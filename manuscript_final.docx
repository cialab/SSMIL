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0FF78A" w14:textId="77777777" w:rsidR="006E1E92" w:rsidRPr="00966C3F" w:rsidRDefault="006E1E92" w:rsidP="00BA7400">
      <w:pPr>
        <w:pStyle w:val="MDPI12title"/>
      </w:pPr>
      <w:commentRangeStart w:id="0"/>
      <w:r w:rsidRPr="00966C3F">
        <w:t>Article</w:t>
      </w:r>
      <w:commentRangeEnd w:id="0"/>
      <w:r w:rsidR="001B31F0">
        <w:rPr>
          <w:rStyle w:val="CommentReference"/>
          <w:rFonts w:eastAsia="SimSun"/>
          <w:noProof/>
          <w:snapToGrid/>
          <w:lang w:eastAsia="zh-CN" w:bidi="ar-SA"/>
        </w:rPr>
        <w:commentReference w:id="0"/>
      </w:r>
    </w:p>
    <w:tbl>
      <w:tblPr>
        <w:tblStyle w:val="MDPITable"/>
        <w:tblpPr w:leftFromText="198" w:rightFromText="198" w:vertAnchor="page" w:horzAnchor="margin" w:tblpY="8483"/>
        <w:tblW w:w="2409" w:type="dxa"/>
        <w:tblLayout w:type="fixed"/>
        <w:tblLook w:val="04A0" w:firstRow="1" w:lastRow="0" w:firstColumn="1" w:lastColumn="0" w:noHBand="0" w:noVBand="1"/>
      </w:tblPr>
      <w:tblGrid>
        <w:gridCol w:w="2409"/>
      </w:tblGrid>
      <w:tr w:rsidR="00DF21E6" w14:paraId="1D543839" w14:textId="77777777" w:rsidTr="00DF21E6">
        <w:trPr>
          <w:cantSplit/>
        </w:trPr>
        <w:tc>
          <w:tcPr>
            <w:tcW w:w="2409" w:type="dxa"/>
          </w:tcPr>
          <w:p w14:paraId="4C490202" w14:textId="77777777" w:rsidR="00DF21E6" w:rsidRPr="005A4292" w:rsidRDefault="00DF21E6" w:rsidP="00DF21E6">
            <w:pPr>
              <w:pStyle w:val="MDPI61Citation"/>
            </w:pPr>
            <w:commentRangeStart w:id="1"/>
            <w:commentRangeStart w:id="2"/>
            <w:r w:rsidRPr="00614115">
              <w:rPr>
                <w:b/>
                <w:rPrChange w:id="3" w:author="Thomas Erol Tavolara" w:date="2022-11-22T17:05:00Z">
                  <w:rPr>
                    <w:b/>
                    <w:highlight w:val="yellow"/>
                  </w:rPr>
                </w:rPrChange>
              </w:rPr>
              <w:t>Citation</w:t>
            </w:r>
            <w:r w:rsidRPr="005A4292">
              <w:rPr>
                <w:b/>
              </w:rPr>
              <w:t>:</w:t>
            </w:r>
            <w:commentRangeEnd w:id="1"/>
            <w:r w:rsidRPr="005A4292">
              <w:rPr>
                <w:rStyle w:val="CommentReference"/>
                <w:rFonts w:cs="Times New Roman"/>
                <w:noProof/>
                <w:color w:val="000000"/>
              </w:rPr>
              <w:commentReference w:id="1"/>
            </w:r>
            <w:commentRangeEnd w:id="2"/>
            <w:r w:rsidR="0062783C">
              <w:rPr>
                <w:rStyle w:val="CommentReference"/>
                <w:rFonts w:cs="Times New Roman"/>
                <w:noProof/>
                <w:color w:val="000000"/>
                <w:lang w:val="en-US" w:eastAsia="zh-CN"/>
              </w:rPr>
              <w:commentReference w:id="2"/>
            </w:r>
            <w:r w:rsidRPr="005A4292">
              <w:t xml:space="preserve"> Tavolara, T.E.; </w:t>
            </w:r>
            <w:r w:rsidRPr="005A4292">
              <w:br/>
              <w:t xml:space="preserve">Gurcan, M.N.; Niazi, M.K.K. </w:t>
            </w:r>
            <w:r w:rsidRPr="005A4292">
              <w:br/>
              <w:t xml:space="preserve">Contrastive Multiple Instance </w:t>
            </w:r>
            <w:r w:rsidRPr="005A4292">
              <w:br/>
              <w:t xml:space="preserve">Learning: An Unsupervised </w:t>
            </w:r>
            <w:r w:rsidRPr="005A4292">
              <w:br/>
              <w:t xml:space="preserve">Framework for Learning Slide-Level </w:t>
            </w:r>
            <w:r w:rsidRPr="005A4292">
              <w:br/>
              <w:t xml:space="preserve">Representations of Whole Slide </w:t>
            </w:r>
            <w:r w:rsidRPr="005A4292">
              <w:br/>
              <w:t xml:space="preserve">Histopathology Images without </w:t>
            </w:r>
            <w:r w:rsidRPr="005A4292">
              <w:br/>
              <w:t xml:space="preserve">Labels. </w:t>
            </w:r>
            <w:r w:rsidRPr="005A4292">
              <w:rPr>
                <w:i/>
              </w:rPr>
              <w:t xml:space="preserve">Cancers </w:t>
            </w:r>
            <w:r w:rsidRPr="005A4292">
              <w:rPr>
                <w:b/>
              </w:rPr>
              <w:t>2022</w:t>
            </w:r>
            <w:r w:rsidRPr="005A4292">
              <w:t xml:space="preserve">, </w:t>
            </w:r>
            <w:r w:rsidRPr="005A4292">
              <w:rPr>
                <w:i/>
              </w:rPr>
              <w:t>14</w:t>
            </w:r>
            <w:r w:rsidRPr="005A4292">
              <w:t>, x. https://doi.org/10.3390/xxxxx</w:t>
            </w:r>
          </w:p>
          <w:p w14:paraId="27DEEE0E" w14:textId="0F802B5E" w:rsidR="00DF21E6" w:rsidRPr="005A4292" w:rsidRDefault="00DF21E6" w:rsidP="00DF21E6">
            <w:pPr>
              <w:pStyle w:val="MDPI15academiceditor"/>
              <w:spacing w:after="120"/>
            </w:pPr>
            <w:r w:rsidRPr="00DF21E6">
              <w:t xml:space="preserve">Academic Editor(s): </w:t>
            </w:r>
            <w:proofErr w:type="spellStart"/>
            <w:r w:rsidRPr="00DF21E6">
              <w:t>Ognjen</w:t>
            </w:r>
            <w:proofErr w:type="spellEnd"/>
            <w:r>
              <w:br/>
            </w:r>
            <w:proofErr w:type="spellStart"/>
            <w:r w:rsidRPr="00DF21E6">
              <w:t>Arandjelović</w:t>
            </w:r>
            <w:proofErr w:type="spellEnd"/>
          </w:p>
          <w:p w14:paraId="2E5F5512" w14:textId="77777777" w:rsidR="00DF21E6" w:rsidRPr="00687C5F" w:rsidRDefault="00DF21E6" w:rsidP="00DF21E6">
            <w:pPr>
              <w:pStyle w:val="MDPI14history"/>
              <w:spacing w:before="120"/>
            </w:pPr>
            <w:r w:rsidRPr="00687C5F">
              <w:t xml:space="preserve">Received: </w:t>
            </w:r>
            <w:r>
              <w:t>3 October 2022</w:t>
            </w:r>
          </w:p>
          <w:p w14:paraId="1A4F600B" w14:textId="08D62B56" w:rsidR="00DF21E6" w:rsidRPr="00687C5F" w:rsidRDefault="00DF21E6" w:rsidP="00DF21E6">
            <w:pPr>
              <w:pStyle w:val="MDPI14history"/>
            </w:pPr>
            <w:r w:rsidRPr="00687C5F">
              <w:t xml:space="preserve">Accepted: </w:t>
            </w:r>
            <w:r w:rsidRPr="00DF21E6">
              <w:t>19 November 2022</w:t>
            </w:r>
          </w:p>
          <w:p w14:paraId="72244AED" w14:textId="77777777" w:rsidR="00DF21E6" w:rsidRPr="00687C5F" w:rsidRDefault="00DF21E6" w:rsidP="00DF21E6">
            <w:pPr>
              <w:pStyle w:val="MDPI14history"/>
              <w:spacing w:after="120"/>
            </w:pPr>
            <w:r w:rsidRPr="00687C5F">
              <w:t>Published: date</w:t>
            </w:r>
          </w:p>
          <w:p w14:paraId="755B6A7E" w14:textId="77777777" w:rsidR="00DF21E6" w:rsidRDefault="00DF21E6" w:rsidP="00DF21E6">
            <w:pPr>
              <w:pStyle w:val="MDPI63Notes"/>
              <w:jc w:val="both"/>
            </w:pPr>
            <w:r w:rsidRPr="00687C5F">
              <w:rPr>
                <w:b/>
              </w:rPr>
              <w:t>Publisher’s Note:</w:t>
            </w:r>
            <w:r w:rsidRPr="00687C5F">
              <w:t xml:space="preserve"> MDPI stays neutral with regard to jurisdictional claims in published maps and institutional affiliations.</w:t>
            </w:r>
          </w:p>
          <w:p w14:paraId="4F11627A" w14:textId="77777777" w:rsidR="00DF21E6" w:rsidRDefault="00DF21E6" w:rsidP="00DF21E6">
            <w:pPr>
              <w:pStyle w:val="MDPI63Notes"/>
              <w:spacing w:before="120" w:after="0"/>
              <w:jc w:val="both"/>
            </w:pPr>
            <w:r>
              <w:rPr>
                <w:noProof/>
                <w:snapToGrid/>
                <w:lang w:bidi="ar-SA"/>
              </w:rPr>
              <w:drawing>
                <wp:inline distT="0" distB="0" distL="0" distR="0" wp14:anchorId="42FDA552" wp14:editId="17BC00A0">
                  <wp:extent cx="694800" cy="248400"/>
                  <wp:effectExtent l="0" t="0" r="0" b="0"/>
                  <wp:docPr id="12" name="Picture 12"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ipart&#10;&#10;Description automatically generated"/>
                          <pic:cNvPicPr/>
                        </pic:nvPicPr>
                        <pic:blipFill>
                          <a:blip r:embed="rId10"/>
                          <a:stretch>
                            <a:fillRect/>
                          </a:stretch>
                        </pic:blipFill>
                        <pic:spPr>
                          <a:xfrm>
                            <a:off x="0" y="0"/>
                            <a:ext cx="694800" cy="248400"/>
                          </a:xfrm>
                          <a:prstGeom prst="rect">
                            <a:avLst/>
                          </a:prstGeom>
                        </pic:spPr>
                      </pic:pic>
                    </a:graphicData>
                  </a:graphic>
                </wp:inline>
              </w:drawing>
            </w:r>
          </w:p>
          <w:p w14:paraId="68FBC227" w14:textId="77777777" w:rsidR="00DF21E6" w:rsidRPr="00687C5F" w:rsidRDefault="00DF21E6" w:rsidP="00DF21E6">
            <w:pPr>
              <w:pStyle w:val="MDPI63Notes"/>
              <w:spacing w:before="60" w:after="0"/>
              <w:jc w:val="both"/>
            </w:pPr>
            <w:r w:rsidRPr="00687C5F">
              <w:rPr>
                <w:b/>
              </w:rPr>
              <w:t>Copyright:</w:t>
            </w:r>
            <w:r w:rsidRPr="00687C5F">
              <w:t xml:space="preserve"> © 2022 by the authors. Submitted for possible open access publication under the terms and conditions of the Creative Commons Attribution (CC BY) license (https://creativecommons.org/licenses/by/4.0/).</w:t>
            </w:r>
          </w:p>
        </w:tc>
      </w:tr>
    </w:tbl>
    <w:p w14:paraId="41982D18" w14:textId="190EE96D" w:rsidR="006E1E92" w:rsidRPr="00966C3F" w:rsidRDefault="006E1E92" w:rsidP="00966C3F">
      <w:pPr>
        <w:pStyle w:val="MDPI12title"/>
      </w:pPr>
      <w:r w:rsidRPr="00966C3F">
        <w:t xml:space="preserve">Contrastive Multiple Instance Learning: </w:t>
      </w:r>
      <w:r w:rsidR="00612B5D" w:rsidRPr="00966C3F">
        <w:t xml:space="preserve">An </w:t>
      </w:r>
      <w:r w:rsidRPr="00966C3F">
        <w:t>Unsupervised Framework for Learning Slide-Level Representations of Whole Slide Histopathology Images without Labels</w:t>
      </w:r>
    </w:p>
    <w:p w14:paraId="189BB8D0" w14:textId="77777777" w:rsidR="00687C5F" w:rsidRPr="00966C3F" w:rsidRDefault="006E1E92" w:rsidP="00966C3F">
      <w:pPr>
        <w:pStyle w:val="MDPI13authornames"/>
      </w:pPr>
      <w:commentRangeStart w:id="4"/>
      <w:commentRangeStart w:id="5"/>
      <w:r w:rsidRPr="00614115">
        <w:rPr>
          <w:rPrChange w:id="6" w:author="Thomas Erol Tavolara" w:date="2022-11-22T17:05:00Z">
            <w:rPr>
              <w:highlight w:val="yellow"/>
            </w:rPr>
          </w:rPrChange>
        </w:rPr>
        <w:t xml:space="preserve">Thomas E. Tavolara </w:t>
      </w:r>
      <w:commentRangeEnd w:id="4"/>
      <w:r w:rsidR="00966C3F" w:rsidRPr="00206BFA">
        <w:rPr>
          <w:rStyle w:val="CommentReference"/>
          <w:rFonts w:eastAsia="SimSun"/>
          <w:b w:val="0"/>
          <w:noProof/>
          <w:lang w:eastAsia="zh-CN" w:bidi="ar-SA"/>
        </w:rPr>
        <w:commentReference w:id="4"/>
      </w:r>
      <w:commentRangeEnd w:id="5"/>
      <w:r w:rsidR="0062783C" w:rsidRPr="00206BFA">
        <w:rPr>
          <w:rStyle w:val="CommentReference"/>
          <w:rFonts w:eastAsia="SimSun"/>
          <w:b w:val="0"/>
          <w:noProof/>
          <w:lang w:eastAsia="zh-CN" w:bidi="ar-SA"/>
        </w:rPr>
        <w:commentReference w:id="5"/>
      </w:r>
      <w:r w:rsidRPr="00966C3F">
        <w:t xml:space="preserve">*, Metin N. Gurcan and </w:t>
      </w:r>
      <w:commentRangeStart w:id="7"/>
      <w:commentRangeStart w:id="8"/>
      <w:r w:rsidRPr="00614115">
        <w:rPr>
          <w:rPrChange w:id="9" w:author="Thomas Erol Tavolara" w:date="2022-11-22T17:05:00Z">
            <w:rPr>
              <w:highlight w:val="yellow"/>
            </w:rPr>
          </w:rPrChange>
        </w:rPr>
        <w:t>M.</w:t>
      </w:r>
      <w:commentRangeEnd w:id="7"/>
      <w:r w:rsidR="000F525D" w:rsidRPr="00206BFA">
        <w:rPr>
          <w:rStyle w:val="CommentReference"/>
          <w:rFonts w:eastAsia="SimSun"/>
          <w:b w:val="0"/>
          <w:noProof/>
          <w:lang w:eastAsia="zh-CN" w:bidi="ar-SA"/>
        </w:rPr>
        <w:commentReference w:id="7"/>
      </w:r>
      <w:commentRangeEnd w:id="8"/>
      <w:r w:rsidR="0062783C" w:rsidRPr="00206BFA">
        <w:rPr>
          <w:rStyle w:val="CommentReference"/>
          <w:rFonts w:eastAsia="SimSun"/>
          <w:b w:val="0"/>
          <w:noProof/>
          <w:lang w:eastAsia="zh-CN" w:bidi="ar-SA"/>
        </w:rPr>
        <w:commentReference w:id="8"/>
      </w:r>
      <w:r w:rsidRPr="00966C3F">
        <w:t xml:space="preserve"> Khalid Khan Niazi</w:t>
      </w:r>
    </w:p>
    <w:p w14:paraId="4C492F4E" w14:textId="2DA7F915" w:rsidR="006E1E92" w:rsidRPr="00966C3F" w:rsidRDefault="000121AD" w:rsidP="00966C3F">
      <w:pPr>
        <w:pStyle w:val="MDPI16affiliation"/>
        <w:ind w:left="2608" w:firstLine="0"/>
      </w:pPr>
      <w:r w:rsidRPr="00966C3F">
        <w:t>Center for Biomedical Informatics</w:t>
      </w:r>
      <w:r>
        <w:t xml:space="preserve">, </w:t>
      </w:r>
      <w:r w:rsidR="006E1E92" w:rsidRPr="00966C3F">
        <w:t xml:space="preserve">Wake Forest School of </w:t>
      </w:r>
      <w:commentRangeStart w:id="10"/>
      <w:commentRangeStart w:id="11"/>
      <w:r w:rsidR="006E1E92" w:rsidRPr="00614115">
        <w:rPr>
          <w:rPrChange w:id="12" w:author="Thomas Erol Tavolara" w:date="2022-11-22T17:05:00Z">
            <w:rPr>
              <w:highlight w:val="yellow"/>
            </w:rPr>
          </w:rPrChange>
        </w:rPr>
        <w:t>Medicine</w:t>
      </w:r>
      <w:commentRangeEnd w:id="10"/>
      <w:r w:rsidR="00687C5F" w:rsidRPr="00206BFA">
        <w:rPr>
          <w:rStyle w:val="CommentReference"/>
          <w:rFonts w:eastAsia="SimSun"/>
          <w:noProof/>
          <w:lang w:eastAsia="zh-CN" w:bidi="ar-SA"/>
        </w:rPr>
        <w:commentReference w:id="10"/>
      </w:r>
      <w:commentRangeEnd w:id="11"/>
      <w:r w:rsidR="0062783C" w:rsidRPr="00206BFA">
        <w:rPr>
          <w:rStyle w:val="CommentReference"/>
          <w:rFonts w:eastAsia="SimSun"/>
          <w:noProof/>
          <w:lang w:eastAsia="zh-CN" w:bidi="ar-SA"/>
        </w:rPr>
        <w:commentReference w:id="11"/>
      </w:r>
      <w:r>
        <w:t xml:space="preserve">, </w:t>
      </w:r>
      <w:r w:rsidR="00687C5F" w:rsidRPr="00687C5F">
        <w:t>Winston-Salem, NC</w:t>
      </w:r>
      <w:r w:rsidR="00687C5F">
        <w:t xml:space="preserve">, </w:t>
      </w:r>
      <w:r w:rsidR="0062783C">
        <w:t>27101</w:t>
      </w:r>
      <w:ins w:id="13" w:author="Milica Mihajlovic" w:date="2022-11-21T22:13:00Z">
        <w:r w:rsidR="00DF21E6">
          <w:t xml:space="preserve"> </w:t>
        </w:r>
      </w:ins>
      <w:r w:rsidR="00687C5F">
        <w:t xml:space="preserve">USA; </w:t>
      </w:r>
      <w:r w:rsidR="00687C5F">
        <w:br/>
      </w:r>
      <w:r w:rsidR="00687C5F" w:rsidRPr="00687C5F">
        <w:t>mgurcan@wakehealth.edu</w:t>
      </w:r>
      <w:r w:rsidR="00687C5F">
        <w:t xml:space="preserve"> (M.N.G.); </w:t>
      </w:r>
      <w:r w:rsidR="00687C5F" w:rsidRPr="00687C5F">
        <w:t>mniazi@wakehealth.edu</w:t>
      </w:r>
      <w:r w:rsidR="00687C5F">
        <w:t xml:space="preserve"> (M.K.K.N.)</w:t>
      </w:r>
    </w:p>
    <w:p w14:paraId="2EA89742" w14:textId="685AEBC2" w:rsidR="006E1E92" w:rsidRPr="00966C3F" w:rsidRDefault="00966C3F" w:rsidP="00966C3F">
      <w:pPr>
        <w:pStyle w:val="MDPI16affiliation"/>
      </w:pPr>
      <w:r w:rsidRPr="00966C3F">
        <w:rPr>
          <w:b/>
        </w:rPr>
        <w:t>*</w:t>
      </w:r>
      <w:r w:rsidRPr="00966C3F">
        <w:tab/>
        <w:t xml:space="preserve">Correspondence: </w:t>
      </w:r>
      <w:r w:rsidR="006E1E92" w:rsidRPr="00966C3F">
        <w:t>ttavolar@wakehealth.edu</w:t>
      </w:r>
    </w:p>
    <w:p w14:paraId="78995A42" w14:textId="26E0F6EF" w:rsidR="000F681C" w:rsidRPr="000F681C" w:rsidRDefault="000F681C" w:rsidP="000F681C">
      <w:pPr>
        <w:pStyle w:val="MDPI17abstract"/>
      </w:pPr>
      <w:commentRangeStart w:id="14"/>
      <w:commentRangeStart w:id="15"/>
      <w:r w:rsidRPr="00614115">
        <w:rPr>
          <w:b/>
          <w:rPrChange w:id="16" w:author="Thomas Erol Tavolara" w:date="2022-11-22T17:05:00Z">
            <w:rPr>
              <w:b/>
              <w:highlight w:val="yellow"/>
            </w:rPr>
          </w:rPrChange>
        </w:rPr>
        <w:t>Simple Summary</w:t>
      </w:r>
      <w:r w:rsidRPr="000F681C">
        <w:rPr>
          <w:b/>
        </w:rPr>
        <w:t>:</w:t>
      </w:r>
      <w:commentRangeEnd w:id="14"/>
      <w:r w:rsidRPr="000F681C">
        <w:rPr>
          <w:rStyle w:val="CommentReference"/>
          <w:rFonts w:eastAsia="SimSun"/>
          <w:noProof/>
          <w:lang w:eastAsia="zh-CN" w:bidi="ar-SA"/>
        </w:rPr>
        <w:commentReference w:id="14"/>
      </w:r>
      <w:commentRangeEnd w:id="15"/>
      <w:r w:rsidR="0062783C">
        <w:rPr>
          <w:rStyle w:val="CommentReference"/>
          <w:rFonts w:eastAsia="SimSun"/>
          <w:noProof/>
          <w:lang w:eastAsia="zh-CN" w:bidi="ar-SA"/>
        </w:rPr>
        <w:commentReference w:id="15"/>
      </w:r>
      <w:ins w:id="17" w:author="Thomas Erol Tavolara" w:date="2022-11-22T17:02:00Z">
        <w:r w:rsidR="0062783C">
          <w:rPr>
            <w:b/>
          </w:rPr>
          <w:t xml:space="preserve"> </w:t>
        </w:r>
        <w:r w:rsidR="0062783C" w:rsidRPr="0062783C">
          <w:rPr>
            <w:b/>
          </w:rPr>
          <w:t>Recent AI methods in the automated analysis of histopathological imaging data associated with cancer have trended towards less supervision by humans. Yet, there are circumstances when humans cannot lend a hand to AI. Hence, we present an unsupervised method to learn meaningful features from histopathological imaging data. We applied our method to non-small cell lung cancer subtyping as a classification prototype and breast cancer proliferation scoring as a regression prototype. Our AI method achieves high accuracy and correlation, respectively. Additional experiments aimed at reducing the amount of available data demonstrated that the learned features are robust. Overall, our AI method approaches the analysis of histopathological imaging data in a novel manner, where meaningful features can be learned from without the need for any supervision my humans. The proposed method stands to benefit the field, as it theoretically enables researchers to benefit from completely raw histopathology imaging data.</w:t>
        </w:r>
      </w:ins>
    </w:p>
    <w:p w14:paraId="14BF833D" w14:textId="056B426C" w:rsidR="006E1E92" w:rsidRPr="00966C3F" w:rsidRDefault="006E1E92" w:rsidP="003D1F44">
      <w:pPr>
        <w:pStyle w:val="MDPI17abstract"/>
      </w:pPr>
      <w:commentRangeStart w:id="18"/>
      <w:commentRangeStart w:id="19"/>
      <w:r w:rsidRPr="003D1F44">
        <w:rPr>
          <w:b/>
          <w:bCs/>
        </w:rPr>
        <w:t>Abstract</w:t>
      </w:r>
      <w:commentRangeEnd w:id="18"/>
      <w:r w:rsidR="00DF21E6">
        <w:rPr>
          <w:rStyle w:val="CommentReference"/>
          <w:rFonts w:eastAsia="SimSun"/>
          <w:noProof/>
          <w:lang w:eastAsia="zh-CN" w:bidi="ar-SA"/>
        </w:rPr>
        <w:commentReference w:id="18"/>
      </w:r>
      <w:commentRangeEnd w:id="19"/>
      <w:r w:rsidR="00614115">
        <w:rPr>
          <w:rStyle w:val="CommentReference"/>
          <w:rFonts w:eastAsia="SimSun"/>
          <w:noProof/>
          <w:lang w:eastAsia="zh-CN" w:bidi="ar-SA"/>
        </w:rPr>
        <w:commentReference w:id="19"/>
      </w:r>
      <w:r w:rsidRPr="003D1F44">
        <w:rPr>
          <w:b/>
          <w:bCs/>
        </w:rPr>
        <w:t xml:space="preserve">: </w:t>
      </w:r>
      <w:r w:rsidRPr="00966C3F">
        <w:t xml:space="preserve">Recent methods in computational pathology have trended towards semi- and weakly-supervised methods requiring only slide-level labels. Yet, even slide-level labels may be absent or irrelevant to the application of interest, such as in clinical trials. Hence, we present a fully unsupervised method to learn meaningful, compact representations of WSIs. Our method initially trains a </w:t>
      </w:r>
      <w:proofErr w:type="gramStart"/>
      <w:r w:rsidRPr="00966C3F">
        <w:t>tile-wise</w:t>
      </w:r>
      <w:proofErr w:type="gramEnd"/>
      <w:r w:rsidRPr="00966C3F">
        <w:t xml:space="preserve"> encoder using </w:t>
      </w:r>
      <w:proofErr w:type="spellStart"/>
      <w:r w:rsidRPr="00966C3F">
        <w:t>SimCLR</w:t>
      </w:r>
      <w:proofErr w:type="spellEnd"/>
      <w:r w:rsidRPr="00966C3F">
        <w:t xml:space="preserve">, from which </w:t>
      </w:r>
      <w:commentRangeStart w:id="20"/>
      <w:commentRangeStart w:id="21"/>
      <w:r w:rsidRPr="0062783C">
        <w:rPr>
          <w:rPrChange w:id="22" w:author="Thomas Erol Tavolara" w:date="2022-11-22T17:04:00Z">
            <w:rPr>
              <w:i/>
              <w:highlight w:val="yellow"/>
            </w:rPr>
          </w:rPrChange>
        </w:rPr>
        <w:t xml:space="preserve">subsets </w:t>
      </w:r>
      <w:commentRangeEnd w:id="20"/>
      <w:r w:rsidR="009B1AF5" w:rsidRPr="00206BFA">
        <w:rPr>
          <w:rStyle w:val="CommentReference"/>
          <w:rFonts w:eastAsia="SimSun"/>
          <w:noProof/>
          <w:lang w:eastAsia="zh-CN" w:bidi="ar-SA"/>
        </w:rPr>
        <w:commentReference w:id="20"/>
      </w:r>
      <w:commentRangeEnd w:id="21"/>
      <w:r w:rsidR="00614115">
        <w:rPr>
          <w:rStyle w:val="CommentReference"/>
          <w:rFonts w:eastAsia="SimSun"/>
          <w:noProof/>
          <w:lang w:eastAsia="zh-CN" w:bidi="ar-SA"/>
        </w:rPr>
        <w:commentReference w:id="21"/>
      </w:r>
      <w:r w:rsidRPr="00206BFA">
        <w:t>of</w:t>
      </w:r>
      <w:r w:rsidRPr="00966C3F">
        <w:t xml:space="preserve"> tile-wise </w:t>
      </w:r>
      <w:proofErr w:type="spellStart"/>
      <w:r w:rsidRPr="00966C3F">
        <w:t>embeddings</w:t>
      </w:r>
      <w:proofErr w:type="spellEnd"/>
      <w:r w:rsidRPr="00966C3F">
        <w:t xml:space="preserve"> are extracted and fused via an attention-based multiple-instance learning framework to yield </w:t>
      </w:r>
      <w:r w:rsidRPr="0062783C">
        <w:rPr>
          <w:rPrChange w:id="23" w:author="Thomas Erol Tavolara" w:date="2022-11-22T17:04:00Z">
            <w:rPr>
              <w:i/>
              <w:highlight w:val="yellow"/>
            </w:rPr>
          </w:rPrChange>
        </w:rPr>
        <w:t>slide-level representations</w:t>
      </w:r>
      <w:r w:rsidRPr="00966C3F">
        <w:t>. The resulting set of intra-slide-level and inter-slide-level embeddings are attracted and repelled via contrastive loss</w:t>
      </w:r>
      <w:r w:rsidR="00D145AE">
        <w:t>,</w:t>
      </w:r>
      <w:r w:rsidR="00D145AE" w:rsidRPr="00966C3F">
        <w:t xml:space="preserve"> respectively</w:t>
      </w:r>
      <w:r w:rsidRPr="00966C3F">
        <w:t xml:space="preserve">. This </w:t>
      </w:r>
      <w:r w:rsidRPr="005A4292">
        <w:t>resulted in slide-level representations with self-supervision. We applied our method to two tasks</w:t>
      </w:r>
      <w:r w:rsidR="00D145AE" w:rsidRPr="005A4292">
        <w:t>— (</w:t>
      </w:r>
      <w:r w:rsidRPr="005A4292">
        <w:t>1) non-small cell lung cancer subtyping (</w:t>
      </w:r>
      <w:del w:id="24" w:author="Thomas Erol Tavolara" w:date="2022-11-22T17:07:00Z">
        <w:r w:rsidRPr="005A4292" w:rsidDel="00614115">
          <w:delText>TCGA-</w:delText>
        </w:r>
      </w:del>
      <w:r w:rsidRPr="005A4292">
        <w:t xml:space="preserve">NSCLC) as a classification prototype and </w:t>
      </w:r>
      <w:r w:rsidR="00612B5D" w:rsidRPr="005A4292">
        <w:t>(</w:t>
      </w:r>
      <w:r w:rsidRPr="005A4292">
        <w:t>2) breast cancer proliferation scoring (TUPAC16) as a regression prototype</w:t>
      </w:r>
      <w:r w:rsidR="009202FC" w:rsidRPr="005A4292">
        <w:t>—</w:t>
      </w:r>
      <w:r w:rsidRPr="005A4292">
        <w:t>and achieved an AUC of 0</w:t>
      </w:r>
      <w:r w:rsidRPr="00966C3F">
        <w:t>.8641 ± 0.0115 and correlation (R</w:t>
      </w:r>
      <w:r w:rsidRPr="00966C3F">
        <w:rPr>
          <w:vertAlign w:val="superscript"/>
        </w:rPr>
        <w:t>2</w:t>
      </w:r>
      <w:r w:rsidRPr="00966C3F">
        <w:t>) of 0.5740 ± 0.0970, respectively. Ablation experiments demonstrate that the resulting unsupervised slide-level feature space can be fine-tuned with small datasets for both tasks. Overall, our method approaches computational pathology in a novel manner, where meaningful features can be learned from whole-slide images without the need for annotations of slide-level labels. The proposed method stands to benefit computational pathology, as it theoretically enables researchers to benefit from completely unlabeled whole-slide images.</w:t>
      </w:r>
    </w:p>
    <w:p w14:paraId="0F017CB3" w14:textId="47F3E2D2" w:rsidR="006E1E92" w:rsidRPr="00966C3F" w:rsidRDefault="00966C3F" w:rsidP="00966C3F">
      <w:pPr>
        <w:pStyle w:val="MDPI18keywords"/>
      </w:pPr>
      <w:r w:rsidRPr="00966C3F">
        <w:rPr>
          <w:b/>
        </w:rPr>
        <w:t>Keywords:</w:t>
      </w:r>
      <w:r w:rsidR="006E1E92" w:rsidRPr="00966C3F">
        <w:rPr>
          <w:b/>
        </w:rPr>
        <w:t xml:space="preserve"> </w:t>
      </w:r>
      <w:r w:rsidR="006E1E92" w:rsidRPr="00966C3F">
        <w:t>deep learning; histopathology; self-supervised; contrastive; multiple instance learning</w:t>
      </w:r>
    </w:p>
    <w:p w14:paraId="4719A17D" w14:textId="77777777" w:rsidR="006E1E92" w:rsidRPr="00966C3F" w:rsidRDefault="006E1E92" w:rsidP="00966C3F">
      <w:pPr>
        <w:pStyle w:val="MDPI19line"/>
        <w:pBdr>
          <w:bottom w:val="single" w:sz="4" w:space="1" w:color="000000"/>
        </w:pBdr>
      </w:pPr>
    </w:p>
    <w:p w14:paraId="3D5516AC" w14:textId="24136CFF" w:rsidR="006E1E92" w:rsidRPr="00966C3F" w:rsidRDefault="00966C3F" w:rsidP="00966C3F">
      <w:pPr>
        <w:pStyle w:val="MDPI21heading1"/>
      </w:pPr>
      <w:commentRangeStart w:id="25"/>
      <w:commentRangeStart w:id="26"/>
      <w:r>
        <w:t xml:space="preserve">1. </w:t>
      </w:r>
      <w:r w:rsidR="006E1E92" w:rsidRPr="00966C3F">
        <w:t>Introduction</w:t>
      </w:r>
      <w:commentRangeEnd w:id="25"/>
      <w:r w:rsidR="00DF21E6">
        <w:rPr>
          <w:rStyle w:val="CommentReference"/>
          <w:rFonts w:eastAsia="SimSun"/>
          <w:b w:val="0"/>
          <w:noProof/>
          <w:snapToGrid/>
          <w:lang w:eastAsia="zh-CN" w:bidi="ar-SA"/>
        </w:rPr>
        <w:commentReference w:id="25"/>
      </w:r>
      <w:commentRangeEnd w:id="26"/>
      <w:r w:rsidR="006849DA">
        <w:rPr>
          <w:rStyle w:val="CommentReference"/>
          <w:rFonts w:eastAsia="SimSun"/>
          <w:b w:val="0"/>
          <w:noProof/>
          <w:snapToGrid/>
          <w:lang w:eastAsia="zh-CN" w:bidi="ar-SA"/>
        </w:rPr>
        <w:commentReference w:id="26"/>
      </w:r>
    </w:p>
    <w:p w14:paraId="04538B4C" w14:textId="51F8953B" w:rsidR="006E1E92" w:rsidRPr="00966C3F" w:rsidRDefault="006E1E92" w:rsidP="00966C3F">
      <w:pPr>
        <w:pStyle w:val="MDPI31text"/>
        <w:rPr>
          <w:b/>
        </w:rPr>
      </w:pPr>
      <w:r w:rsidRPr="00966C3F">
        <w:t xml:space="preserve">Histopathological analyses play a central role in the characterization of biological tissues. Increasingly, whole-slide imaging (WSI) of tissues, in tandem with inexpensive storage and fast networks for data transfer, </w:t>
      </w:r>
      <w:r w:rsidR="00194C22">
        <w:t>has</w:t>
      </w:r>
      <w:r w:rsidR="00194C22" w:rsidRPr="00966C3F">
        <w:t xml:space="preserve"> </w:t>
      </w:r>
      <w:r w:rsidRPr="00966C3F">
        <w:t xml:space="preserve">made it possible to curate large databases </w:t>
      </w:r>
      <w:r w:rsidRPr="00966C3F">
        <w:lastRenderedPageBreak/>
        <w:t xml:space="preserve">of digitized tissue sections </w:t>
      </w:r>
      <w:r w:rsidRPr="00966C3F">
        <w:fldChar w:fldCharType="begin"/>
      </w:r>
      <w:r w:rsidRPr="00966C3F">
        <w:instrText xml:space="preserve"> ADDIN EN.CITE &lt;EndNote&gt;&lt;Cite&gt;&lt;Author&gt;Niazi&lt;/Author&gt;&lt;Year&gt;2019&lt;/Year&gt;&lt;RecNum&gt;1&lt;/RecNum&gt;&lt;DisplayText&gt;&lt;style size="10"&gt;[1]&lt;/style&gt;&lt;/DisplayText&gt;&lt;record&gt;&lt;rec-number&gt;1&lt;/rec-number&gt;&lt;foreign-keys&gt;&lt;key app="EN" db-id="9ssrfsdv2wxrxkexes7552pmrppzxpdv0ffz" timestamp="1667839460"&gt;1&lt;/key&gt;&lt;/foreign-keys&gt;&lt;ref-type name="Journal Article"&gt;17&lt;/ref-type&gt;&lt;contributors&gt;&lt;authors&gt;&lt;author&gt;Niazi, Muhammad Khalid Khan&lt;/author&gt;&lt;author&gt;Parwani, Anil V.&lt;/author&gt;&lt;author&gt;Gurcan, Metin N.&lt;/author&gt;&lt;/authors&gt;&lt;/contributors&gt;&lt;titles&gt;&lt;title&gt;Digital pathology and artificial intelligence&lt;/title&gt;&lt;secondary-title&gt;The lancet oncology&lt;/secondary-title&gt;&lt;/titles&gt;&lt;periodical&gt;&lt;full-title&gt;The lancet oncology&lt;/full-title&gt;&lt;/periodical&gt;&lt;pages&gt;e253-e261&lt;/pages&gt;&lt;volume&gt;20&lt;/volume&gt;&lt;number&gt;5&lt;/number&gt;&lt;dates&gt;&lt;year&gt;2019&lt;/year&gt;&lt;/dates&gt;&lt;publisher&gt;Elsevier&lt;/publisher&gt;&lt;isbn&gt;1470-2045&lt;/isbn&gt;&lt;urls&gt;&lt;/urls&gt;&lt;/record&gt;&lt;/Cite&gt;&lt;/EndNote&gt;</w:instrText>
      </w:r>
      <w:r w:rsidRPr="00966C3F">
        <w:fldChar w:fldCharType="separate"/>
      </w:r>
      <w:r w:rsidRPr="00966C3F">
        <w:rPr>
          <w:noProof/>
        </w:rPr>
        <w:t>[1]</w:t>
      </w:r>
      <w:r w:rsidRPr="00966C3F">
        <w:fldChar w:fldCharType="end"/>
      </w:r>
      <w:r w:rsidRPr="00966C3F">
        <w:t>. Furthermore, advances in deep learning methods have enabled scientists to develop automated histopathological analysis methods on whole-slide images, ranging from primitive</w:t>
      </w:r>
      <w:r w:rsidR="00E14E13">
        <w:t xml:space="preserve"> applications</w:t>
      </w:r>
      <w:r w:rsidRPr="00966C3F">
        <w:t xml:space="preserve"> such as </w:t>
      </w:r>
      <w:r w:rsidR="005F5074">
        <w:t xml:space="preserve">in </w:t>
      </w:r>
      <w:r w:rsidRPr="00966C3F">
        <w:t xml:space="preserve">nuclei detection </w:t>
      </w:r>
      <w:r w:rsidRPr="00966C3F">
        <w:fldChar w:fldCharType="begin"/>
      </w:r>
      <w:r w:rsidRPr="00966C3F">
        <w:instrText xml:space="preserve"> ADDIN EN.CITE &lt;EndNote&gt;&lt;Cite&gt;&lt;Author&gt;Sornapudi&lt;/Author&gt;&lt;Year&gt;2018&lt;/Year&gt;&lt;RecNum&gt;2&lt;/RecNum&gt;&lt;DisplayText&gt;&lt;style size="10"&gt;[2]&lt;/style&gt;&lt;/DisplayText&gt;&lt;record&gt;&lt;rec-number&gt;2&lt;/rec-number&gt;&lt;foreign-keys&gt;&lt;key app="EN" db-id="9ssrfsdv2wxrxkexes7552pmrppzxpdv0ffz" timestamp="1667839460"&gt;2&lt;/key&gt;&lt;/foreign-keys&gt;&lt;ref-type name="Journal Article"&gt;17&lt;/ref-type&gt;&lt;contributors&gt;&lt;authors&gt;&lt;author&gt;Sornapudi, Sudhir&lt;/author&gt;&lt;author&gt;Stanley, Ronald Joe&lt;/author&gt;&lt;author&gt;Stoecker, William V&lt;/author&gt;&lt;author&gt;Almubarak, Haidar&lt;/author&gt;&lt;author&gt;Long, Rodney&lt;/author&gt;&lt;author&gt;Antani, Sameer&lt;/author&gt;&lt;author&gt;Thoma, George&lt;/author&gt;&lt;author&gt;Zuna, Rosemary&lt;/author&gt;&lt;author&gt;Frazier, Shelliane R&lt;/author&gt;&lt;/authors&gt;&lt;/contributors&gt;&lt;titles&gt;&lt;title&gt;Deep learning nuclei detection in digitized histology images by superpixels&lt;/title&gt;&lt;secondary-title&gt;Journal of pathology informatics&lt;/secondary-title&gt;&lt;/titles&gt;&lt;periodical&gt;&lt;full-title&gt;Journal of Pathology Informatics&lt;/full-title&gt;&lt;/periodical&gt;&lt;volume&gt;9&lt;/volume&gt;&lt;dates&gt;&lt;year&gt;2018&lt;/year&gt;&lt;/dates&gt;&lt;urls&gt;&lt;/urls&gt;&lt;/record&gt;&lt;/Cite&gt;&lt;/EndNote&gt;</w:instrText>
      </w:r>
      <w:r w:rsidRPr="00966C3F">
        <w:fldChar w:fldCharType="separate"/>
      </w:r>
      <w:r w:rsidRPr="00966C3F">
        <w:rPr>
          <w:noProof/>
        </w:rPr>
        <w:t>[2]</w:t>
      </w:r>
      <w:r w:rsidRPr="00966C3F">
        <w:fldChar w:fldCharType="end"/>
      </w:r>
      <w:r w:rsidRPr="00966C3F">
        <w:t xml:space="preserve"> and </w:t>
      </w:r>
      <w:r w:rsidR="005F5074">
        <w:t xml:space="preserve">in </w:t>
      </w:r>
      <w:r w:rsidRPr="00966C3F">
        <w:t xml:space="preserve">mitosis detection </w:t>
      </w:r>
      <w:r w:rsidRPr="00966C3F">
        <w:fldChar w:fldCharType="begin"/>
      </w:r>
      <w:r w:rsidRPr="00966C3F">
        <w:instrText xml:space="preserve"> ADDIN EN.CITE &lt;EndNote&gt;&lt;Cite&gt;&lt;Author&gt;Li&lt;/Author&gt;&lt;Year&gt;2018&lt;/Year&gt;&lt;RecNum&gt;3&lt;/RecNum&gt;&lt;DisplayText&gt;&lt;style size="10"&gt;[3]&lt;/style&gt;&lt;/DisplayText&gt;&lt;record&gt;&lt;rec-number&gt;3&lt;/rec-number&gt;&lt;foreign-keys&gt;&lt;key app="EN" db-id="9ssrfsdv2wxrxkexes7552pmrppzxpdv0ffz" timestamp="1667839460"&gt;3&lt;/key&gt;&lt;/foreign-keys&gt;&lt;ref-type name="Journal Article"&gt;17&lt;/ref-type&gt;&lt;contributors&gt;&lt;authors&gt;&lt;author&gt;Li, Chao&lt;/author&gt;&lt;author&gt;Wang, Xinggang&lt;/author&gt;&lt;author&gt;Liu, Wenyu&lt;/author&gt;&lt;author&gt;Latecki, Longin Jan&lt;/author&gt;&lt;/authors&gt;&lt;/contributors&gt;&lt;titles&gt;&lt;title&gt;DeepMitosis: Mitosis detection via deep detection, verification and segmentation networks&lt;/title&gt;&lt;secondary-title&gt;Medical image analysis&lt;/secondary-title&gt;&lt;/titles&gt;&lt;periodical&gt;&lt;full-title&gt;Medical image analysis&lt;/full-title&gt;&lt;/periodical&gt;&lt;pages&gt;121-133&lt;/pages&gt;&lt;volume&gt;45&lt;/volume&gt;&lt;dates&gt;&lt;year&gt;2018&lt;/year&gt;&lt;/dates&gt;&lt;isbn&gt;1361-8415&lt;/isbn&gt;&lt;urls&gt;&lt;/urls&gt;&lt;/record&gt;&lt;/Cite&gt;&lt;/EndNote&gt;</w:instrText>
      </w:r>
      <w:r w:rsidRPr="00966C3F">
        <w:fldChar w:fldCharType="separate"/>
      </w:r>
      <w:r w:rsidRPr="00966C3F">
        <w:rPr>
          <w:noProof/>
        </w:rPr>
        <w:t>[3]</w:t>
      </w:r>
      <w:r w:rsidRPr="00966C3F">
        <w:fldChar w:fldCharType="end"/>
      </w:r>
      <w:r w:rsidRPr="00966C3F">
        <w:t xml:space="preserve"> to more advanced applications</w:t>
      </w:r>
      <w:r w:rsidR="005F5074">
        <w:t>,</w:t>
      </w:r>
      <w:r w:rsidRPr="00966C3F">
        <w:t xml:space="preserve"> such as tumor grading </w:t>
      </w:r>
      <w:r w:rsidRPr="00966C3F">
        <w:fldChar w:fldCharType="begin"/>
      </w:r>
      <w:r w:rsidRPr="00966C3F">
        <w:instrText xml:space="preserve"> ADDIN EN.CITE &lt;EndNote&gt;&lt;Cite&gt;&lt;Author&gt;Campanella&lt;/Author&gt;&lt;Year&gt;2019&lt;/Year&gt;&lt;RecNum&gt;4&lt;/RecNum&gt;&lt;DisplayText&gt;&lt;style size="10"&gt;[4]&lt;/style&gt;&lt;/DisplayText&gt;&lt;record&gt;&lt;rec-number&gt;4&lt;/rec-number&gt;&lt;foreign-keys&gt;&lt;key app="EN" db-id="9ssrfsdv2wxrxkexes7552pmrppzxpdv0ffz" timestamp="1667839460"&gt;4&lt;/key&gt;&lt;/foreign-keys&gt;&lt;ref-type name="Journal Article"&gt;17&lt;/ref-type&gt;&lt;contributors&gt;&lt;authors&gt;&lt;author&gt;Campanella, Gabriele&lt;/author&gt;&lt;author&gt;Hanna, Matthew G&lt;/author&gt;&lt;author&gt;Geneslaw, Luke&lt;/author&gt;&lt;author&gt;Miraflor, Allen&lt;/author&gt;&lt;author&gt;Silva, Vitor Werneck Krauss&lt;/author&gt;&lt;author&gt;Busam, Klaus J&lt;/author&gt;&lt;author&gt;Brogi, Edi&lt;/author&gt;&lt;author&gt;Reuter, Victor E&lt;/author&gt;&lt;author&gt;Klimstra, David S&lt;/author&gt;&lt;author&gt;Fuchs, Thomas J %J Nature medicine&lt;/author&gt;&lt;/authors&gt;&lt;/contributors&gt;&lt;titles&gt;&lt;title&gt;Clinical-grade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isbn&gt;1546-170X&lt;/isbn&gt;&lt;urls&gt;&lt;/urls&gt;&lt;/record&gt;&lt;/Cite&gt;&lt;/EndNote&gt;</w:instrText>
      </w:r>
      <w:r w:rsidRPr="00966C3F">
        <w:fldChar w:fldCharType="separate"/>
      </w:r>
      <w:r w:rsidRPr="00966C3F">
        <w:rPr>
          <w:noProof/>
        </w:rPr>
        <w:t>[4]</w:t>
      </w:r>
      <w:r w:rsidRPr="00966C3F">
        <w:fldChar w:fldCharType="end"/>
      </w:r>
      <w:r w:rsidRPr="00966C3F">
        <w:t>.</w:t>
      </w:r>
    </w:p>
    <w:p w14:paraId="4C6F12D0" w14:textId="4881CF80" w:rsidR="006E1E92" w:rsidRPr="00966C3F" w:rsidRDefault="006E1E92" w:rsidP="00966C3F">
      <w:pPr>
        <w:pStyle w:val="MDPI31text"/>
      </w:pPr>
      <w:r w:rsidRPr="00966C3F">
        <w:t xml:space="preserve">Despite successful application to various diagnostic and prognostic problems </w:t>
      </w:r>
      <w:r w:rsidRPr="00966C3F">
        <w:fldChar w:fldCharType="begin"/>
      </w:r>
      <w:r w:rsidRPr="00966C3F">
        <w:instrText xml:space="preserve"> ADDIN EN.CITE &lt;EndNote&gt;&lt;Cite&gt;&lt;Author&gt;Abels&lt;/Author&gt;&lt;Year&gt;2019&lt;/Year&gt;&lt;RecNum&gt;5&lt;/RecNum&gt;&lt;DisplayText&gt;&lt;style size="10"&gt;[1,5]&lt;/style&gt;&lt;/DisplayText&gt;&lt;record&gt;&lt;rec-number&gt;5&lt;/rec-number&gt;&lt;foreign-keys&gt;&lt;key app="EN" db-id="9ssrfsdv2wxrxkexes7552pmrppzxpdv0ffz" timestamp="1667839460"&gt;5&lt;/key&gt;&lt;/foreign-keys&gt;&lt;ref-type name="Journal Article"&gt;17&lt;/ref-type&gt;&lt;contributors&gt;&lt;authors&gt;&lt;author&gt;Abels, Esther&lt;/author&gt;&lt;author&gt;Pantanowitz, Liron&lt;/author&gt;&lt;author&gt;Aeffner, Famke&lt;/author&gt;&lt;author&gt;Zarella, Mark D.&lt;/author&gt;&lt;author&gt;van der Laak, Jeroen&lt;/author&gt;&lt;author&gt;Bui, Marilyn M.&lt;/author&gt;&lt;author&gt;Vemuri, Venkata N. P.&lt;/author&gt;&lt;author&gt;Parwani, Anil V.&lt;/author&gt;&lt;author&gt;Gibbs, Jeff&lt;/author&gt;&lt;author&gt;Agosto‐Arroyo, Emmanuel&lt;/author&gt;&lt;/authors&gt;&lt;/contributors&gt;&lt;titles&gt;&lt;title&gt;Computational pathology definitions, best practices, and recommendations for regulatory guidance: a white paper from the Digital Pathology Association&lt;/title&gt;&lt;secondary-title&gt;The Journal of pathology&lt;/secondary-title&gt;&lt;/titles&gt;&lt;periodical&gt;&lt;full-title&gt;The Journal of pathology&lt;/full-title&gt;&lt;/periodical&gt;&lt;pages&gt;286-294&lt;/pages&gt;&lt;volume&gt;249&lt;/volume&gt;&lt;number&gt;3&lt;/number&gt;&lt;dates&gt;&lt;year&gt;2019&lt;/year&gt;&lt;/dates&gt;&lt;publisher&gt;Wiley Online Library&lt;/publisher&gt;&lt;isbn&gt;0022-3417&lt;/isbn&gt;&lt;urls&gt;&lt;/urls&gt;&lt;/record&gt;&lt;/Cite&gt;&lt;Cite&gt;&lt;Author&gt;Niazi&lt;/Author&gt;&lt;Year&gt;2019&lt;/Year&gt;&lt;RecNum&gt;1&lt;/RecNum&gt;&lt;record&gt;&lt;rec-number&gt;1&lt;/rec-number&gt;&lt;foreign-keys&gt;&lt;key app="EN" db-id="9ssrfsdv2wxrxkexes7552pmrppzxpdv0ffz" timestamp="1667839460"&gt;1&lt;/key&gt;&lt;/foreign-keys&gt;&lt;ref-type name="Journal Article"&gt;17&lt;/ref-type&gt;&lt;contributors&gt;&lt;authors&gt;&lt;author&gt;Niazi, Muhammad Khalid Khan&lt;/author&gt;&lt;author&gt;Parwani, Anil V.&lt;/author&gt;&lt;author&gt;Gurcan, Metin N.&lt;/author&gt;&lt;/authors&gt;&lt;/contributors&gt;&lt;titles&gt;&lt;title&gt;Digital pathology and artificial intelligence&lt;/title&gt;&lt;secondary-title&gt;The lancet oncology&lt;/secondary-title&gt;&lt;/titles&gt;&lt;periodical&gt;&lt;full-title&gt;The lancet oncology&lt;/full-title&gt;&lt;/periodical&gt;&lt;pages&gt;e253-e261&lt;/pages&gt;&lt;volume&gt;20&lt;/volume&gt;&lt;number&gt;5&lt;/number&gt;&lt;dates&gt;&lt;year&gt;2019&lt;/year&gt;&lt;/dates&gt;&lt;publisher&gt;Elsevier&lt;/publisher&gt;&lt;isbn&gt;1470-2045&lt;/isbn&gt;&lt;urls&gt;&lt;/urls&gt;&lt;/record&gt;&lt;/Cite&gt;&lt;/EndNote&gt;</w:instrText>
      </w:r>
      <w:r w:rsidRPr="00966C3F">
        <w:fldChar w:fldCharType="separate"/>
      </w:r>
      <w:r w:rsidRPr="00966C3F">
        <w:rPr>
          <w:noProof/>
        </w:rPr>
        <w:t>[1,5]</w:t>
      </w:r>
      <w:r w:rsidRPr="00966C3F">
        <w:fldChar w:fldCharType="end"/>
      </w:r>
      <w:r w:rsidRPr="00966C3F">
        <w:t xml:space="preserve">, developing methods for computational pathology perpetually </w:t>
      </w:r>
      <w:r w:rsidR="00F2139E" w:rsidRPr="00966C3F">
        <w:t>rel</w:t>
      </w:r>
      <w:r w:rsidR="00F2139E">
        <w:t>y</w:t>
      </w:r>
      <w:r w:rsidR="00F2139E" w:rsidRPr="00966C3F">
        <w:t xml:space="preserve"> </w:t>
      </w:r>
      <w:r w:rsidRPr="00966C3F">
        <w:t xml:space="preserve">on painstakingly annotated nuclei, cells, and tissue structures </w:t>
      </w:r>
      <w:r w:rsidRPr="00966C3F">
        <w:fldChar w:fldCharType="begin">
          <w:fldData xml:space="preserve">PEVuZE5vdGU+PENpdGU+PEF1dGhvcj5LdW1hcjwvQXV0aG9yPjxZZWFyPjIwMTc8L1llYXI+PFJl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</w:fldData>
        </w:fldChar>
      </w:r>
      <w:r w:rsidRPr="00966C3F">
        <w:instrText xml:space="preserve"> ADDIN EN.CITE </w:instrText>
      </w:r>
      <w:r w:rsidRPr="00966C3F">
        <w:fldChar w:fldCharType="begin">
          <w:fldData xml:space="preserve">PEVuZE5vdGU+PENpdGU+PEF1dGhvcj5LdW1hcjwvQXV0aG9yPjxZZWFyPjIwMTc8L1llYXI+PFJl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</w:fldData>
        </w:fldChar>
      </w:r>
      <w:r w:rsidRPr="00966C3F">
        <w:instrText xml:space="preserve"> ADDIN EN.CITE.DATA </w:instrText>
      </w:r>
      <w:r w:rsidRPr="00966C3F">
        <w:fldChar w:fldCharType="end"/>
      </w:r>
      <w:r w:rsidRPr="00966C3F">
        <w:fldChar w:fldCharType="separate"/>
      </w:r>
      <w:r w:rsidR="009202FC">
        <w:rPr>
          <w:noProof/>
        </w:rPr>
        <w:t>[6–10</w:t>
      </w:r>
      <w:r w:rsidRPr="00966C3F">
        <w:rPr>
          <w:noProof/>
        </w:rPr>
        <w:t>]</w:t>
      </w:r>
      <w:r w:rsidRPr="00966C3F">
        <w:fldChar w:fldCharType="end"/>
      </w:r>
      <w:r w:rsidRPr="00966C3F">
        <w:t xml:space="preserve">. This is driven primarily by the prevalence of annotation-heavy supervised methods in more generalized computer vision applications </w:t>
      </w:r>
      <w:r w:rsidRPr="00966C3F">
        <w:fldChar w:fldCharType="begin">
          <w:fldData xml:space="preserve">PEVuZE5vdGU+PENpdGU+PEF1dGhvcj5EZW5nPC9BdXRob3I+PFllYXI+MjAwOTwvWWVhcj48UmVj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</w:fldData>
        </w:fldChar>
      </w:r>
      <w:r w:rsidRPr="00966C3F">
        <w:instrText xml:space="preserve"> ADDIN EN.CITE </w:instrText>
      </w:r>
      <w:r w:rsidRPr="00966C3F">
        <w:fldChar w:fldCharType="begin">
          <w:fldData xml:space="preserve">PEVuZE5vdGU+PENpdGU+PEF1dGhvcj5EZW5nPC9BdXRob3I+PFllYXI+MjAwOTwvWWVhcj48UmVj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</w:fldData>
        </w:fldChar>
      </w:r>
      <w:r w:rsidRPr="00966C3F">
        <w:instrText xml:space="preserve"> ADDIN EN.CITE.DATA </w:instrText>
      </w:r>
      <w:r w:rsidRPr="00966C3F">
        <w:fldChar w:fldCharType="end"/>
      </w:r>
      <w:r w:rsidRPr="00966C3F">
        <w:fldChar w:fldCharType="separate"/>
      </w:r>
      <w:r w:rsidR="009202FC">
        <w:rPr>
          <w:noProof/>
        </w:rPr>
        <w:t>[11–13</w:t>
      </w:r>
      <w:r w:rsidRPr="00966C3F">
        <w:rPr>
          <w:noProof/>
        </w:rPr>
        <w:t>]</w:t>
      </w:r>
      <w:r w:rsidRPr="00966C3F">
        <w:fldChar w:fldCharType="end"/>
      </w:r>
      <w:r w:rsidRPr="00966C3F">
        <w:t xml:space="preserve">. Unlike general computer vision applications and other medical imaging modalities </w:t>
      </w:r>
      <w:r w:rsidRPr="00966C3F">
        <w:fldChar w:fldCharType="begin"/>
      </w:r>
      <w:r w:rsidRPr="00966C3F">
        <w:instrText xml:space="preserve"> ADDIN EN.CITE &lt;EndNote&gt;&lt;Cite&gt;&lt;Author&gt;El-Sappagh&lt;/Author&gt;&lt;Year&gt;2022&lt;/Year&gt;&lt;RecNum&gt;101&lt;/RecNum&gt;&lt;DisplayText&gt;&lt;style size="10"&gt;[14]&lt;/style&gt;&lt;/DisplayText&gt;&lt;record&gt;&lt;rec-number&gt;101&lt;/rec-number&gt;&lt;foreign-keys&gt;&lt;key app="EN" db-id="9ssrfsdv2wxrxkexes7552pmrppzxpdv0ffz" timestamp="1667933752"&gt;101&lt;/key&gt;&lt;/foreign-keys&gt;&lt;ref-type name="Journal Article"&gt;17&lt;/ref-type&gt;&lt;contributors&gt;&lt;authors&gt;&lt;author&gt;El-Sappagh, Shaker&lt;/author&gt;&lt;author&gt;Ali, Farman&lt;/author&gt;&lt;author&gt;Abuhmed, Tamer&lt;/author&gt;&lt;author&gt;Singh, Jaiteg&lt;/author&gt;&lt;author&gt;Alonso, Jose M.&lt;/author&gt;&lt;/authors&gt;&lt;/contributors&gt;&lt;titles&gt;&lt;title&gt;Automatic detection of Alzheimer’s disease progression: An efficient information fusion approach with heterogeneous ensemble classifiers&lt;/title&gt;&lt;secondary-title&gt;Neurocomputing&lt;/secondary-title&gt;&lt;/titles&gt;&lt;periodical&gt;&lt;full-title&gt;Neurocomputing&lt;/full-title&gt;&lt;/periodical&gt;&lt;pages&gt;203-224&lt;/pages&gt;&lt;volume&gt;512&lt;/volume&gt;&lt;dates&gt;&lt;year&gt;2022&lt;/year&gt;&lt;/dates&gt;&lt;publisher&gt;Elsevier&lt;/publisher&gt;&lt;isbn&gt;0925-2312&lt;/isbn&gt;&lt;urls&gt;&lt;/urls&gt;&lt;/record&gt;&lt;/Cite&gt;&lt;/EndNote&gt;</w:instrText>
      </w:r>
      <w:r w:rsidRPr="00966C3F">
        <w:fldChar w:fldCharType="separate"/>
      </w:r>
      <w:r w:rsidRPr="00966C3F">
        <w:rPr>
          <w:noProof/>
        </w:rPr>
        <w:t>[14]</w:t>
      </w:r>
      <w:r w:rsidRPr="00966C3F">
        <w:fldChar w:fldCharType="end"/>
      </w:r>
      <w:r w:rsidRPr="00966C3F">
        <w:t xml:space="preserve">, reliance on annotations heavily limits research in computational pathology, as annotations must be performed by expert pathologists </w:t>
      </w:r>
      <w:r w:rsidRPr="00966C3F">
        <w:fldChar w:fldCharType="begin"/>
      </w:r>
      <w:r w:rsidRPr="00966C3F">
        <w:instrText xml:space="preserve"> ADDIN EN.CITE &lt;EndNote&gt;&lt;Cite&gt;&lt;Author&gt;Sucaet&lt;/Author&gt;&lt;Year&gt;2014&lt;/Year&gt;&lt;RecNum&gt;99&lt;/RecNum&gt;&lt;DisplayText&gt;&lt;style size="10"&gt;[15]&lt;/style&gt;&lt;/DisplayText&gt;&lt;record&gt;&lt;rec-number&gt;99&lt;/rec-number&gt;&lt;foreign-keys&gt;&lt;key app="EN" db-id="9ssrfsdv2wxrxkexes7552pmrppzxpdv0ffz" timestamp="1667858930"&gt;99&lt;/key&gt;&lt;/foreign-keys&gt;&lt;ref-type name="Electronic Book"&gt;44&lt;/ref-type&gt;&lt;contributors&gt;&lt;authors&gt;&lt;author&gt;Sucaet, Yves&lt;/author&gt;&lt;author&gt;Waelput, Wim&lt;/author&gt;&lt;/authors&gt;&lt;/contributors&gt;&lt;titles&gt;&lt;title&gt;Digital pathology&lt;/title&gt;&lt;tertiary-title&gt;SpringerBriefs in Computer Science, 2191-5768&lt;/tertiary-title&gt;&lt;/titles&gt;&lt;num-vols&gt;1 online resource (x, 83 pages) : color illustrations&lt;/num-vols&gt;&lt;dates&gt;&lt;year&gt;2014&lt;/year&gt;&lt;/dates&gt;&lt;pub-location&gt;Cham&lt;/pub-location&gt;&lt;publisher&gt;Springer&lt;/publisher&gt;&lt;isbn&gt;9783319087801 3319087800 3319087797 9783319087795; 2191-5768&lt;/isbn&gt;&lt;urls&gt;&lt;related-urls&gt;&lt;url&gt;http://www.books24x7.com/marc.asp?bookid=76734&lt;/url&gt;&lt;url&gt;http://site.ebrary.com/id/10899736&lt;/url&gt;&lt;url&gt;https://search.ebscohost.com/login.aspx?direct=true&amp;amp;scope=site&amp;amp;db=nlebk&amp;amp;db=nlabk&amp;amp;AN=816551&lt;/url&gt;&lt;url&gt;http://www.myilibrary.com?id=750752&lt;/url&gt;&lt;url&gt;https://public.ebookcentral.proquest.com/choice/publicfullrecord.aspx?p=1783137&lt;/url&gt;&lt;url&gt;http://books.scholarsportal.info/viewdoc.html?id=/ebooks/ebooks3/springer/2014-11-05/1/9783319087801&lt;/url&gt;&lt;url&gt;https://doi.org/10.1007/978-3-319-08780-1&lt;/url&gt;&lt;url&gt;https://link.springer.com/book/10.1007%2F978-3-319-08779-5&lt;/url&gt;&lt;url&gt;https://link.springer.com/book/10.1007%2F978-3-319-08780-1&lt;/url&gt;&lt;url&gt;http://www.vlebooks.com/vleweb/product/openreader?id=none&amp;amp;isbn=9783319087801&lt;/url&gt;&lt;url&gt;https://cornell-library.skillport.com/skillportfe/main.action?assetid=76734&lt;/url&gt;&lt;url&gt;https://discover.gcu.ac.uk/discovery/openurl?institution=44GLCU_INST&amp;amp;vid=44GLCU_INST:44GLCU_VU2&amp;amp;?u.ignore_date_coverage=true&amp;amp;rft.mms_id=991002483702603836&lt;/url&gt;&lt;/related-urls&gt;&lt;/urls&gt;&lt;electronic-resource-num&gt;10.1007/978-3-319-08780-1&lt;/electronic-resource-num&gt;&lt;remote-database-name&gt;WorldCat.org&lt;/remote-database-name&gt;&lt;language&gt;English&lt;/language&gt;&lt;/record&gt;&lt;/Cite&gt;&lt;/EndNote&gt;</w:instrText>
      </w:r>
      <w:r w:rsidRPr="00966C3F">
        <w:fldChar w:fldCharType="separate"/>
      </w:r>
      <w:r w:rsidRPr="00966C3F">
        <w:rPr>
          <w:noProof/>
        </w:rPr>
        <w:t>[15]</w:t>
      </w:r>
      <w:r w:rsidRPr="00966C3F">
        <w:fldChar w:fldCharType="end"/>
      </w:r>
      <w:r w:rsidRPr="00966C3F">
        <w:t xml:space="preserve">. Furthermore, annotations are labor-intensive and often subject to significant inter- and intra- reader variability </w:t>
      </w:r>
      <w:r w:rsidRPr="00966C3F">
        <w:fldChar w:fldCharType="begin"/>
      </w:r>
      <w:r w:rsidRPr="00966C3F">
        <w:instrText xml:space="preserve"> ADDIN EN.CITE &lt;EndNote&gt;&lt;Cite&gt;&lt;Author&gt;Niazi&lt;/Author&gt;&lt;Year&gt;2019&lt;/Year&gt;&lt;RecNum&gt;1&lt;/RecNum&gt;&lt;DisplayText&gt;&lt;style size="10"&gt;[1]&lt;/style&gt;&lt;/DisplayText&gt;&lt;record&gt;&lt;rec-number&gt;1&lt;/rec-number&gt;&lt;foreign-keys&gt;&lt;key app="EN" db-id="9ssrfsdv2wxrxkexes7552pmrppzxpdv0ffz" timestamp="1667839460"&gt;1&lt;/key&gt;&lt;/foreign-keys&gt;&lt;ref-type name="Journal Article"&gt;17&lt;/ref-type&gt;&lt;contributors&gt;&lt;authors&gt;&lt;author&gt;Niazi, Muhammad Khalid Khan&lt;/author&gt;&lt;author&gt;Parwani, Anil V.&lt;/author&gt;&lt;author&gt;Gurcan, Metin N.&lt;/author&gt;&lt;/authors&gt;&lt;/contributors&gt;&lt;titles&gt;&lt;title&gt;Digital pathology and artificial intelligence&lt;/title&gt;&lt;secondary-title&gt;The lancet oncology&lt;/secondary-title&gt;&lt;/titles&gt;&lt;periodical&gt;&lt;full-title&gt;The lancet oncology&lt;/full-title&gt;&lt;/periodical&gt;&lt;pages&gt;e253-e261&lt;/pages&gt;&lt;volume&gt;20&lt;/volume&gt;&lt;number&gt;5&lt;/number&gt;&lt;dates&gt;&lt;year&gt;2019&lt;/year&gt;&lt;/dates&gt;&lt;publisher&gt;Elsevier&lt;/publisher&gt;&lt;isbn&gt;1470-2045&lt;/isbn&gt;&lt;urls&gt;&lt;/urls&gt;&lt;/record&gt;&lt;/Cite&gt;&lt;/EndNote&gt;</w:instrText>
      </w:r>
      <w:r w:rsidRPr="00966C3F">
        <w:fldChar w:fldCharType="separate"/>
      </w:r>
      <w:r w:rsidRPr="00966C3F">
        <w:rPr>
          <w:noProof/>
        </w:rPr>
        <w:t>[1]</w:t>
      </w:r>
      <w:r w:rsidRPr="00966C3F">
        <w:fldChar w:fldCharType="end"/>
      </w:r>
      <w:r w:rsidRPr="00966C3F">
        <w:t xml:space="preserve">. Finally, medical image datasets are vanishingly small compared to general-purpose computer vision datasets </w:t>
      </w:r>
      <w:r w:rsidRPr="00966C3F">
        <w:fldChar w:fldCharType="begin"/>
      </w:r>
      <w:r w:rsidRPr="00966C3F">
        <w:instrText xml:space="preserve"> ADDIN EN.CITE &lt;EndNote&gt;&lt;Cite&gt;&lt;Author&gt;Morales&lt;/Author&gt;&lt;Year&gt;2021&lt;/Year&gt;&lt;RecNum&gt;14&lt;/RecNum&gt;&lt;DisplayText&gt;&lt;style size="10"&gt;[14,16]&lt;/style&gt;&lt;/DisplayText&gt;&lt;record&gt;&lt;rec-number&gt;14&lt;/rec-number&gt;&lt;foreign-keys&gt;&lt;key app="EN" db-id="9ssrfsdv2wxrxkexes7552pmrppzxpdv0ffz" timestamp="1667839460"&gt;14&lt;/key&gt;&lt;/foreign-keys&gt;&lt;ref-type name="Journal Article"&gt;17&lt;/ref-type&gt;&lt;contributors&gt;&lt;authors&gt;&lt;author&gt;Morales, Sandra&lt;/author&gt;&lt;author&gt;Engan, Kjersti&lt;/author&gt;&lt;author&gt;Naranjo, Valery&lt;/author&gt;&lt;/authors&gt;&lt;/contributors&gt;&lt;titles&gt;&lt;title&gt;Artificial intelligence in computational pathology–challenges and future directions&lt;/title&gt;&lt;secondary-title&gt;Digital Signal Processing&lt;/secondary-title&gt;&lt;/titles&gt;&lt;periodical&gt;&lt;full-title&gt;Digital Signal Processing&lt;/full-title&gt;&lt;/periodical&gt;&lt;pages&gt;103196&lt;/pages&gt;&lt;volume&gt;119&lt;/volume&gt;&lt;dates&gt;&lt;year&gt;2021&lt;/year&gt;&lt;/dates&gt;&lt;publisher&gt;Elsevier&lt;/publisher&gt;&lt;isbn&gt;1051-2004&lt;/isbn&gt;&lt;urls&gt;&lt;/urls&gt;&lt;/record&gt;&lt;/Cite&gt;&lt;Cite&gt;&lt;Author&gt;El-Sappagh&lt;/Author&gt;&lt;Year&gt;2022&lt;/Year&gt;&lt;RecNum&gt;101&lt;/RecNum&gt;&lt;record&gt;&lt;rec-number&gt;101&lt;/rec-number&gt;&lt;foreign-keys&gt;&lt;key app="EN" db-id="9ssrfsdv2wxrxkexes7552pmrppzxpdv0ffz" timestamp="1667933752"&gt;101&lt;/key&gt;&lt;/foreign-keys&gt;&lt;ref-type name="Journal Article"&gt;17&lt;/ref-type&gt;&lt;contributors&gt;&lt;authors&gt;&lt;author&gt;El-Sappagh, Shaker&lt;/author&gt;&lt;author&gt;Ali, Farman&lt;/author&gt;&lt;author&gt;Abuhmed, Tamer&lt;/author&gt;&lt;author&gt;Singh, Jaiteg&lt;/author&gt;&lt;author&gt;Alonso, Jose M.&lt;/author&gt;&lt;/authors&gt;&lt;/contributors&gt;&lt;titles&gt;&lt;title&gt;Automatic detection of Alzheimer’s disease progression: An efficient information fusion approach with heterogeneous ensemble classifiers&lt;/title&gt;&lt;secondary-title&gt;Neurocomputing&lt;/secondary-title&gt;&lt;/titles&gt;&lt;periodical&gt;&lt;full-title&gt;Neurocomputing&lt;/full-title&gt;&lt;/periodical&gt;&lt;pages&gt;203-224&lt;/pages&gt;&lt;volume&gt;512&lt;/volume&gt;&lt;dates&gt;&lt;year&gt;2022&lt;/year&gt;&lt;/dates&gt;&lt;publisher&gt;Elsevier&lt;/publisher&gt;&lt;isbn&gt;0925-2312&lt;/isbn&gt;&lt;urls&gt;&lt;/urls&gt;&lt;/record&gt;&lt;/Cite&gt;&lt;/EndNote&gt;</w:instrText>
      </w:r>
      <w:r w:rsidRPr="00966C3F">
        <w:fldChar w:fldCharType="separate"/>
      </w:r>
      <w:r w:rsidRPr="00966C3F">
        <w:rPr>
          <w:noProof/>
        </w:rPr>
        <w:t>[14,16]</w:t>
      </w:r>
      <w:r w:rsidRPr="00966C3F">
        <w:fldChar w:fldCharType="end"/>
      </w:r>
      <w:r w:rsidRPr="00966C3F">
        <w:t xml:space="preserve">. It is no wonder that recent high-profile publications in computational pathology have moved away from fully-supervised methods to semi- and weakly-supervised methods </w:t>
      </w:r>
      <w:r w:rsidRPr="00966C3F">
        <w:fldChar w:fldCharType="begin">
          <w:fldData xml:space="preserve">PEVuZE5vdGU+PENpdGU+PEF1dGhvcj5MdTwvQXV0aG9yPjxZZWFyPjIwMjE8L1llYXI+PFJlY051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</w:fldData>
        </w:fldChar>
      </w:r>
      <w:r w:rsidRPr="00966C3F">
        <w:instrText xml:space="preserve"> ADDIN EN.CITE </w:instrText>
      </w:r>
      <w:r w:rsidRPr="00966C3F">
        <w:fldChar w:fldCharType="begin">
          <w:fldData xml:space="preserve">PEVuZE5vdGU+PENpdGU+PEF1dGhvcj5MdTwvQXV0aG9yPjxZZWFyPjIwMjE8L1llYXI+PFJlY051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</w:fldData>
        </w:fldChar>
      </w:r>
      <w:r w:rsidRPr="00966C3F">
        <w:instrText xml:space="preserve"> ADDIN EN.CITE.DATA </w:instrText>
      </w:r>
      <w:r w:rsidRPr="00966C3F">
        <w:fldChar w:fldCharType="end"/>
      </w:r>
      <w:r w:rsidRPr="00966C3F">
        <w:fldChar w:fldCharType="separate"/>
      </w:r>
      <w:r w:rsidR="009202FC">
        <w:rPr>
          <w:noProof/>
        </w:rPr>
        <w:t>[17–20</w:t>
      </w:r>
      <w:r w:rsidRPr="00966C3F">
        <w:rPr>
          <w:noProof/>
        </w:rPr>
        <w:t>]</w:t>
      </w:r>
      <w:r w:rsidRPr="00966C3F">
        <w:fldChar w:fldCharType="end"/>
      </w:r>
      <w:r w:rsidRPr="00966C3F">
        <w:t>.</w:t>
      </w:r>
    </w:p>
    <w:p w14:paraId="759645BB" w14:textId="53C79E82" w:rsidR="006E1E92" w:rsidRPr="00966C3F" w:rsidRDefault="00A846D4" w:rsidP="00966C3F">
      <w:pPr>
        <w:pStyle w:val="MDPI31text"/>
      </w:pPr>
      <w:r>
        <w:t>In continuance with</w:t>
      </w:r>
      <w:r w:rsidRPr="00966C3F">
        <w:t xml:space="preserve"> </w:t>
      </w:r>
      <w:r w:rsidR="006E1E92" w:rsidRPr="00966C3F">
        <w:t xml:space="preserve">recent trends towards less supervision, our goal is to develop an unsupervised method to learn meaningful, compact representations of WSIs. Such methods exist in other medical imaging modalities </w:t>
      </w:r>
      <w:r w:rsidR="006E1E92" w:rsidRPr="00966C3F">
        <w:fldChar w:fldCharType="begin"/>
      </w:r>
      <w:r w:rsidR="006E1E92" w:rsidRPr="00966C3F">
        <w:instrText xml:space="preserve"> ADDIN EN.CITE &lt;EndNote&gt;&lt;Cite&gt;&lt;Author&gt;El-Sappagh&lt;/Author&gt;&lt;Year&gt;2022&lt;/Year&gt;&lt;RecNum&gt;101&lt;/RecNum&gt;&lt;DisplayText&gt;&lt;style size="10"&gt;[14]&lt;/style&gt;&lt;/DisplayText&gt;&lt;record&gt;&lt;rec-number&gt;101&lt;/rec-number&gt;&lt;foreign-keys&gt;&lt;key app="EN" db-id="9ssrfsdv2wxrxkexes7552pmrppzxpdv0ffz" timestamp="1667933752"&gt;101&lt;/key&gt;&lt;/foreign-keys&gt;&lt;ref-type name="Journal Article"&gt;17&lt;/ref-type&gt;&lt;contributors&gt;&lt;authors&gt;&lt;author&gt;El-Sappagh, Shaker&lt;/author&gt;&lt;author&gt;Ali, Farman&lt;/author&gt;&lt;author&gt;Abuhmed, Tamer&lt;/author&gt;&lt;author&gt;Singh, Jaiteg&lt;/author&gt;&lt;author&gt;Alonso, Jose M.&lt;/author&gt;&lt;/authors&gt;&lt;/contributors&gt;&lt;titles&gt;&lt;title&gt;Automatic detection of Alzheimer’s disease progression: An efficient information fusion approach with heterogeneous ensemble classifiers&lt;/title&gt;&lt;secondary-title&gt;Neurocomputing&lt;/secondary-title&gt;&lt;/titles&gt;&lt;periodical&gt;&lt;full-title&gt;Neurocomputing&lt;/full-title&gt;&lt;/periodical&gt;&lt;pages&gt;203-224&lt;/pages&gt;&lt;volume&gt;512&lt;/volume&gt;&lt;dates&gt;&lt;year&gt;2022&lt;/year&gt;&lt;/dates&gt;&lt;publisher&gt;Elsevier&lt;/publisher&gt;&lt;isbn&gt;0925-2312&lt;/isbn&gt;&lt;urls&gt;&lt;/urls&gt;&lt;/record&gt;&lt;/Cite&gt;&lt;Cite&gt;&lt;Author&gt;El-Sappagh&lt;/Author&gt;&lt;Year&gt;2022&lt;/Year&gt;&lt;RecNum&gt;101&lt;/RecNum&gt;&lt;record&gt;&lt;rec-number&gt;101&lt;/rec-number&gt;&lt;foreign-keys&gt;&lt;key app="EN" db-id="9ssrfsdv2wxrxkexes7552pmrppzxpdv0ffz" timestamp="1667933752"&gt;101&lt;/key&gt;&lt;/foreign-keys&gt;&lt;ref-type name="Journal Article"&gt;17&lt;/ref-type&gt;&lt;contributors&gt;&lt;authors&gt;&lt;author&gt;El-Sappagh, Shaker&lt;/author&gt;&lt;author&gt;Ali, Farman&lt;/author&gt;&lt;author&gt;Abuhmed, Tamer&lt;/author&gt;&lt;author&gt;Singh, Jaiteg&lt;/author&gt;&lt;author&gt;Alonso, Jose M.&lt;/author&gt;&lt;/authors&gt;&lt;/contributors&gt;&lt;titles&gt;&lt;title&gt;Automatic detection of Alzheimer’s disease progression: An efficient information fusion approach with heterogeneous ensemble classifiers&lt;/title&gt;&lt;secondary-title&gt;Neurocomputing&lt;/secondary-title&gt;&lt;/titles&gt;&lt;periodical&gt;&lt;full-title&gt;Neurocomputing&lt;/full-title&gt;&lt;/periodical&gt;&lt;pages&gt;203-224&lt;/pages&gt;&lt;volume&gt;512&lt;/volume&gt;&lt;dates&gt;&lt;year&gt;2022&lt;/year&gt;&lt;/dates&gt;&lt;publisher&gt;Elsevier&lt;/publisher&gt;&lt;isbn&gt;0925-2312&lt;/isbn&gt;&lt;urls&gt;&lt;/urls&gt;&lt;/record&gt;&lt;/Cite&gt;&lt;/EndNote&gt;</w:instrText>
      </w:r>
      <w:r w:rsidR="006E1E92" w:rsidRPr="00966C3F">
        <w:fldChar w:fldCharType="separate"/>
      </w:r>
      <w:r w:rsidR="006E1E92" w:rsidRPr="00966C3F">
        <w:rPr>
          <w:noProof/>
        </w:rPr>
        <w:t>[14]</w:t>
      </w:r>
      <w:r w:rsidR="006E1E92" w:rsidRPr="00966C3F">
        <w:fldChar w:fldCharType="end"/>
      </w:r>
      <w:r w:rsidR="006E1E92" w:rsidRPr="00966C3F">
        <w:t xml:space="preserve"> but to our knowledge, no such method currently exists for computational pathology. However, several unsupervised (specifically, self-supervised) methods exist to learn </w:t>
      </w:r>
      <w:commentRangeStart w:id="27"/>
      <w:commentRangeStart w:id="28"/>
      <w:proofErr w:type="gramStart"/>
      <w:r w:rsidR="006E1E92" w:rsidRPr="00206BFA">
        <w:rPr>
          <w:i/>
          <w:iCs/>
          <w:rPrChange w:id="29" w:author="Thomas Erol Tavolara" w:date="2022-11-22T17:12:00Z">
            <w:rPr>
              <w:i/>
              <w:iCs/>
              <w:highlight w:val="yellow"/>
            </w:rPr>
          </w:rPrChange>
        </w:rPr>
        <w:t>patch-wise</w:t>
      </w:r>
      <w:proofErr w:type="gramEnd"/>
      <w:r w:rsidR="006E1E92" w:rsidRPr="00206BFA">
        <w:rPr>
          <w:rPrChange w:id="30" w:author="Thomas Erol Tavolara" w:date="2022-11-22T17:12:00Z">
            <w:rPr>
              <w:highlight w:val="yellow"/>
            </w:rPr>
          </w:rPrChange>
        </w:rPr>
        <w:t xml:space="preserve"> </w:t>
      </w:r>
      <w:commentRangeEnd w:id="27"/>
      <w:r w:rsidR="009B1AF5" w:rsidRPr="00206BFA">
        <w:rPr>
          <w:rStyle w:val="CommentReference"/>
          <w:rFonts w:eastAsia="SimSun"/>
          <w:noProof/>
          <w:snapToGrid/>
          <w:lang w:eastAsia="zh-CN" w:bidi="ar-SA"/>
          <w:rPrChange w:id="31" w:author="Thomas Erol Tavolara" w:date="2022-11-22T17:12:00Z">
            <w:rPr>
              <w:rStyle w:val="CommentReference"/>
              <w:rFonts w:eastAsia="SimSun"/>
              <w:noProof/>
              <w:snapToGrid/>
              <w:lang w:eastAsia="zh-CN" w:bidi="ar-SA"/>
            </w:rPr>
          </w:rPrChange>
        </w:rPr>
        <w:commentReference w:id="27"/>
      </w:r>
      <w:commentRangeEnd w:id="28"/>
      <w:r w:rsidR="00206BFA" w:rsidRPr="00206BFA">
        <w:rPr>
          <w:rStyle w:val="CommentReference"/>
          <w:rFonts w:eastAsia="SimSun"/>
          <w:noProof/>
          <w:snapToGrid/>
          <w:lang w:eastAsia="zh-CN" w:bidi="ar-SA"/>
          <w:rPrChange w:id="32" w:author="Thomas Erol Tavolara" w:date="2022-11-22T17:12:00Z">
            <w:rPr>
              <w:rStyle w:val="CommentReference"/>
              <w:rFonts w:eastAsia="SimSun"/>
              <w:noProof/>
              <w:snapToGrid/>
              <w:lang w:eastAsia="zh-CN" w:bidi="ar-SA"/>
            </w:rPr>
          </w:rPrChange>
        </w:rPr>
        <w:commentReference w:id="28"/>
      </w:r>
      <w:r w:rsidR="006E1E92" w:rsidRPr="00966C3F">
        <w:t xml:space="preserve">representations within computational pathology. These works define pretext tasks from which patch-wise feature representations are learned. Such pretext tasks include contrastive predictive coding </w:t>
      </w:r>
      <w:r w:rsidR="006E1E92" w:rsidRPr="00966C3F">
        <w:fldChar w:fldCharType="begin"/>
      </w:r>
      <w:r w:rsidR="006E1E92" w:rsidRPr="00966C3F">
        <w:instrText xml:space="preserve"> ADDIN EN.CITE &lt;EndNote&gt;&lt;Cite&gt;&lt;Author&gt;Lu&lt;/Author&gt;&lt;Year&gt;2019&lt;/Year&gt;&lt;RecNum&gt;19&lt;/RecNum&gt;&lt;DisplayText&gt;&lt;style size="10"&gt;[21]&lt;/style&gt;&lt;/DisplayText&gt;&lt;record&gt;&lt;rec-number&gt;19&lt;/rec-number&gt;&lt;foreign-keys&gt;&lt;key app="EN" db-id="9ssrfsdv2wxrxkexes7552pmrppzxpdv0ffz" timestamp="1667839460"&gt;19&lt;/key&gt;&lt;/foreign-keys&gt;&lt;ref-type name="Journal Article"&gt;17&lt;/ref-type&gt;&lt;contributors&gt;&lt;authors&gt;&lt;author&gt;Lu, Ming Y.&lt;/author&gt;&lt;author&gt;Chen, Richard J.&lt;/author&gt;&lt;author&gt;Wang, Jingwen&lt;/author&gt;&lt;author&gt;Dillon, Debora&lt;/author&gt;&lt;author&gt;Mahmood, Faisal&lt;/author&gt;&lt;/authors&gt;&lt;/contributors&gt;&lt;titles&gt;&lt;title&gt;Semi-supervised histology classification using deep multiple instance learning and contrastive predictive coding&lt;/title&gt;&lt;secondary-title&gt;arXiv preprint arXiv:1910.10825&lt;/secondary-title&gt;&lt;/titles&gt;&lt;periodical&gt;&lt;full-title&gt;arXiv preprint arXiv:1910.10825&lt;/full-title&gt;&lt;/periodical&gt;&lt;dates&gt;&lt;year&gt;2019&lt;/year&gt;&lt;/dates&gt;&lt;urls&gt;&lt;/urls&gt;&lt;/record&gt;&lt;/Cite&gt;&lt;/EndNote&gt;</w:instrText>
      </w:r>
      <w:r w:rsidR="006E1E92" w:rsidRPr="00966C3F">
        <w:fldChar w:fldCharType="separate"/>
      </w:r>
      <w:r w:rsidR="006E1E92" w:rsidRPr="00966C3F">
        <w:rPr>
          <w:noProof/>
        </w:rPr>
        <w:t>[21]</w:t>
      </w:r>
      <w:r w:rsidR="006E1E92" w:rsidRPr="00966C3F">
        <w:fldChar w:fldCharType="end"/>
      </w:r>
      <w:r w:rsidR="006E1E92" w:rsidRPr="00966C3F">
        <w:t xml:space="preserve">, contrastive learning on adjacent image patches </w:t>
      </w:r>
      <w:r w:rsidR="006E1E92" w:rsidRPr="00966C3F">
        <w:fldChar w:fldCharType="begin"/>
      </w:r>
      <w:r w:rsidR="006E1E92" w:rsidRPr="00966C3F">
        <w:instrText xml:space="preserve"> ADDIN EN.CITE &lt;EndNote&gt;&lt;Cite&gt;&lt;Author&gt;Gildenblat&lt;/Author&gt;&lt;Year&gt;2019&lt;/Year&gt;&lt;RecNum&gt;20&lt;/RecNum&gt;&lt;DisplayText&gt;&lt;style size="10"&gt;[22]&lt;/style&gt;&lt;/DisplayText&gt;&lt;record&gt;&lt;rec-number&gt;20&lt;/rec-number&gt;&lt;foreign-keys&gt;&lt;key app="EN" db-id="9ssrfsdv2wxrxkexes7552pmrppzxpdv0ffz" timestamp="1667839460"&gt;20&lt;/key&gt;&lt;/foreign-keys&gt;&lt;ref-type name="Journal Article"&gt;17&lt;/ref-type&gt;&lt;contributors&gt;&lt;authors&gt;&lt;author&gt;Gildenblat, Jacob&lt;/author&gt;&lt;author&gt;Klaiman, Eldad&lt;/author&gt;&lt;/authors&gt;&lt;/contributors&gt;&lt;titles&gt;&lt;title&gt;Self-supervised similarity learning for digital pathology&lt;/title&gt;&lt;secondary-title&gt;arXiv preprint arXiv:1905.08139&lt;/secondary-title&gt;&lt;/titles&gt;&lt;periodical&gt;&lt;full-title&gt;arXiv preprint arXiv:1905.08139&lt;/full-title&gt;&lt;/periodical&gt;&lt;dates&gt;&lt;year&gt;2019&lt;/year&gt;&lt;/dates&gt;&lt;urls&gt;&lt;/urls&gt;&lt;/record&gt;&lt;/Cite&gt;&lt;/EndNote&gt;</w:instrText>
      </w:r>
      <w:r w:rsidR="006E1E92" w:rsidRPr="00966C3F">
        <w:fldChar w:fldCharType="separate"/>
      </w:r>
      <w:r w:rsidR="006E1E92" w:rsidRPr="00966C3F">
        <w:rPr>
          <w:noProof/>
        </w:rPr>
        <w:t>[22]</w:t>
      </w:r>
      <w:r w:rsidR="006E1E92" w:rsidRPr="00966C3F">
        <w:fldChar w:fldCharType="end"/>
      </w:r>
      <w:r w:rsidR="006E1E92" w:rsidRPr="00966C3F">
        <w:t xml:space="preserve">, contrastive learning using </w:t>
      </w:r>
      <w:proofErr w:type="spellStart"/>
      <w:r w:rsidR="006E1E92" w:rsidRPr="00966C3F">
        <w:t>SimCLR</w:t>
      </w:r>
      <w:proofErr w:type="spellEnd"/>
      <w:r w:rsidR="006E1E92" w:rsidRPr="00966C3F">
        <w:t xml:space="preserve"> </w:t>
      </w:r>
      <w:r w:rsidR="006E1E92" w:rsidRPr="00966C3F">
        <w:fldChar w:fldCharType="begin">
          <w:fldData xml:space="preserve">PEVuZE5vdGU+PENpdGU+PEF1dGhvcj5TdGFja2U8L0F1dGhvcj48WWVhcj4yMDIxPC9ZZWFyPjxS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</w:fldData>
        </w:fldChar>
      </w:r>
      <w:r w:rsidR="006E1E92" w:rsidRPr="00966C3F">
        <w:instrText xml:space="preserve"> ADDIN EN.CITE </w:instrText>
      </w:r>
      <w:r w:rsidR="006E1E92" w:rsidRPr="00966C3F">
        <w:fldChar w:fldCharType="begin">
          <w:fldData xml:space="preserve">PEVuZE5vdGU+PENpdGU+PEF1dGhvcj5TdGFja2U8L0F1dGhvcj48WWVhcj4yMDIxPC9ZZWFyPjxS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</w:fldData>
        </w:fldChar>
      </w:r>
      <w:r w:rsidR="006E1E92" w:rsidRPr="00966C3F">
        <w:instrText xml:space="preserve"> ADDIN EN.CITE.DATA </w:instrText>
      </w:r>
      <w:r w:rsidR="006E1E92" w:rsidRPr="00966C3F">
        <w:fldChar w:fldCharType="end"/>
      </w:r>
      <w:r w:rsidR="006E1E92" w:rsidRPr="00966C3F">
        <w:fldChar w:fldCharType="separate"/>
      </w:r>
      <w:r w:rsidR="009202FC">
        <w:rPr>
          <w:noProof/>
        </w:rPr>
        <w:t>[23–25</w:t>
      </w:r>
      <w:r w:rsidR="006E1E92" w:rsidRPr="00966C3F">
        <w:rPr>
          <w:noProof/>
        </w:rPr>
        <w:t>]</w:t>
      </w:r>
      <w:r w:rsidR="006E1E92" w:rsidRPr="00966C3F">
        <w:fldChar w:fldCharType="end"/>
      </w:r>
      <w:r w:rsidR="006E1E92" w:rsidRPr="00966C3F">
        <w:t xml:space="preserve">, and </w:t>
      </w:r>
      <w:proofErr w:type="spellStart"/>
      <w:r w:rsidR="006E1E92" w:rsidRPr="00966C3F">
        <w:t>SimSiam</w:t>
      </w:r>
      <w:proofErr w:type="spellEnd"/>
      <w:r w:rsidR="006E1E92" w:rsidRPr="00966C3F">
        <w:t xml:space="preserve"> </w:t>
      </w:r>
      <w:r w:rsidR="006E1E92" w:rsidRPr="00966C3F">
        <w:fldChar w:fldCharType="begin"/>
      </w:r>
      <w:r w:rsidR="006E1E92" w:rsidRPr="00966C3F">
        <w:instrText xml:space="preserve"> ADDIN EN.CITE &lt;EndNote&gt;&lt;Cite&gt;&lt;Author&gt;Chen&lt;/Author&gt;&lt;Year&gt;2021&lt;/Year&gt;&lt;RecNum&gt;24&lt;/RecNum&gt;&lt;DisplayText&gt;&lt;style size="10"&gt;[26]&lt;/style&gt;&lt;/DisplayText&gt;&lt;record&gt;&lt;rec-number&gt;24&lt;/rec-number&gt;&lt;foreign-keys&gt;&lt;key app="EN" db-id="9ssrfsdv2wxrxkexes7552pmrppzxpdv0ffz" timestamp="1667839460"&gt;24&lt;/key&gt;&lt;/foreign-keys&gt;&lt;ref-type name="Conference Proceedings"&gt;10&lt;/ref-type&gt;&lt;contributors&gt;&lt;authors&gt;&lt;author&gt;Chen, Xinlei&lt;/author&gt;&lt;author&gt;He, Kaiming&lt;/author&gt;&lt;/authors&gt;&lt;/contributors&gt;&lt;titles&gt;&lt;title&gt;Exploring simple siamese representation learning&lt;/title&gt;&lt;secondary-title&gt;PMLR&lt;/secondary-title&gt;&lt;alt-title&gt;Proceedings of the IEEE/CVF Conference on Computer Vision and Pattern Recognition&lt;/alt-title&gt;&lt;/titles&gt;&lt;pages&gt;15750-15758&lt;/pages&gt;&lt;dates&gt;&lt;year&gt;2021&lt;/year&gt;&lt;pub-dates&gt;&lt;date&gt;2021&lt;/date&gt;&lt;/pub-dates&gt;&lt;/dates&gt;&lt;urls&gt;&lt;/urls&gt;&lt;/record&gt;&lt;/Cite&gt;&lt;/EndNote&gt;</w:instrText>
      </w:r>
      <w:r w:rsidR="006E1E92" w:rsidRPr="00966C3F">
        <w:fldChar w:fldCharType="separate"/>
      </w:r>
      <w:r w:rsidR="006E1E92" w:rsidRPr="00966C3F">
        <w:rPr>
          <w:noProof/>
        </w:rPr>
        <w:t>[26]</w:t>
      </w:r>
      <w:r w:rsidR="006E1E92" w:rsidRPr="00966C3F">
        <w:fldChar w:fldCharType="end"/>
      </w:r>
      <w:r w:rsidR="006E1E92" w:rsidRPr="00966C3F">
        <w:t xml:space="preserve"> with an additional stop-gradient for adjacent patches </w:t>
      </w:r>
      <w:r w:rsidR="006E1E92" w:rsidRPr="00966C3F">
        <w:fldChar w:fldCharType="begin"/>
      </w:r>
      <w:r w:rsidR="006E1E92" w:rsidRPr="00966C3F">
        <w:instrText xml:space="preserve"> ADDIN EN.CITE &lt;EndNote&gt;&lt;Cite&gt;&lt;Author&gt;Liu&lt;/Author&gt;&lt;Year&gt;2021&lt;/Year&gt;&lt;RecNum&gt;25&lt;/RecNum&gt;&lt;DisplayText&gt;&lt;style size="10"&gt;[27]&lt;/style&gt;&lt;/DisplayText&gt;&lt;record&gt;&lt;rec-number&gt;25&lt;/rec-number&gt;&lt;foreign-keys&gt;&lt;key app="EN" db-id="9ssrfsdv2wxrxkexes7552pmrppzxpdv0ffz" timestamp="1667839460"&gt;25&lt;/key&gt;&lt;/foreign-keys&gt;&lt;ref-type name="Conference Proceedings"&gt;10&lt;/ref-type&gt;&lt;contributors&gt;&lt;authors&gt;&lt;author&gt;Liu, Quan&lt;/author&gt;&lt;author&gt;Louis, Peter C.&lt;/author&gt;&lt;author&gt;Lu, Yuzhe&lt;/author&gt;&lt;author&gt;Jha, Aadarsh&lt;/author&gt;&lt;author&gt;Zhao, Mengyang&lt;/author&gt;&lt;author&gt;Deng, Ruining&lt;/author&gt;&lt;author&gt;Yao, Tianyuan&lt;/author&gt;&lt;author&gt;Roland, Joseph T.&lt;/author&gt;&lt;author&gt;Yang, Haichun&lt;/author&gt;&lt;author&gt;Zhao, Shilin&lt;/author&gt;&lt;/authors&gt;&lt;/contributors&gt;&lt;titles&gt;&lt;title&gt;Simtriplet: Simple triplet representation learning with a single gpu&lt;/title&gt;&lt;secondary-title&gt;International Conference on Medical Image Computing and Computer-Assisted Intervention&lt;/secondary-title&gt;&lt;alt-title&gt;International Conference on Medical Image Computing and Computer-Assisted Intervention&lt;/alt-title&gt;&lt;/titles&gt;&lt;pages&gt;102-112&lt;/pages&gt;&lt;dates&gt;&lt;year&gt;2021&lt;/year&gt;&lt;pub-dates&gt;&lt;date&gt;2021&lt;/date&gt;&lt;/pub-dates&gt;&lt;/dates&gt;&lt;publisher&gt;Springer&lt;/publisher&gt;&lt;urls&gt;&lt;/urls&gt;&lt;/record&gt;&lt;/Cite&gt;&lt;/EndNote&gt;</w:instrText>
      </w:r>
      <w:r w:rsidR="006E1E92" w:rsidRPr="00966C3F">
        <w:fldChar w:fldCharType="separate"/>
      </w:r>
      <w:r w:rsidR="006E1E92" w:rsidRPr="00966C3F">
        <w:rPr>
          <w:noProof/>
        </w:rPr>
        <w:t>[27]</w:t>
      </w:r>
      <w:r w:rsidR="006E1E92" w:rsidRPr="00966C3F">
        <w:fldChar w:fldCharType="end"/>
      </w:r>
      <w:r w:rsidR="006E1E92" w:rsidRPr="00966C3F">
        <w:t xml:space="preserve">. Many methods utilize generic features derived from ImageNet as their patch-wise feature representations </w:t>
      </w:r>
      <w:r w:rsidR="006E1E92" w:rsidRPr="00966C3F">
        <w:fldChar w:fldCharType="begin">
          <w:fldData xml:space="preserve">PEVuZE5vdGU+PENpdGU+PEF1dGhvcj5MdTwvQXV0aG9yPjxZZWFyPjIwMjE8L1llYXI+PFJlY051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</w:fldData>
        </w:fldChar>
      </w:r>
      <w:r w:rsidR="006E1E92" w:rsidRPr="00966C3F">
        <w:instrText xml:space="preserve"> ADDIN EN.CITE </w:instrText>
      </w:r>
      <w:r w:rsidR="006E1E92" w:rsidRPr="00966C3F">
        <w:fldChar w:fldCharType="begin">
          <w:fldData xml:space="preserve">PEVuZE5vdGU+PENpdGU+PEF1dGhvcj5MdTwvQXV0aG9yPjxZZWFyPjIwMjE8L1llYXI+PFJlY051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</w:fldData>
        </w:fldChar>
      </w:r>
      <w:r w:rsidR="006E1E92" w:rsidRPr="00966C3F">
        <w:instrText xml:space="preserve"> ADDIN EN.CITE.DATA </w:instrText>
      </w:r>
      <w:r w:rsidR="006E1E92" w:rsidRPr="00966C3F">
        <w:fldChar w:fldCharType="end"/>
      </w:r>
      <w:r w:rsidR="006E1E92" w:rsidRPr="00966C3F">
        <w:fldChar w:fldCharType="separate"/>
      </w:r>
      <w:r w:rsidR="006E1E92" w:rsidRPr="00966C3F">
        <w:rPr>
          <w:noProof/>
        </w:rPr>
        <w:t>[17,18,28]</w:t>
      </w:r>
      <w:r w:rsidR="006E1E92" w:rsidRPr="00966C3F">
        <w:fldChar w:fldCharType="end"/>
      </w:r>
      <w:r w:rsidR="006E1E92" w:rsidRPr="00966C3F">
        <w:t xml:space="preserve">. Neural image compression </w:t>
      </w:r>
      <w:r w:rsidR="006E1E92" w:rsidRPr="00966C3F">
        <w:fldChar w:fldCharType="begin"/>
      </w:r>
      <w:r w:rsidR="006E1E92" w:rsidRPr="00966C3F">
        <w:instrText xml:space="preserve"> ADDIN EN.CITE &lt;EndNote&gt;&lt;Cite&gt;&lt;Author&gt;Tellez&lt;/Author&gt;&lt;Year&gt;2019&lt;/Year&gt;&lt;RecNum&gt;27&lt;/RecNum&gt;&lt;DisplayText&gt;&lt;style size="10"&gt;[29]&lt;/style&gt;&lt;/DisplayText&gt;&lt;record&gt;&lt;rec-number&gt;27&lt;/rec-number&gt;&lt;foreign-keys&gt;&lt;key app="EN" db-id="9ssrfsdv2wxrxkexes7552pmrppzxpdv0ffz" timestamp="1667839460"&gt;27&lt;/key&gt;&lt;/foreign-keys&gt;&lt;ref-type name="Journal Article"&gt;17&lt;/ref-type&gt;&lt;contributors&gt;&lt;authors&gt;&lt;author&gt;Tellez, David&lt;/author&gt;&lt;author&gt;Litjens, Geert&lt;/author&gt;&lt;author&gt;van der Laak, Jeroen&lt;/author&gt;&lt;author&gt;Ciompi, Francesco&lt;/author&gt;&lt;/authors&gt;&lt;/contributors&gt;&lt;titles&gt;&lt;title&gt;Neural image compression for gigapixel histopathology image analysis&lt;/title&gt;&lt;secondary-title&gt;IEEE transactions on pattern analysis and machine intelligence&lt;/secondary-title&gt;&lt;/titles&gt;&lt;periodical&gt;&lt;full-title&gt;IEEE transactions on pattern analysis and machine intelligence&lt;/full-title&gt;&lt;/periodical&gt;&lt;dates&gt;&lt;year&gt;2019&lt;/year&gt;&lt;/dates&gt;&lt;publisher&gt;IEEE&lt;/publisher&gt;&lt;isbn&gt;0162-8828&lt;/isbn&gt;&lt;urls&gt;&lt;/urls&gt;&lt;/record&gt;&lt;/Cite&gt;&lt;/EndNote&gt;</w:instrText>
      </w:r>
      <w:r w:rsidR="006E1E92" w:rsidRPr="00966C3F">
        <w:fldChar w:fldCharType="separate"/>
      </w:r>
      <w:r w:rsidR="006E1E92" w:rsidRPr="00966C3F">
        <w:rPr>
          <w:noProof/>
        </w:rPr>
        <w:t>[29]</w:t>
      </w:r>
      <w:r w:rsidR="006E1E92" w:rsidRPr="00966C3F">
        <w:fldChar w:fldCharType="end"/>
      </w:r>
      <w:r w:rsidR="006E1E92" w:rsidRPr="00966C3F">
        <w:t xml:space="preserve"> </w:t>
      </w:r>
      <w:r w:rsidR="003179E3" w:rsidRPr="00966C3F">
        <w:t>compare</w:t>
      </w:r>
      <w:r w:rsidR="003179E3">
        <w:t>s</w:t>
      </w:r>
      <w:r w:rsidR="003179E3" w:rsidRPr="00966C3F">
        <w:t xml:space="preserve"> </w:t>
      </w:r>
      <w:r w:rsidR="006E1E92" w:rsidRPr="00966C3F">
        <w:t xml:space="preserve">several self-supervised pretext training tasks to create feature-rich WSI representations but </w:t>
      </w:r>
      <w:r w:rsidR="006A2730">
        <w:t>is impeded by</w:t>
      </w:r>
      <w:r w:rsidR="006E1E92" w:rsidRPr="00966C3F">
        <w:t xml:space="preserve"> dimensionality </w:t>
      </w:r>
      <w:r w:rsidR="006E1E92" w:rsidRPr="00966C3F">
        <w:fldChar w:fldCharType="begin"/>
      </w:r>
      <w:r w:rsidR="006E1E92" w:rsidRPr="00966C3F">
        <w:instrText xml:space="preserve"> ADDIN EN.CITE &lt;EndNote&gt;&lt;Cite&gt;&lt;Author&gt;Marimont&lt;/Author&gt;&lt;Year&gt;1979&lt;/Year&gt;&lt;RecNum&gt;28&lt;/RecNum&gt;&lt;DisplayText&gt;&lt;style size="10"&gt;[30]&lt;/style&gt;&lt;/DisplayText&gt;&lt;record&gt;&lt;rec-number&gt;28&lt;/rec-number&gt;&lt;foreign-keys&gt;&lt;key app="EN" db-id="9ssrfsdv2wxrxkexes7552pmrppzxpdv0ffz" timestamp="1667839460"&gt;28&lt;/key&gt;&lt;/foreign-keys&gt;&lt;ref-type name="Journal Article"&gt;17&lt;/ref-type&gt;&lt;contributors&gt;&lt;authors&gt;&lt;author&gt;Marimont, R. B.&lt;/author&gt;&lt;author&gt;Shapiro, M. B.&lt;/author&gt;&lt;/authors&gt;&lt;/contributors&gt;&lt;titles&gt;&lt;title&gt;Nearest neighbour searches and the curse of dimensionality&lt;/title&gt;&lt;secondary-title&gt;IMA Journal of Applied Mathematics&lt;/secondary-title&gt;&lt;/titles&gt;&lt;periodical&gt;&lt;full-title&gt;IMA Journal of Applied Mathematics&lt;/full-title&gt;&lt;/periodical&gt;&lt;pages&gt;59-70&lt;/pages&gt;&lt;volume&gt;24&lt;/volume&gt;&lt;number&gt;1&lt;/number&gt;&lt;dates&gt;&lt;year&gt;1979&lt;/year&gt;&lt;/dates&gt;&lt;publisher&gt;Oxford University Press&lt;/publisher&gt;&lt;isbn&gt;1464-3634&lt;/isbn&gt;&lt;urls&gt;&lt;/urls&gt;&lt;/record&gt;&lt;/Cite&gt;&lt;/EndNote&gt;</w:instrText>
      </w:r>
      <w:r w:rsidR="006E1E92" w:rsidRPr="00966C3F">
        <w:fldChar w:fldCharType="separate"/>
      </w:r>
      <w:r w:rsidR="006E1E92" w:rsidRPr="00966C3F">
        <w:rPr>
          <w:noProof/>
        </w:rPr>
        <w:t>[30]</w:t>
      </w:r>
      <w:r w:rsidR="006E1E92" w:rsidRPr="00966C3F">
        <w:fldChar w:fldCharType="end"/>
      </w:r>
      <w:r w:rsidR="003A3C83">
        <w:t xml:space="preserve">, </w:t>
      </w:r>
      <w:r w:rsidR="006E1E92" w:rsidRPr="00966C3F">
        <w:t xml:space="preserve">due to the sheer number of parameters associated with each compressed slide. Finally, several autoencoder and derivative methods have been applied to learn compact patch-wise representations without labels to a variety of application areas, including nuclei detection </w:t>
      </w:r>
      <w:r w:rsidR="006E1E92" w:rsidRPr="00966C3F">
        <w:fldChar w:fldCharType="begin">
          <w:fldData xml:space="preserve">PEVuZE5vdGU+PENpdGU+PEF1dGhvcj5Ib3U8L0F1dGhvcj48WWVhcj4yMDE5PC9ZZWFyPjxSZWNO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</w:fldData>
        </w:fldChar>
      </w:r>
      <w:r w:rsidR="006E1E92" w:rsidRPr="008846FA">
        <w:instrText xml:space="preserve"> ADDIN EN.CITE </w:instrText>
      </w:r>
      <w:r w:rsidR="006E1E92" w:rsidRPr="008846FA">
        <w:fldChar w:fldCharType="begin">
          <w:fldData xml:space="preserve">PEVuZE5vdGU+PENpdGU+PEF1dGhvcj5Ib3U8L0F1dGhvcj48WWVhcj4yMDE5PC9ZZWFyPjxSZWNO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</w:fldData>
        </w:fldChar>
      </w:r>
      <w:r w:rsidR="006E1E92" w:rsidRPr="008846FA">
        <w:instrText xml:space="preserve"> ADDIN EN.CITE.DATA </w:instrText>
      </w:r>
      <w:r w:rsidR="006E1E92" w:rsidRPr="008846FA">
        <w:fldChar w:fldCharType="end"/>
      </w:r>
      <w:r w:rsidR="006E1E92" w:rsidRPr="00966C3F">
        <w:fldChar w:fldCharType="separate"/>
      </w:r>
      <w:r w:rsidR="006E1E92" w:rsidRPr="00966C3F">
        <w:rPr>
          <w:noProof/>
        </w:rPr>
        <w:t>[31,32]</w:t>
      </w:r>
      <w:r w:rsidR="006E1E92" w:rsidRPr="00966C3F">
        <w:fldChar w:fldCharType="end"/>
      </w:r>
      <w:r w:rsidR="006E1E92" w:rsidRPr="00966C3F">
        <w:t xml:space="preserve">, cell detection and classification </w:t>
      </w:r>
      <w:r w:rsidR="006E1E92" w:rsidRPr="00966C3F">
        <w:fldChar w:fldCharType="begin"/>
      </w:r>
      <w:r w:rsidR="006E1E92" w:rsidRPr="00966C3F">
        <w:instrText xml:space="preserve"> ADDIN EN.CITE &lt;EndNote&gt;&lt;Cite&gt;&lt;Author&gt;Song&lt;/Author&gt;&lt;Year&gt;2017&lt;/Year&gt;&lt;RecNum&gt;31&lt;/RecNum&gt;&lt;DisplayText&gt;&lt;style size="10"&gt;[33]&lt;/style&gt;&lt;/DisplayText&gt;&lt;record&gt;&lt;rec-number&gt;31&lt;/rec-number&gt;&lt;foreign-keys&gt;&lt;key app="EN" db-id="9ssrfsdv2wxrxkexes7552pmrppzxpdv0ffz" timestamp="1667839460"&gt;31&lt;/key&gt;&lt;/foreign-keys&gt;&lt;ref-type name="Conference Proceedings"&gt;10&lt;/ref-type&gt;&lt;contributors&gt;&lt;authors&gt;&lt;author&gt;Song, Tzu-Hsi&lt;/author&gt;&lt;author&gt;Sanchez, Victor&lt;/author&gt;&lt;author&gt;Eidaly, Hesham&lt;/author&gt;&lt;author&gt;Rajpoot, Nasir&lt;/author&gt;&lt;/authors&gt;&lt;/contributors&gt;&lt;titles&gt;&lt;title&gt;Simultaneous cell detection and classification with an asymmetric deep autoencoder in bone marrow histology images&lt;/title&gt;&lt;secondary-title&gt;Annual Conference on Medical Image Understanding and Analysis&amp;#xD;&lt;/secondary-title&gt;&lt;alt-title&gt;Annual Conference on Medical Image Understanding and Analysis&lt;/alt-title&gt;&lt;/titles&gt;&lt;pages&gt;829-838&lt;/pages&gt;&lt;dates&gt;&lt;year&gt;2017&lt;/year&gt;&lt;pub-dates&gt;&lt;date&gt;2017&lt;/date&gt;&lt;/pub-dates&gt;&lt;/dates&gt;&lt;publisher&gt;Springer&lt;/publisher&gt;&lt;urls&gt;&lt;/urls&gt;&lt;/record&gt;&lt;/Cite&gt;&lt;/EndNote&gt;</w:instrText>
      </w:r>
      <w:r w:rsidR="006E1E92" w:rsidRPr="00966C3F">
        <w:fldChar w:fldCharType="separate"/>
      </w:r>
      <w:r w:rsidR="006E1E92" w:rsidRPr="00966C3F">
        <w:rPr>
          <w:noProof/>
        </w:rPr>
        <w:t>[33]</w:t>
      </w:r>
      <w:r w:rsidR="006E1E92" w:rsidRPr="00966C3F">
        <w:fldChar w:fldCharType="end"/>
      </w:r>
      <w:r w:rsidR="006E1E92" w:rsidRPr="00966C3F">
        <w:t xml:space="preserve">, drug efficacy </w:t>
      </w:r>
      <w:r w:rsidR="008846FA">
        <w:t xml:space="preserve">prediction </w:t>
      </w:r>
      <w:r w:rsidR="006E1E92" w:rsidRPr="00966C3F">
        <w:fldChar w:fldCharType="begin"/>
      </w:r>
      <w:r w:rsidR="006E1E92" w:rsidRPr="00966C3F">
        <w:instrText xml:space="preserve"> ADDIN EN.CITE &lt;EndNote&gt;&lt;Cite&gt;&lt;Author&gt;Ding&lt;/Author&gt;&lt;Year&gt;2018&lt;/Year&gt;&lt;RecNum&gt;32&lt;/RecNum&gt;&lt;DisplayText&gt;&lt;style size="10"&gt;[34]&lt;/style&gt;&lt;/DisplayText&gt;&lt;record&gt;&lt;rec-number&gt;32&lt;/rec-number&gt;&lt;foreign-keys&gt;&lt;key app="EN" db-id="9ssrfsdv2wxrxkexes7552pmrppzxpdv0ffz" timestamp="1667839461"&gt;32&lt;/key&gt;&lt;/foreign-keys&gt;&lt;ref-type name="Journal Article"&gt;17&lt;/ref-type&gt;&lt;contributors&gt;&lt;authors&gt;&lt;author&gt;Ding, Michael Q.&lt;/author&gt;&lt;author&gt;Chen, Lujia&lt;/author&gt;&lt;author&gt;Cooper, Gregory F.&lt;/author&gt;&lt;author&gt;Young, Jonathan D.&lt;/author&gt;&lt;author&gt;Lu, Xinghua&lt;/author&gt;&lt;/authors&gt;&lt;/contributors&gt;&lt;titles&gt;&lt;title&gt;Precision oncology beyond targeted therapy: combining omics data with machine learning matches the majority of cancer cells to effective therapeutics&lt;/title&gt;&lt;secondary-title&gt;Molecular cancer research&lt;/secondary-title&gt;&lt;/titles&gt;&lt;periodical&gt;&lt;full-title&gt;Molecular cancer research&lt;/full-title&gt;&lt;/periodical&gt;&lt;pages&gt;269-278&lt;/pages&gt;&lt;volume&gt;16&lt;/volume&gt;&lt;number&gt;2&lt;/number&gt;&lt;dates&gt;&lt;year&gt;2018&lt;/year&gt;&lt;/dates&gt;&lt;publisher&gt;AACR&lt;/publisher&gt;&lt;isbn&gt;1541-7786&lt;/isbn&gt;&lt;urls&gt;&lt;/urls&gt;&lt;/record&gt;&lt;/Cite&gt;&lt;/EndNote&gt;</w:instrText>
      </w:r>
      <w:r w:rsidR="006E1E92" w:rsidRPr="00966C3F">
        <w:fldChar w:fldCharType="separate"/>
      </w:r>
      <w:r w:rsidR="006E1E92" w:rsidRPr="00966C3F">
        <w:rPr>
          <w:noProof/>
        </w:rPr>
        <w:t>[34]</w:t>
      </w:r>
      <w:r w:rsidR="006E1E92" w:rsidRPr="00966C3F">
        <w:fldChar w:fldCharType="end"/>
      </w:r>
      <w:r w:rsidR="006E1E92" w:rsidRPr="00966C3F">
        <w:t xml:space="preserve">, tumor </w:t>
      </w:r>
      <w:r w:rsidR="00E244D7" w:rsidRPr="00966C3F">
        <w:t>subtyp</w:t>
      </w:r>
      <w:r w:rsidR="00E244D7">
        <w:t>e classification</w:t>
      </w:r>
      <w:r w:rsidR="00E244D7" w:rsidRPr="00966C3F">
        <w:t xml:space="preserve"> </w:t>
      </w:r>
      <w:r w:rsidR="006E1E92" w:rsidRPr="00966C3F">
        <w:fldChar w:fldCharType="begin"/>
      </w:r>
      <w:r w:rsidR="006E1E92" w:rsidRPr="00966C3F">
        <w:instrText xml:space="preserve"> ADDIN EN.CITE &lt;EndNote&gt;&lt;Cite&gt;&lt;Author&gt;Muhammad&lt;/Author&gt;&lt;Year&gt;2019&lt;/Year&gt;&lt;RecNum&gt;33&lt;/RecNum&gt;&lt;DisplayText&gt;&lt;style size="10"&gt;[35]&lt;/style&gt;&lt;/DisplayText&gt;&lt;record&gt;&lt;rec-number&gt;33&lt;/rec-number&gt;&lt;foreign-keys&gt;&lt;key app="EN" db-id="9ssrfsdv2wxrxkexes7552pmrppzxpdv0ffz" timestamp="1667839461"&gt;33&lt;/key&gt;&lt;/foreign-keys&gt;&lt;ref-type name="Conference Proceedings"&gt;10&lt;/ref-type&gt;&lt;contributors&gt;&lt;authors&gt;&lt;author&gt;Muhammad, Hassan&lt;/author&gt;&lt;author&gt;Sigel, Carlie S.&lt;/author&gt;&lt;author&gt;Campanella, Gabriele&lt;/author&gt;&lt;author&gt;Boerner, Thomas&lt;/author&gt;&lt;author&gt;Pak, Linda M.&lt;/author&gt;&lt;author&gt;Büttner, Stefan&lt;/author&gt;&lt;author&gt;Ijzermans, Jan N. M.&lt;/author&gt;&lt;author&gt;Koerkamp, Bas Groot&lt;/author&gt;&lt;author&gt;Doukas, Michael&lt;/author&gt;&lt;author&gt;Jarnagin, William R.&lt;/author&gt;&lt;/authors&gt;&lt;/contributors&gt;&lt;titles&gt;&lt;title&gt;Unsupervised subtyping of cholangiocarcinoma using a deep clustering convolutional autoencoder&lt;/title&gt;&lt;secondary-title&gt;International Conference on Medical Image Computing and Computer-Assisted Intervention&lt;/secondary-title&gt;&lt;alt-title&gt;International Conference on Medical Image Computing and Computer-Assisted Intervention&lt;/alt-title&gt;&lt;/titles&gt;&lt;pages&gt;604-612&lt;/pages&gt;&lt;dates&gt;&lt;year&gt;2019&lt;/year&gt;&lt;pub-dates&gt;&lt;date&gt;2019&lt;/date&gt;&lt;/pub-dates&gt;&lt;/dates&gt;&lt;publisher&gt;Springer&lt;/publisher&gt;&lt;urls&gt;&lt;/urls&gt;&lt;/record&gt;&lt;/Cite&gt;&lt;/EndNote&gt;</w:instrText>
      </w:r>
      <w:r w:rsidR="006E1E92" w:rsidRPr="00966C3F">
        <w:fldChar w:fldCharType="separate"/>
      </w:r>
      <w:r w:rsidR="006E1E92" w:rsidRPr="00966C3F">
        <w:rPr>
          <w:noProof/>
        </w:rPr>
        <w:t>[35]</w:t>
      </w:r>
      <w:r w:rsidR="006E1E92" w:rsidRPr="00966C3F">
        <w:fldChar w:fldCharType="end"/>
      </w:r>
      <w:r w:rsidR="006E1E92" w:rsidRPr="00966C3F">
        <w:t>, and lymph node metastases</w:t>
      </w:r>
      <w:r w:rsidR="00E244D7">
        <w:t xml:space="preserve"> detection</w:t>
      </w:r>
      <w:r w:rsidR="006E1E92" w:rsidRPr="00966C3F">
        <w:t xml:space="preserve"> </w:t>
      </w:r>
      <w:r w:rsidR="006E1E92" w:rsidRPr="00966C3F">
        <w:fldChar w:fldCharType="begin"/>
      </w:r>
      <w:r w:rsidR="006E1E92" w:rsidRPr="00966C3F">
        <w:instrText xml:space="preserve"> ADDIN EN.CITE &lt;EndNote&gt;&lt;Cite&gt;&lt;Author&gt;Zhao&lt;/Author&gt;&lt;Year&gt;2020&lt;/Year&gt;&lt;RecNum&gt;34&lt;/RecNum&gt;&lt;DisplayText&gt;&lt;style size="10"&gt;[36]&lt;/style&gt;&lt;/DisplayText&gt;&lt;record&gt;&lt;rec-number&gt;34&lt;/rec-number&gt;&lt;foreign-keys&gt;&lt;key app="EN" db-id="9ssrfsdv2wxrxkexes7552pmrppzxpdv0ffz" timestamp="1667839461"&gt;34&lt;/key&gt;&lt;/foreign-keys&gt;&lt;ref-type name="Conference Proceedings"&gt;10&lt;/ref-type&gt;&lt;contributors&gt;&lt;authors&gt;&lt;author&gt;Zhao, Yu&lt;/author&gt;&lt;author&gt;Yang, Fan&lt;/author&gt;&lt;author&gt;Fang, Yuqi&lt;/author&gt;&lt;author&gt;Liu, Hailing&lt;/author&gt;&lt;author&gt;Zhou, Niyun&lt;/author&gt;&lt;author&gt;Zhang, Jun&lt;/author&gt;&lt;author&gt;Sun, Jiarui&lt;/author&gt;&lt;author&gt;Yang, Sen&lt;/author&gt;&lt;author&gt;Menze, Bjoern&lt;/author&gt;&lt;author&gt;Fan, Xinjuan&lt;/author&gt;&lt;/authors&gt;&lt;/contributors&gt;&lt;titles&gt;&lt;title&gt;Predicting lymph node metastasis using histopathological images based on multiple instance learning with deep graph convolution&lt;/title&gt;&lt;secondary-title&gt;Proceedings of the IEEE/CVF Conference on Computer Vision and Pattern Recognition&lt;/secondary-title&gt;&lt;alt-title&gt;Proceedings of the IEEE/CVF Conference on Computer Vision and Pattern Recognition&lt;/alt-title&gt;&lt;/titles&gt;&lt;pages&gt;4837-4846&lt;/pages&gt;&lt;dates&gt;&lt;year&gt;2020&lt;/year&gt;&lt;pub-dates&gt;&lt;date&gt;2020&lt;/date&gt;&lt;/pub-dates&gt;&lt;/dates&gt;&lt;urls&gt;&lt;/urls&gt;&lt;/record&gt;&lt;/Cite&gt;&lt;/EndNote&gt;</w:instrText>
      </w:r>
      <w:r w:rsidR="006E1E92" w:rsidRPr="00966C3F">
        <w:fldChar w:fldCharType="separate"/>
      </w:r>
      <w:r w:rsidR="006E1E92" w:rsidRPr="00966C3F">
        <w:rPr>
          <w:noProof/>
        </w:rPr>
        <w:t>[36]</w:t>
      </w:r>
      <w:r w:rsidR="006E1E92" w:rsidRPr="00966C3F">
        <w:fldChar w:fldCharType="end"/>
      </w:r>
      <w:r w:rsidR="006E1E92" w:rsidRPr="00966C3F">
        <w:t>.</w:t>
      </w:r>
    </w:p>
    <w:p w14:paraId="20FE199C" w14:textId="0BE0FAAB" w:rsidR="006E1E92" w:rsidRPr="00966C3F" w:rsidRDefault="006E1E92" w:rsidP="00966C3F">
      <w:pPr>
        <w:pStyle w:val="MDPI31text"/>
      </w:pPr>
      <w:r w:rsidRPr="00966C3F">
        <w:t>By and large, these studies have three main findings. First</w:t>
      </w:r>
      <w:r w:rsidR="00F401AB">
        <w:t>ly</w:t>
      </w:r>
      <w:r w:rsidRPr="00966C3F">
        <w:t xml:space="preserve">, self-supervised pretext tasks for learning patch-wise features tend to outperform ImageNet features. This is probably because ImageNet features are generic </w:t>
      </w:r>
      <w:r w:rsidR="0058576C">
        <w:t xml:space="preserve">with respect </w:t>
      </w:r>
      <w:r w:rsidRPr="00966C3F">
        <w:t>to everyday objects, whereas features derived from self-supervision are purely based on WSI patches. Furthermore, the transformation space can be tweaked to suit pathology (i.e., scale invariance). Second</w:t>
      </w:r>
      <w:r w:rsidR="001F6F39">
        <w:t>ly</w:t>
      </w:r>
      <w:r w:rsidRPr="00966C3F">
        <w:t>, there is a saturation point</w:t>
      </w:r>
      <w:r w:rsidR="008E21B8">
        <w:t>,</w:t>
      </w:r>
      <w:r w:rsidRPr="00966C3F">
        <w:t xml:space="preserve"> at which </w:t>
      </w:r>
      <w:r w:rsidR="00B641AB">
        <w:t xml:space="preserve">time </w:t>
      </w:r>
      <w:r w:rsidRPr="00966C3F">
        <w:t xml:space="preserve">adding more patches to the pretext tasks does not offer downstream performance gains. This result is not reflected in general-purpose self-supervised learning, where more images result in higher downstream performance. </w:t>
      </w:r>
      <w:proofErr w:type="spellStart"/>
      <w:r w:rsidRPr="00966C3F">
        <w:t>Stacke</w:t>
      </w:r>
      <w:proofErr w:type="spellEnd"/>
      <w:r w:rsidRPr="00966C3F">
        <w:t xml:space="preserve"> et al. </w:t>
      </w:r>
      <w:r w:rsidRPr="00966C3F">
        <w:fldChar w:fldCharType="begin"/>
      </w:r>
      <w:r w:rsidRPr="00966C3F">
        <w:instrText xml:space="preserve"> ADDIN EN.CITE &lt;EndNote&gt;&lt;Cite&gt;&lt;Author&gt;Stacke&lt;/Author&gt;&lt;Year&gt;2021&lt;/Year&gt;&lt;RecNum&gt;21&lt;/RecNum&gt;&lt;DisplayText&gt;&lt;style size="10"&gt;[23]&lt;/style&gt;&lt;/DisplayText&gt;&lt;record&gt;&lt;rec-number&gt;21&lt;/rec-number&gt;&lt;foreign-keys&gt;&lt;key app="EN" db-id="9ssrfsdv2wxrxkexes7552pmrppzxpdv0ffz" timestamp="1667839460"&gt;21&lt;/key&gt;&lt;/foreign-keys&gt;&lt;ref-type name="Journal Article"&gt;17&lt;/ref-type&gt;&lt;contributors&gt;&lt;authors&gt;&lt;author&gt;Stacke, Karin&lt;/author&gt;&lt;author&gt;Unger, Jonas&lt;/author&gt;&lt;author&gt;Lundström, Claes&lt;/author&gt;&lt;author&gt;Eilertsen, Gabriel&lt;/author&gt;&lt;/authors&gt;&lt;/contributors&gt;&lt;titles&gt;&lt;title&gt;Learning Representations with Contrastive Self-Supervised Learning for Histopathology Applications&lt;/title&gt;&lt;secondary-title&gt;arXiv preprint arXiv:2112.05760&lt;/secondary-title&gt;&lt;/titles&gt;&lt;periodical&gt;&lt;full-title&gt;arXiv preprint arXiv:2112.05760&lt;/full-title&gt;&lt;/periodical&gt;&lt;dates&gt;&lt;year&gt;2021&lt;/year&gt;&lt;/dates&gt;&lt;urls&gt;&lt;/urls&gt;&lt;/record&gt;&lt;/Cite&gt;&lt;/EndNote&gt;</w:instrText>
      </w:r>
      <w:r w:rsidRPr="00966C3F">
        <w:fldChar w:fldCharType="separate"/>
      </w:r>
      <w:r w:rsidRPr="00966C3F">
        <w:rPr>
          <w:noProof/>
        </w:rPr>
        <w:t>[23]</w:t>
      </w:r>
      <w:r w:rsidRPr="00966C3F">
        <w:fldChar w:fldCharType="end"/>
      </w:r>
      <w:r w:rsidRPr="00966C3F">
        <w:t xml:space="preserve"> propose that this may be due to the redundancy in WSI patches (i.e., anatomies tend to be repeated). Third</w:t>
      </w:r>
      <w:r w:rsidR="00EA7A45">
        <w:t>ly</w:t>
      </w:r>
      <w:r w:rsidRPr="00966C3F">
        <w:t>, fewer labels are required when compared to training from scratch or transfer learning from ImageNet weights. This is also reflected in general-purpose applications.</w:t>
      </w:r>
    </w:p>
    <w:p w14:paraId="4F29471E" w14:textId="0FC0D4EC" w:rsidR="006E1E92" w:rsidRPr="00966C3F" w:rsidRDefault="006E1E92" w:rsidP="00966C3F">
      <w:pPr>
        <w:pStyle w:val="MDPI31text"/>
      </w:pPr>
      <w:r w:rsidRPr="00966C3F">
        <w:t xml:space="preserve">Due to these promising empirical findings and theoretical perspectives for patch-wise classification of histopathology images, a few studies have combined self-supervised patch-level representations with weakly supervised multiple instance learning (MIL) </w:t>
      </w:r>
      <w:r w:rsidRPr="00966C3F">
        <w:fldChar w:fldCharType="begin">
          <w:fldData xml:space="preserve">PEVuZE5vdGU+PENpdGU+PEF1dGhvcj5IZXJyZXJhPC9BdXRob3I+PFllYXI+MjAxNjwvWWVhcj48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</w:fldData>
        </w:fldChar>
      </w:r>
      <w:r w:rsidRPr="003A0AA3">
        <w:instrText xml:space="preserve"> ADDIN EN.CITE </w:instrText>
      </w:r>
      <w:r w:rsidRPr="003A0AA3">
        <w:fldChar w:fldCharType="begin">
          <w:fldData xml:space="preserve">PEVuZE5vdGU+PENpdGU+PEF1dGhvcj5IZXJyZXJhPC9BdXRob3I+PFllYXI+MjAxNjwvWWVhcj48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</w:fldData>
        </w:fldChar>
      </w:r>
      <w:r w:rsidRPr="003A0AA3">
        <w:instrText xml:space="preserve"> ADDIN EN.CITE.DATA </w:instrText>
      </w:r>
      <w:r w:rsidRPr="003A0AA3">
        <w:fldChar w:fldCharType="end"/>
      </w:r>
      <w:r w:rsidRPr="00966C3F">
        <w:fldChar w:fldCharType="separate"/>
      </w:r>
      <w:r w:rsidRPr="00966C3F">
        <w:rPr>
          <w:noProof/>
        </w:rPr>
        <w:t>[37,38]</w:t>
      </w:r>
      <w:r w:rsidRPr="00966C3F">
        <w:fldChar w:fldCharType="end"/>
      </w:r>
      <w:r w:rsidRPr="00966C3F">
        <w:t xml:space="preserve"> methods (i.e.</w:t>
      </w:r>
      <w:r w:rsidR="009202FC">
        <w:t>,</w:t>
      </w:r>
      <w:r w:rsidRPr="00966C3F">
        <w:t xml:space="preserve"> for WSI analysis). Lu et al. </w:t>
      </w:r>
      <w:r w:rsidRPr="00966C3F">
        <w:fldChar w:fldCharType="begin"/>
      </w:r>
      <w:r w:rsidRPr="00966C3F">
        <w:instrText xml:space="preserve"> ADDIN EN.CITE &lt;EndNote&gt;&lt;Cite&gt;&lt;Author&gt;Lu&lt;/Author&gt;&lt;Year&gt;2019&lt;/Year&gt;&lt;RecNum&gt;19&lt;/RecNum&gt;&lt;DisplayText&gt;&lt;style size="10"&gt;[21]&lt;/style&gt;&lt;/DisplayText&gt;&lt;record&gt;&lt;rec-number&gt;19&lt;/rec-number&gt;&lt;foreign-keys&gt;&lt;key app="EN" db-id="9ssrfsdv2wxrxkexes7552pmrppzxpdv0ffz" timestamp="1667839460"&gt;19&lt;/key&gt;&lt;/foreign-keys&gt;&lt;ref-type name="Journal Article"&gt;17&lt;/ref-type&gt;&lt;contributors&gt;&lt;authors&gt;&lt;author&gt;Lu, Ming Y.&lt;/author&gt;&lt;author&gt;Chen, Richard J.&lt;/author&gt;&lt;author&gt;Wang, Jingwen&lt;/author&gt;&lt;author&gt;Dillon, Debora&lt;/author&gt;&lt;author&gt;Mahmood, Faisal&lt;/author&gt;&lt;/authors&gt;&lt;/contributors&gt;&lt;titles&gt;&lt;title&gt;Semi-supervised histology classification using deep multiple instance learning and contrastive predictive coding&lt;/title&gt;&lt;secondary-title&gt;arXiv preprint arXiv:1910.10825&lt;/secondary-title&gt;&lt;/titles&gt;&lt;periodical&gt;&lt;full-title&gt;arXiv preprint arXiv:1910.10825&lt;/full-title&gt;&lt;/periodical&gt;&lt;dates&gt;&lt;year&gt;2019&lt;/year&gt;&lt;/dates&gt;&lt;urls&gt;&lt;/urls&gt;&lt;/record&gt;&lt;/Cite&gt;&lt;/EndNote&gt;</w:instrText>
      </w:r>
      <w:r w:rsidRPr="00966C3F">
        <w:fldChar w:fldCharType="separate"/>
      </w:r>
      <w:r w:rsidRPr="00966C3F">
        <w:rPr>
          <w:noProof/>
        </w:rPr>
        <w:t>[21]</w:t>
      </w:r>
      <w:r w:rsidRPr="00966C3F">
        <w:fldChar w:fldCharType="end"/>
      </w:r>
      <w:r w:rsidRPr="00966C3F">
        <w:t xml:space="preserve"> utilized contrastive predictive coding on WSI patches as a pre-training step for subsequent MIL-based classification of breast cancer WSIs. Another study by Li et al. </w:t>
      </w:r>
      <w:r w:rsidRPr="00966C3F">
        <w:fldChar w:fldCharType="begin"/>
      </w:r>
      <w:r w:rsidRPr="00966C3F">
        <w:instrText xml:space="preserve"> ADDIN EN.CITE &lt;EndNote&gt;&lt;Cite&gt;&lt;Author&gt;Li&lt;/Author&gt;&lt;Year&gt;2021&lt;/Year&gt;&lt;RecNum&gt;22&lt;/RecNum&gt;&lt;DisplayText&gt;&lt;style size="10"&gt;[24]&lt;/style&gt;&lt;/DisplayText&gt;&lt;record&gt;&lt;rec-number&gt;22&lt;/rec-number&gt;&lt;foreign-keys&gt;&lt;key app="EN" db-id="9ssrfsdv2wxrxkexes7552pmrppzxpdv0ffz" timestamp="1667839460"&gt;22&lt;/key&gt;&lt;/foreign-keys&gt;&lt;ref-type name="Conference Proceedings"&gt;10&lt;/ref-type&gt;&lt;contributors&gt;&lt;authors&gt;&lt;author&gt;Li, Bin&lt;/author&gt;&lt;author&gt;Li, Yin&lt;/author&gt;&lt;author&gt;Eliceiri, Kevin W.&lt;/author&gt;&lt;/authors&gt;&lt;/contributors&gt;&lt;titles&gt;&lt;title&gt;Dual-stream multiple instance learning network for whole slide image classification with self-supervised contrastive learning&lt;/title&gt;&lt;secondary-title&gt;Proceedings of the IEEE/CVF conference on computer vision and pattern recognition&lt;/secondary-title&gt;&lt;alt-title&gt;Proceedings of the IEEE/CVF conference on computer vision and pattern recognition&lt;/alt-title&gt;&lt;/titles&gt;&lt;pages&gt;14318-14328&lt;/pages&gt;&lt;dates&gt;&lt;year&gt;2021&lt;/year&gt;&lt;pub-dates&gt;&lt;date&gt;2021&lt;/date&gt;&lt;/pub-dates&gt;&lt;/dates&gt;&lt;urls&gt;&lt;/urls&gt;&lt;/record&gt;&lt;/Cite&gt;&lt;/EndNote&gt;</w:instrText>
      </w:r>
      <w:r w:rsidRPr="00966C3F">
        <w:fldChar w:fldCharType="separate"/>
      </w:r>
      <w:r w:rsidRPr="00966C3F">
        <w:rPr>
          <w:noProof/>
        </w:rPr>
        <w:t>[24]</w:t>
      </w:r>
      <w:r w:rsidRPr="00966C3F">
        <w:fldChar w:fldCharType="end"/>
      </w:r>
      <w:r w:rsidRPr="00966C3F">
        <w:t xml:space="preserve"> utilized </w:t>
      </w:r>
      <w:proofErr w:type="spellStart"/>
      <w:r w:rsidRPr="00966C3F">
        <w:t>SimCLR</w:t>
      </w:r>
      <w:proofErr w:type="spellEnd"/>
      <w:r w:rsidRPr="00966C3F">
        <w:t xml:space="preserve"> </w:t>
      </w:r>
      <w:r w:rsidRPr="00966C3F">
        <w:fldChar w:fldCharType="begin"/>
      </w:r>
      <w:r w:rsidRPr="00966C3F">
        <w:instrText xml:space="preserve"> ADDIN EN.CITE &lt;EndNote&gt;&lt;Cite&gt;&lt;Author&gt;Chen&lt;/Author&gt;&lt;Year&gt;2020&lt;/Year&gt;&lt;RecNum&gt;36&lt;/RecNum&gt;&lt;DisplayText&gt;&lt;style size="10"&gt;[39]&lt;/style&gt;&lt;/DisplayText&gt;&lt;record&gt;&lt;rec-number&gt;36&lt;/rec-number&gt;&lt;foreign-keys&gt;&lt;key app="EN" db-id="9ssrfsdv2wxrxkexes7552pmrppzxpdv0ffz" timestamp="1667839461"&gt;36&lt;/key&gt;&lt;/foreign-keys&gt;&lt;ref-type name="Conference Proceedings"&gt;10&lt;/ref-type&gt;&lt;contributors&gt;&lt;authors&gt;&lt;author&gt;Chen, Ting&lt;/author&gt;&lt;author&gt;Kornblith, Simon&lt;/author&gt;&lt;author&gt;Norouzi, Mohammad&lt;/author&gt;&lt;author&gt;Hinton, Geoffrey&lt;/author&gt;&lt;/authors&gt;&lt;/contributors&gt;&lt;titles&gt;&lt;title&gt;A simple framework for contrastive learning of visual representations&lt;/title&gt;&lt;secondary-title&gt;PMLR&lt;/secondary-title&gt;&lt;alt-title&gt;International conference on machine learning&lt;/alt-title&gt;&lt;/titles&gt;&lt;pages&gt;1597-1607&lt;/pages&gt;&lt;dates&gt;&lt;year&gt;2020&lt;/year&gt;&lt;pub-dates&gt;&lt;date&gt;2020&lt;/date&gt;&lt;/pub-dates&gt;&lt;/dates&gt;&lt;publisher&gt;PMLR&lt;/publisher&gt;&lt;isbn&gt;2640-3498&lt;/isbn&gt;&lt;urls&gt;&lt;/urls&gt;&lt;/record&gt;&lt;/Cite&gt;&lt;/EndNote&gt;</w:instrText>
      </w:r>
      <w:r w:rsidRPr="00966C3F">
        <w:fldChar w:fldCharType="separate"/>
      </w:r>
      <w:r w:rsidRPr="00966C3F">
        <w:rPr>
          <w:noProof/>
        </w:rPr>
        <w:t>[39]</w:t>
      </w:r>
      <w:r w:rsidRPr="00966C3F">
        <w:fldChar w:fldCharType="end"/>
      </w:r>
      <w:r w:rsidRPr="00966C3F">
        <w:t xml:space="preserve"> on WSI patches as a pre-training step for subsequent MIL-based classification. </w:t>
      </w:r>
      <w:proofErr w:type="spellStart"/>
      <w:r w:rsidRPr="00966C3F">
        <w:t>Fashi</w:t>
      </w:r>
      <w:proofErr w:type="spellEnd"/>
      <w:r w:rsidRPr="00966C3F">
        <w:t xml:space="preserve"> et al. </w:t>
      </w:r>
      <w:r w:rsidRPr="00966C3F">
        <w:fldChar w:fldCharType="begin"/>
      </w:r>
      <w:r w:rsidRPr="00966C3F">
        <w:instrText xml:space="preserve"> ADDIN EN.CITE &lt;EndNote&gt;&lt;Cite&gt;&lt;Author&gt;Fashi&lt;/Author&gt;&lt;Year&gt;2022&lt;/Year&gt;&lt;RecNum&gt;93&lt;/RecNum&gt;&lt;DisplayText&gt;&lt;style size="10"&gt;[40]&lt;/style&gt;&lt;/DisplayText&gt;&lt;record&gt;&lt;rec-number&gt;93&lt;/rec-number&gt;&lt;foreign-keys&gt;&lt;key app="EN" db-id="9ssrfsdv2wxrxkexes7552pmrppzxpdv0ffz" timestamp="1667851555"&gt;93&lt;/key&gt;&lt;/foreign-keys&gt;&lt;ref-type name="Journal Article"&gt;17&lt;/ref-type&gt;&lt;contributors&gt;&lt;authors&gt;&lt;author&gt;Fashi, Parsa Ashrafi&lt;/author&gt;&lt;author&gt;Hemati, Sobhan&lt;/author&gt;&lt;author&gt;Babaie, Morteza&lt;/author&gt;&lt;author&gt;Gonzalez, Ricardo&lt;/author&gt;&lt;author&gt;Tizhoosh, H. R.&lt;/author&gt;&lt;/authors&gt;&lt;/contributors&gt;&lt;titles&gt;&lt;title&gt;A self-supervised contrastive learning approach for whole slide image representation in digital pathology&lt;/title&gt;&lt;secondary-title&gt;Journal of Pathology Informatics&lt;/secondary-title&gt;&lt;/titles&gt;&lt;periodical&gt;&lt;full-title&gt;Journal of Pathology Informatics&lt;/full-title&gt;&lt;/periodical&gt;&lt;pages&gt;100133&lt;/pages&gt;&lt;volume&gt;13&lt;/volume&gt;&lt;dates&gt;&lt;year&gt;2022&lt;/year&gt;&lt;/dates&gt;&lt;publisher&gt;Elsevier&lt;/publisher&gt;&lt;isbn&gt;2153-3539&lt;/isbn&gt;&lt;urls&gt;&lt;/urls&gt;&lt;/record&gt;&lt;/Cite&gt;&lt;/EndNote&gt;</w:instrText>
      </w:r>
      <w:r w:rsidRPr="00966C3F">
        <w:fldChar w:fldCharType="separate"/>
      </w:r>
      <w:r w:rsidRPr="00966C3F">
        <w:rPr>
          <w:noProof/>
        </w:rPr>
        <w:t>[40]</w:t>
      </w:r>
      <w:r w:rsidRPr="00966C3F">
        <w:fldChar w:fldCharType="end"/>
      </w:r>
      <w:r w:rsidRPr="00966C3F">
        <w:t xml:space="preserve"> utilized contrastive </w:t>
      </w:r>
      <w:r w:rsidRPr="00966C3F">
        <w:lastRenderedPageBreak/>
        <w:t xml:space="preserve">learning based on site-of-origin labels as pseudo-labels for pre-training then applied attention pooling on the resulting embeddings to classify WSIs. </w:t>
      </w:r>
      <w:commentRangeStart w:id="33"/>
      <w:commentRangeStart w:id="34"/>
      <w:r w:rsidRPr="00966C3F">
        <w:t>All studies demonstrated similar benefits at the slide</w:t>
      </w:r>
      <w:r w:rsidR="00C62A70">
        <w:t xml:space="preserve"> </w:t>
      </w:r>
      <w:r w:rsidRPr="00966C3F">
        <w:t xml:space="preserve">level that </w:t>
      </w:r>
      <w:proofErr w:type="gramStart"/>
      <w:r w:rsidRPr="00966C3F">
        <w:t xml:space="preserve">were </w:t>
      </w:r>
      <w:r w:rsidR="00897BFA">
        <w:t>considered</w:t>
      </w:r>
      <w:proofErr w:type="gramEnd"/>
      <w:r w:rsidR="00897BFA" w:rsidRPr="00966C3F">
        <w:t xml:space="preserve"> </w:t>
      </w:r>
      <w:r w:rsidRPr="00966C3F">
        <w:t>at the patch</w:t>
      </w:r>
      <w:r w:rsidR="00D96303">
        <w:t xml:space="preserve"> </w:t>
      </w:r>
      <w:r w:rsidRPr="00966C3F">
        <w:t>level.</w:t>
      </w:r>
      <w:commentRangeEnd w:id="33"/>
      <w:r w:rsidR="00897BFA">
        <w:rPr>
          <w:rStyle w:val="CommentReference"/>
          <w:rFonts w:eastAsia="SimSun"/>
          <w:noProof/>
          <w:snapToGrid/>
          <w:lang w:eastAsia="zh-CN" w:bidi="ar-SA"/>
        </w:rPr>
        <w:commentReference w:id="33"/>
      </w:r>
      <w:commentRangeEnd w:id="34"/>
      <w:r w:rsidR="00614115">
        <w:rPr>
          <w:rStyle w:val="CommentReference"/>
          <w:rFonts w:eastAsia="SimSun"/>
          <w:noProof/>
          <w:snapToGrid/>
          <w:lang w:eastAsia="zh-CN" w:bidi="ar-SA"/>
        </w:rPr>
        <w:commentReference w:id="34"/>
      </w:r>
    </w:p>
    <w:p w14:paraId="7D9A34BE" w14:textId="5D703203" w:rsidR="006E1E92" w:rsidRPr="00966C3F" w:rsidRDefault="006E1E92" w:rsidP="00966C3F">
      <w:pPr>
        <w:pStyle w:val="MDPI31text"/>
      </w:pPr>
      <w:r w:rsidRPr="00966C3F">
        <w:t xml:space="preserve">Despite promising research showing the benefits of self-supervision and MIL, one aspect of WSI analysis that has yet to </w:t>
      </w:r>
      <w:proofErr w:type="gramStart"/>
      <w:r w:rsidRPr="00966C3F">
        <w:t>be addressed</w:t>
      </w:r>
      <w:proofErr w:type="gramEnd"/>
      <w:r w:rsidRPr="00966C3F">
        <w:t xml:space="preserve"> in the literature is whether self-supervision can be applied at the slide</w:t>
      </w:r>
      <w:r w:rsidR="00EC59E6">
        <w:t xml:space="preserve"> </w:t>
      </w:r>
      <w:r w:rsidRPr="00966C3F">
        <w:t xml:space="preserve">level via multiple instance learning. Thus, we propose a novel fusion of self-supervision and MIL, which we call SS-MIL, as a method for learning </w:t>
      </w:r>
      <w:r w:rsidRPr="00206BFA">
        <w:rPr>
          <w:i/>
          <w:rPrChange w:id="35" w:author="Thomas Erol Tavolara" w:date="2022-11-22T17:10:00Z">
            <w:rPr>
              <w:i/>
              <w:highlight w:val="yellow"/>
            </w:rPr>
          </w:rPrChange>
        </w:rPr>
        <w:t>unsupervised</w:t>
      </w:r>
      <w:r w:rsidRPr="00206BFA">
        <w:t xml:space="preserve"> </w:t>
      </w:r>
      <w:r w:rsidRPr="00966C3F">
        <w:t xml:space="preserve">representations for WSIs. Our method first trains a patch-wise encoder using </w:t>
      </w:r>
      <w:proofErr w:type="spellStart"/>
      <w:r w:rsidRPr="00966C3F">
        <w:t>SimCLR</w:t>
      </w:r>
      <w:proofErr w:type="spellEnd"/>
      <w:r w:rsidRPr="00966C3F">
        <w:t xml:space="preserve"> </w:t>
      </w:r>
      <w:r w:rsidRPr="00966C3F">
        <w:fldChar w:fldCharType="begin"/>
      </w:r>
      <w:r w:rsidRPr="00966C3F">
        <w:instrText xml:space="preserve"> ADDIN EN.CITE &lt;EndNote&gt;&lt;Cite&gt;&lt;Author&gt;Chen&lt;/Author&gt;&lt;Year&gt;2020&lt;/Year&gt;&lt;RecNum&gt;36&lt;/RecNum&gt;&lt;DisplayText&gt;&lt;style size="10"&gt;[39]&lt;/style&gt;&lt;/DisplayText&gt;&lt;record&gt;&lt;rec-number&gt;36&lt;/rec-number&gt;&lt;foreign-keys&gt;&lt;key app="EN" db-id="9ssrfsdv2wxrxkexes7552pmrppzxpdv0ffz" timestamp="1667839461"&gt;36&lt;/key&gt;&lt;/foreign-keys&gt;&lt;ref-type name="Conference Proceedings"&gt;10&lt;/ref-type&gt;&lt;contributors&gt;&lt;authors&gt;&lt;author&gt;Chen, Ting&lt;/author&gt;&lt;author&gt;Kornblith, Simon&lt;/author&gt;&lt;author&gt;Norouzi, Mohammad&lt;/author&gt;&lt;author&gt;Hinton, Geoffrey&lt;/author&gt;&lt;/authors&gt;&lt;/contributors&gt;&lt;titles&gt;&lt;title&gt;A simple framework for contrastive learning of visual representations&lt;/title&gt;&lt;secondary-title&gt;PMLR&lt;/secondary-title&gt;&lt;alt-title&gt;International conference on machine learning&lt;/alt-title&gt;&lt;/titles&gt;&lt;pages&gt;1597-1607&lt;/pages&gt;&lt;dates&gt;&lt;year&gt;2020&lt;/year&gt;&lt;pub-dates&gt;&lt;date&gt;2020&lt;/date&gt;&lt;/pub-dates&gt;&lt;/dates&gt;&lt;publisher&gt;PMLR&lt;/publisher&gt;&lt;isbn&gt;2640-3498&lt;/isbn&gt;&lt;urls&gt;&lt;/urls&gt;&lt;/record&gt;&lt;/Cite&gt;&lt;/EndNote&gt;</w:instrText>
      </w:r>
      <w:r w:rsidRPr="00966C3F">
        <w:fldChar w:fldCharType="separate"/>
      </w:r>
      <w:r w:rsidRPr="00966C3F">
        <w:rPr>
          <w:noProof/>
        </w:rPr>
        <w:t>[39]</w:t>
      </w:r>
      <w:r w:rsidRPr="00966C3F">
        <w:fldChar w:fldCharType="end"/>
      </w:r>
      <w:r w:rsidRPr="00966C3F">
        <w:t xml:space="preserve">. Then, each patch is embedded to yield a collection of instances for each WSI. Each collection is divided into multiple subsets, each representing the WSI, which MIL then fuses to yield multiple slide-level representations. Through this operation on the same slide, a positive pair for contrastive learning is created. Similarly, a negative pair is created for a different slide. This MIL model is then trained using contrastive loss. The resulting slide-level representations are therefore created without any supervision. We then apply supervision to these unsupervised representations in both a classification and regression task. For classification, we subtype </w:t>
      </w:r>
      <w:del w:id="36" w:author="Thomas Erol Tavolara" w:date="2022-11-22T17:07:00Z">
        <w:r w:rsidRPr="00966C3F" w:rsidDel="00614115">
          <w:delText>non-small cell lung cancer (</w:delText>
        </w:r>
      </w:del>
      <w:r w:rsidRPr="00966C3F">
        <w:t>NSCLC</w:t>
      </w:r>
      <w:del w:id="37" w:author="Thomas Erol Tavolara" w:date="2022-11-22T17:07:00Z">
        <w:r w:rsidRPr="00966C3F" w:rsidDel="00614115">
          <w:delText>)</w:delText>
        </w:r>
      </w:del>
      <w:r w:rsidRPr="00966C3F">
        <w:t xml:space="preserve"> into lung adenocarcinoma (LUAD, </w:t>
      </w:r>
      <w:commentRangeStart w:id="38"/>
      <w:commentRangeStart w:id="39"/>
      <w:r w:rsidRPr="00614115">
        <w:rPr>
          <w:i/>
          <w:iCs/>
          <w:rPrChange w:id="40" w:author="Thomas Erol Tavolara" w:date="2022-11-22T17:08:00Z">
            <w:rPr>
              <w:i/>
              <w:iCs/>
              <w:highlight w:val="yellow"/>
            </w:rPr>
          </w:rPrChange>
        </w:rPr>
        <w:t>n</w:t>
      </w:r>
      <w:commentRangeEnd w:id="38"/>
      <w:r w:rsidR="009B1AF5" w:rsidRPr="00206BFA">
        <w:rPr>
          <w:rStyle w:val="CommentReference"/>
          <w:rFonts w:eastAsia="SimSun"/>
          <w:i/>
          <w:iCs/>
          <w:noProof/>
          <w:snapToGrid/>
          <w:lang w:eastAsia="zh-CN" w:bidi="ar-SA"/>
        </w:rPr>
        <w:commentReference w:id="38"/>
      </w:r>
      <w:commentRangeEnd w:id="39"/>
      <w:r w:rsidR="00614115" w:rsidRPr="00206BFA">
        <w:rPr>
          <w:rStyle w:val="CommentReference"/>
          <w:rFonts w:eastAsia="SimSun"/>
          <w:noProof/>
          <w:snapToGrid/>
          <w:lang w:eastAsia="zh-CN" w:bidi="ar-SA"/>
        </w:rPr>
        <w:commentReference w:id="39"/>
      </w:r>
      <w:r w:rsidR="009B1AF5">
        <w:t xml:space="preserve"> </w:t>
      </w:r>
      <w:r w:rsidRPr="00966C3F">
        <w:t>=</w:t>
      </w:r>
      <w:r w:rsidR="009B1AF5">
        <w:t xml:space="preserve"> </w:t>
      </w:r>
      <w:r w:rsidRPr="00966C3F">
        <w:t xml:space="preserve">541) and squamous cell carcinoma (LUSC, </w:t>
      </w:r>
      <w:r w:rsidRPr="00614115">
        <w:rPr>
          <w:i/>
          <w:iCs/>
          <w:rPrChange w:id="41" w:author="Thomas Erol Tavolara" w:date="2022-11-22T17:08:00Z">
            <w:rPr>
              <w:i/>
              <w:iCs/>
              <w:highlight w:val="yellow"/>
            </w:rPr>
          </w:rPrChange>
        </w:rPr>
        <w:t>n</w:t>
      </w:r>
      <w:r w:rsidR="009B1AF5">
        <w:t xml:space="preserve"> </w:t>
      </w:r>
      <w:r w:rsidRPr="00966C3F">
        <w:t>=</w:t>
      </w:r>
      <w:r w:rsidR="009B1AF5">
        <w:t xml:space="preserve"> </w:t>
      </w:r>
      <w:r w:rsidRPr="00966C3F">
        <w:t xml:space="preserve">512) using the publicly available Cancer Genome Atlas (TCGA)-NSCLC dataset. For regression, we score </w:t>
      </w:r>
      <w:r w:rsidR="00E60FB0">
        <w:t xml:space="preserve">the </w:t>
      </w:r>
      <w:r w:rsidRPr="00966C3F">
        <w:t>degree of proliferation (i.e., mitotic activity) in breast cancer using the publicly available TUPAC16 dataset. We demonstrate through ablation experiments that the unsupervised slide-level feature space can easily be fine-tuned using a fraction of labeled slides, indicating the unsupervised feature space is meaningful. Not only is SS-MIL a novel, label-less approach to computational pathology, but it also creates an opportunity in which vast amounts of unlabeled or irrelevantly labeled WSIs may benefit the development of models in computational pathology.</w:t>
      </w:r>
    </w:p>
    <w:p w14:paraId="1FE65DFA" w14:textId="06CA5579" w:rsidR="006E1E92" w:rsidRPr="00966C3F" w:rsidRDefault="006E1E92" w:rsidP="00966C3F">
      <w:pPr>
        <w:pStyle w:val="MDPI31text"/>
      </w:pPr>
      <w:r w:rsidRPr="00966C3F">
        <w:t xml:space="preserve">Our main contributions in this paper are: (1) a novel fusion of self-supervision at the </w:t>
      </w:r>
      <w:proofErr w:type="spellStart"/>
      <w:r w:rsidRPr="00966C3F">
        <w:t>slidelevel</w:t>
      </w:r>
      <w:proofErr w:type="spellEnd"/>
      <w:r w:rsidRPr="00966C3F">
        <w:t xml:space="preserve">; (2) an unsupervised method (SS-MIL) to learn representations of WSIs; (3) empirical evidence suggesting that ImageNet features may </w:t>
      </w:r>
      <w:r w:rsidRPr="00206BFA">
        <w:rPr>
          <w:i/>
          <w:rPrChange w:id="42" w:author="Thomas Erol Tavolara" w:date="2022-11-22T17:10:00Z">
            <w:rPr>
              <w:i/>
              <w:highlight w:val="yellow"/>
            </w:rPr>
          </w:rPrChange>
        </w:rPr>
        <w:t>outperform</w:t>
      </w:r>
      <w:r w:rsidRPr="00206BFA">
        <w:rPr>
          <w:rPrChange w:id="43" w:author="Thomas Erol Tavolara" w:date="2022-11-22T17:10:00Z">
            <w:rPr>
              <w:highlight w:val="yellow"/>
            </w:rPr>
          </w:rPrChange>
        </w:rPr>
        <w:t xml:space="preserve"> </w:t>
      </w:r>
      <w:r w:rsidRPr="00966C3F">
        <w:t>self-supervised features at the slide-level, contrary to previous studies; and (4) empirical evidence via ablation studies demonstrating that the resulting unsupervised feature space is rich.</w:t>
      </w:r>
    </w:p>
    <w:p w14:paraId="63B00A86" w14:textId="26BCA710" w:rsidR="006E1E92" w:rsidRPr="00966C3F" w:rsidRDefault="00966C3F" w:rsidP="00966C3F">
      <w:pPr>
        <w:pStyle w:val="MDPI21heading1"/>
      </w:pPr>
      <w:r>
        <w:t xml:space="preserve">2. </w:t>
      </w:r>
      <w:r w:rsidR="006E1E92" w:rsidRPr="00966C3F">
        <w:t xml:space="preserve">Related </w:t>
      </w:r>
      <w:r w:rsidR="000F681C" w:rsidRPr="00966C3F">
        <w:t>Work</w:t>
      </w:r>
    </w:p>
    <w:p w14:paraId="73909430" w14:textId="3360950D" w:rsidR="006E1E92" w:rsidRPr="008940E4" w:rsidRDefault="008940E4" w:rsidP="008940E4">
      <w:pPr>
        <w:pStyle w:val="MDPI22heading2"/>
      </w:pPr>
      <w:r w:rsidRPr="008940E4">
        <w:t xml:space="preserve">2.1. </w:t>
      </w:r>
      <w:r w:rsidR="006E1E92" w:rsidRPr="008940E4">
        <w:t>Self-</w:t>
      </w:r>
      <w:r w:rsidRPr="008940E4">
        <w:t xml:space="preserve">Supervised </w:t>
      </w:r>
      <w:r w:rsidR="006E1E92" w:rsidRPr="008940E4">
        <w:t>Learning</w:t>
      </w:r>
    </w:p>
    <w:p w14:paraId="0C91E9A8" w14:textId="27CC262C" w:rsidR="006E1E92" w:rsidRPr="009B1AF5" w:rsidRDefault="006E1E92" w:rsidP="008940E4">
      <w:pPr>
        <w:pStyle w:val="MDPI31text"/>
      </w:pPr>
      <w:r w:rsidRPr="00966C3F">
        <w:t xml:space="preserve">Self-supervised learning is a subclass of unsupervised learning in which feature-rich latent space representations are obtained without the need for manual labels. Rather, the objective is altered such that it relies only on the data itself. Early deep learning approaches focused primarily on generative approaches in which representations are learned as a byproduct of image </w:t>
      </w:r>
      <w:r w:rsidR="006C7381">
        <w:t xml:space="preserve">reconstruction </w:t>
      </w:r>
      <w:r w:rsidRPr="00966C3F">
        <w:t xml:space="preserve">from the learned latent space </w:t>
      </w:r>
      <w:r w:rsidRPr="00966C3F">
        <w:fldChar w:fldCharType="begin"/>
      </w:r>
      <w:r w:rsidRPr="00966C3F">
        <w:instrText xml:space="preserve"> ADDIN EN.CITE &lt;EndNote&gt;&lt;Cite&gt;&lt;Author&gt;Kingma&lt;/Author&gt;&lt;Year&gt;2013&lt;/Year&gt;&lt;RecNum&gt;56&lt;/RecNum&gt;&lt;DisplayText&gt;&lt;style size="10"&gt;[41]&lt;/style&gt;&lt;/DisplayText&gt;&lt;record&gt;&lt;rec-number&gt;56&lt;/rec-number&gt;&lt;foreign-keys&gt;&lt;key app="EN" db-id="9ssrfsdv2wxrxkexes7552pmrppzxpdv0ffz" timestamp="1667841387"&gt;56&lt;/key&gt;&lt;/foreign-keys&gt;&lt;ref-type name="Journal Article"&gt;17&lt;/ref-type&gt;&lt;contributors&gt;&lt;authors&gt;&lt;author&gt;Kingma, Diederik P.&lt;/author&gt;&lt;author&gt;Welling, Max&lt;/author&gt;&lt;/authors&gt;&lt;/contributors&gt;&lt;titles&gt;&lt;title&gt;Auto-encoding variational bayes&lt;/title&gt;&lt;secondary-title&gt;arXiv preprint arXiv:1312.6114&lt;/secondary-title&gt;&lt;/titles&gt;&lt;periodical&gt;&lt;full-title&gt;arXiv preprint arXiv:1312.6114&lt;/full-title&gt;&lt;/periodical&gt;&lt;dates&gt;&lt;year&gt;2013&lt;/year&gt;&lt;/dates&gt;&lt;urls&gt;&lt;/urls&gt;&lt;/record&gt;&lt;/Cite&gt;&lt;/EndNote&gt;</w:instrText>
      </w:r>
      <w:r w:rsidRPr="00966C3F">
        <w:fldChar w:fldCharType="separate"/>
      </w:r>
      <w:r w:rsidRPr="00966C3F">
        <w:rPr>
          <w:noProof/>
        </w:rPr>
        <w:t>[41]</w:t>
      </w:r>
      <w:r w:rsidRPr="00966C3F">
        <w:fldChar w:fldCharType="end"/>
      </w:r>
      <w:r w:rsidRPr="00966C3F">
        <w:t xml:space="preserve">. For example, one may add noise to an image, train an autoencoder </w:t>
      </w:r>
      <w:r w:rsidRPr="00966C3F">
        <w:fldChar w:fldCharType="begin"/>
      </w:r>
      <w:r w:rsidRPr="00966C3F">
        <w:instrText xml:space="preserve"> ADDIN EN.CITE &lt;EndNote&gt;&lt;Cite&gt;&lt;Author&gt;Setoodeh&lt;/Author&gt;&lt;Year&gt;2022&lt;/Year&gt;&lt;RecNum&gt;98&lt;/RecNum&gt;&lt;DisplayText&gt;&lt;style size="10"&gt;[42]&lt;/style&gt;&lt;/DisplayText&gt;&lt;record&gt;&lt;rec-number&gt;98&lt;/rec-number&gt;&lt;foreign-keys&gt;&lt;key app="EN" db-id="9ssrfsdv2wxrxkexes7552pmrppzxpdv0ffz" timestamp="1667858433"&gt;98&lt;/key&gt;&lt;/foreign-keys&gt;&lt;ref-type name="Electronic Book"&gt;44&lt;/ref-type&gt;&lt;contributors&gt;&lt;authors&gt;&lt;author&gt;Setoodeh, Peyman&lt;/author&gt;&lt;author&gt;Habibi, Saeid&lt;/author&gt;&lt;author&gt;Haykin, Simon S.&lt;/author&gt;&lt;author&gt;John, Wiley&lt;/author&gt;&lt;author&gt;Sons,&lt;/author&gt;&lt;/authors&gt;&lt;/contributors&gt;&lt;titles&gt;&lt;title&gt;Nonlinear filters : theory and applications&lt;/title&gt;&lt;/titles&gt;&lt;num-vols&gt;1 online resource (xxii, 273 pages) : illustrations&lt;/num-vols&gt;&lt;dates&gt;&lt;year&gt;2022&lt;/year&gt;&lt;/dates&gt;&lt;pub-location&gt;Hoboken, NJ&lt;/pub-location&gt;&lt;publisher&gt;John Wiley &amp;amp; Sons, Inc.&lt;/publisher&gt;&lt;isbn&gt;9781119078159 1119078156 1119078180 9781119078166 1119078164 9781119078180&lt;/isbn&gt;&lt;urls&gt;&lt;related-urls&gt;&lt;url&gt;http://dx.doi.org/10.1002/9781119078166&lt;/url&gt;&lt;url&gt;https://ieeexplore.ieee.org/book/9740330&lt;/url&gt;&lt;url&gt;https://www.oreilly.com/library/view/-/9781118835814/&lt;/url&gt;&lt;url&gt;https://search.ebscohost.com/login.aspx?direct=true&amp;amp;scope=site&amp;amp;db=nlebk&amp;amp;db=nlabk&amp;amp;AN=3191384&lt;/url&gt;&lt;url&gt;https://www.oreilly.com/covers/urn:orm:book:9781118835814/&lt;/url&gt;&lt;/related-urls&gt;&lt;/urls&gt;&lt;electronic-resource-num&gt;10.1002/9781119078166&lt;/electronic-resource-num&gt;&lt;remote-database-name&gt;WorldCat.org&lt;/remote-database-name&gt;&lt;language&gt;English&lt;/language&gt;&lt;/record&gt;&lt;/Cite&gt;&lt;/EndNote&gt;</w:instrText>
      </w:r>
      <w:r w:rsidRPr="00966C3F">
        <w:fldChar w:fldCharType="separate"/>
      </w:r>
      <w:r w:rsidRPr="00966C3F">
        <w:rPr>
          <w:noProof/>
        </w:rPr>
        <w:t>[42]</w:t>
      </w:r>
      <w:r w:rsidRPr="00966C3F">
        <w:fldChar w:fldCharType="end"/>
      </w:r>
      <w:r w:rsidRPr="00966C3F">
        <w:t xml:space="preserve"> to reconstruct the image, </w:t>
      </w:r>
      <w:r w:rsidR="006C7381">
        <w:t xml:space="preserve">and </w:t>
      </w:r>
      <w:r w:rsidRPr="00966C3F">
        <w:t xml:space="preserve">then utilize the learned latent space as a representation of the input image. Such methods were challenged and matched by very popular GAN-based </w:t>
      </w:r>
      <w:r w:rsidRPr="00966C3F">
        <w:fldChar w:fldCharType="begin"/>
      </w:r>
      <w:r w:rsidRPr="00966C3F">
        <w:instrText xml:space="preserve"> ADDIN EN.CITE &lt;EndNote&gt;&lt;Cite&gt;&lt;Author&gt;Razavi-Far&lt;/Author&gt;&lt;Year&gt;2022&lt;/Year&gt;&lt;RecNum&gt;97&lt;/RecNum&gt;&lt;DisplayText&gt;&lt;style size="10"&gt;[43]&lt;/style&gt;&lt;/DisplayText&gt;&lt;record&gt;&lt;rec-number&gt;97&lt;/rec-number&gt;&lt;foreign-keys&gt;&lt;key app="EN" db-id="9ssrfsdv2wxrxkexes7552pmrppzxpdv0ffz" timestamp="1667858372"&gt;97&lt;/key&gt;&lt;/foreign-keys&gt;&lt;ref-type name="Electronic Book"&gt;44&lt;/ref-type&gt;&lt;contributors&gt;&lt;authors&gt;&lt;author&gt;Razavi-Far, Roozbeh&lt;/author&gt;&lt;author&gt;Ruiz-Garcia, Ariel&lt;/author&gt;&lt;author&gt;Palade, Vasile&lt;/author&gt;&lt;author&gt;Schmidhuber, Ju</w:instrText>
      </w:r>
      <w:r w:rsidRPr="00966C3F">
        <w:rPr>
          <w:rFonts w:ascii="MS Gothic" w:eastAsia="MS Gothic" w:hAnsi="MS Gothic" w:cs="MS Gothic" w:hint="eastAsia"/>
        </w:rPr>
        <w:instrText>̈</w:instrText>
      </w:r>
      <w:r w:rsidRPr="00966C3F">
        <w:instrText>rgen&lt;/author&gt;&lt;/authors&gt;&lt;/contributors&gt;&lt;titles&gt;&lt;title&gt;Generative adversarial learning : architectures and applications&lt;/title&gt;&lt;tertiary-title&gt;Intelligent Systems Reference Library ; v.217&lt;/tertiary-title&gt;&lt;/titles&gt;&lt;num-vols&gt;1 online resource.&lt;/num-vols&gt;&lt;dates&gt;&lt;year&gt;2022&lt;/year&gt;&lt;/dates&gt;&lt;pub-location&gt;Cham, Switzerland&lt;/pub-location&gt;&lt;publisher&gt;Springer&lt;/publisher&gt;&lt;isbn&gt;9783030913908 3030913902&lt;/isbn&gt;&lt;urls&gt;&lt;related-urls&gt;&lt;url&gt;https://doi.org/10.1007/978-3-030-91390-8&lt;/url&gt;&lt;url&gt;https://public.ebookcentral.proquest.com/choice/PublicFullRecord.aspx?p=6884888&lt;/url&gt;&lt;url&gt;https://ezproxy.library.dal.ca/login?url=https://doi.org/10.1007/978-3-030-91390-8&lt;/url&gt;&lt;url&gt;https://search.ebscohost.com/login.aspx?direct=true&amp;amp;scope=site&amp;amp;db=nlebk&amp;amp;db=nlabk&amp;amp;AN=3171728&lt;/url&gt;&lt;/related-urls&gt;&lt;/urls&gt;&lt;electronic-resource-num&gt;10.1007/978-3-030-91390-8&lt;/electronic-resource-num&gt;&lt;remote-database-name&gt;WorldCat.org&lt;/remote-database-name&gt;&lt;language&gt;English&lt;/language&gt;&lt;/record&gt;&lt;/Cite&gt;&lt;/EndNote&gt;</w:instrText>
      </w:r>
      <w:r w:rsidRPr="00966C3F">
        <w:fldChar w:fldCharType="separate"/>
      </w:r>
      <w:r w:rsidRPr="00966C3F">
        <w:rPr>
          <w:noProof/>
        </w:rPr>
        <w:t>[43]</w:t>
      </w:r>
      <w:r w:rsidRPr="00966C3F">
        <w:fldChar w:fldCharType="end"/>
      </w:r>
      <w:r w:rsidRPr="00966C3F">
        <w:t xml:space="preserve"> approaches which used adversarial (and sometimes reconstruction-based) </w:t>
      </w:r>
      <w:r w:rsidR="006C7381" w:rsidRPr="00966C3F">
        <w:t xml:space="preserve">objectives </w:t>
      </w:r>
      <w:r w:rsidRPr="00966C3F">
        <w:fldChar w:fldCharType="begin">
          <w:fldData xml:space="preserve">PEVuZE5vdGU+PENpdGU+PEF1dGhvcj5EdW1vdWxpbjwvQXV0aG9yPjxZZWFyPjIwMTY8L1llYXI+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</w:fldData>
        </w:fldChar>
      </w:r>
      <w:r w:rsidRPr="00966C3F">
        <w:instrText xml:space="preserve"> ADDIN EN.CITE </w:instrText>
      </w:r>
      <w:r w:rsidRPr="00966C3F">
        <w:fldChar w:fldCharType="begin">
          <w:fldData xml:space="preserve">PEVuZE5vdGU+PENpdGU+PEF1dGhvcj5EdW1vdWxpbjwvQXV0aG9yPjxZZWFyPjIwMTY8L1llYXI+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</w:fldData>
        </w:fldChar>
      </w:r>
      <w:r w:rsidRPr="00966C3F">
        <w:instrText xml:space="preserve"> ADDIN EN.CITE.DATA </w:instrText>
      </w:r>
      <w:r w:rsidRPr="00966C3F">
        <w:fldChar w:fldCharType="end"/>
      </w:r>
      <w:r w:rsidRPr="00966C3F">
        <w:fldChar w:fldCharType="separate"/>
      </w:r>
      <w:r w:rsidR="009202FC">
        <w:rPr>
          <w:noProof/>
        </w:rPr>
        <w:t>[44–46</w:t>
      </w:r>
      <w:r w:rsidRPr="00966C3F">
        <w:rPr>
          <w:noProof/>
        </w:rPr>
        <w:t>]</w:t>
      </w:r>
      <w:r w:rsidRPr="00966C3F">
        <w:fldChar w:fldCharType="end"/>
      </w:r>
      <w:r w:rsidRPr="00966C3F">
        <w:t xml:space="preserve">. Alternatively, pseudo-labels can be artificially created from the data </w:t>
      </w:r>
      <w:r w:rsidRPr="009B1AF5">
        <w:t>directly. Such pseudo-labels have traditionally been generated by exploiting the spatial characteristics of images</w:t>
      </w:r>
      <w:r w:rsidR="009202FC" w:rsidRPr="009B1AF5">
        <w:t>—</w:t>
      </w:r>
      <w:r w:rsidRPr="009B1AF5">
        <w:t xml:space="preserve">including relative position, jigsaws, or rotation </w:t>
      </w:r>
      <w:r w:rsidRPr="009B1AF5">
        <w:fldChar w:fldCharType="begin">
          <w:fldData xml:space="preserve">PEVuZE5vdGU+PENpdGU+PEF1dGhvcj5Eb2Vyc2NoPC9BdXRob3I+PFllYXI+MjAxNTwvWWVhcj48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</w:fldData>
        </w:fldChar>
      </w:r>
      <w:r w:rsidRPr="006C7381">
        <w:instrText xml:space="preserve"> ADDIN EN.CITE </w:instrText>
      </w:r>
      <w:r w:rsidRPr="006C7381">
        <w:fldChar w:fldCharType="begin">
          <w:fldData xml:space="preserve">PEVuZE5vdGU+PENpdGU+PEF1dGhvcj5Eb2Vyc2NoPC9BdXRob3I+PFllYXI+MjAxNTwvWWVhcj48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</w:fldData>
        </w:fldChar>
      </w:r>
      <w:r w:rsidRPr="006C7381">
        <w:instrText xml:space="preserve"> ADDIN EN.CITE.DATA </w:instrText>
      </w:r>
      <w:r w:rsidRPr="006C7381">
        <w:fldChar w:fldCharType="end"/>
      </w:r>
      <w:r w:rsidRPr="009B1AF5">
        <w:fldChar w:fldCharType="separate"/>
      </w:r>
      <w:r w:rsidR="009202FC" w:rsidRPr="009B1AF5">
        <w:rPr>
          <w:noProof/>
        </w:rPr>
        <w:t>[47–49</w:t>
      </w:r>
      <w:r w:rsidRPr="009B1AF5">
        <w:rPr>
          <w:noProof/>
        </w:rPr>
        <w:t>]</w:t>
      </w:r>
      <w:r w:rsidRPr="009B1AF5">
        <w:fldChar w:fldCharType="end"/>
      </w:r>
      <w:r w:rsidRPr="009B1AF5">
        <w:t>. Such methods perturb the image using said transformations and then minimize an objective attempting to predict said parameter associated with said transformation.</w:t>
      </w:r>
    </w:p>
    <w:p w14:paraId="54BD7B04" w14:textId="7798985C" w:rsidR="006E1E92" w:rsidRPr="00966C3F" w:rsidRDefault="006E1E92" w:rsidP="008940E4">
      <w:pPr>
        <w:pStyle w:val="MDPI31text"/>
      </w:pPr>
      <w:r w:rsidRPr="009B1AF5">
        <w:t xml:space="preserve">More recently, contrastive learning approaches to self-supervised learning have become increasingly popular. These methods draw their inspiration from the perturbation aspect of self-supervision. Their key assumption is that the learned feature representations of any two random perturbations of the same image should be similar, colloquially called “positive pairs”. Conversely, the learned representations for two perturbed images </w:t>
      </w:r>
      <w:r w:rsidRPr="00206BFA">
        <w:rPr>
          <w:i/>
          <w:rPrChange w:id="44" w:author="Thomas Erol Tavolara" w:date="2022-11-22T17:10:00Z">
            <w:rPr>
              <w:i/>
              <w:highlight w:val="yellow"/>
            </w:rPr>
          </w:rPrChange>
        </w:rPr>
        <w:t>not</w:t>
      </w:r>
      <w:r w:rsidRPr="009B1AF5">
        <w:t xml:space="preserve"> </w:t>
      </w:r>
      <w:r w:rsidRPr="009B1AF5">
        <w:lastRenderedPageBreak/>
        <w:t xml:space="preserve">from the same image should not be the same, colloquially called “negative pairs”. Furthermore, the set of perturbations (or “transformations” colloquially) is expanded to include simple image augmentations (resizing, flipping, color jittering, etc.). An analogous effect is derived from data augmentation, in which several of the same transformations are applied in order to increase the model robustness </w:t>
      </w:r>
      <w:r w:rsidRPr="009B1AF5">
        <w:fldChar w:fldCharType="begin"/>
      </w:r>
      <w:r w:rsidRPr="009B1AF5">
        <w:instrText xml:space="preserve"> ADDIN EN.CITE &lt;EndNote&gt;&lt;Cite&gt;&lt;Author&gt;Vulli&lt;/Author&gt;&lt;Year&gt;2022&lt;/Year&gt;&lt;RecNum&gt;100&lt;/RecNum&gt;&lt;DisplayText&gt;&lt;style size="10"&gt;[50]&lt;/style&gt;&lt;/DisplayText&gt;&lt;record&gt;&lt;rec-number&gt;100&lt;/rec-number&gt;&lt;foreign-keys&gt;&lt;key app="EN" db-id="9ssrfsdv2wxrxkexes7552pmrppzxpdv0ffz" timestamp="1667933310"&gt;100&lt;/key&gt;&lt;/foreign-keys&gt;&lt;ref-type name="Journal Article"&gt;17&lt;/ref-type&gt;&lt;contributors&gt;&lt;authors&gt;&lt;author&gt;Vulli, Adarsh&lt;/author&gt;&lt;author&gt;Srinivasu, Parvathaneni Naga&lt;/author&gt;&lt;author&gt;Sashank, Madipally Sai Krishna&lt;/author&gt;&lt;author&gt;Shafi, Jana&lt;/author&gt;&lt;author&gt;Choi, Jaeyoung&lt;/author&gt;&lt;author&gt;Ijaz, Muhammad Fazal&lt;/author&gt;&lt;/authors&gt;&lt;/contributors&gt;&lt;titles&gt;&lt;title&gt;Fine-Tuned DenseNet-169 for Breast Cancer Metastasis Prediction Using FastAI and 1-Cycle Policy&lt;/title&gt;&lt;secondary-title&gt;Sensors&lt;/secondary-title&gt;&lt;/titles&gt;&lt;periodical&gt;&lt;full-title&gt;Sensors&lt;/full-title&gt;&lt;/periodical&gt;&lt;pages&gt;2988&lt;/pages&gt;&lt;volume&gt;22&lt;/volume&gt;&lt;number&gt;8&lt;/number&gt;&lt;dates&gt;&lt;year&gt;2022&lt;/year&gt;&lt;/dates&gt;&lt;publisher&gt;MDPI&lt;/publisher&gt;&lt;isbn&gt;1424-8220&lt;/isbn&gt;&lt;urls&gt;&lt;/urls&gt;&lt;/record&gt;&lt;/Cite&gt;&lt;/EndNote&gt;</w:instrText>
      </w:r>
      <w:r w:rsidRPr="009B1AF5">
        <w:fldChar w:fldCharType="separate"/>
      </w:r>
      <w:r w:rsidRPr="009B1AF5">
        <w:rPr>
          <w:noProof/>
        </w:rPr>
        <w:t>[50]</w:t>
      </w:r>
      <w:r w:rsidRPr="009B1AF5">
        <w:fldChar w:fldCharType="end"/>
      </w:r>
      <w:r w:rsidRPr="009B1AF5">
        <w:t xml:space="preserve">. Several popular implementations exist to learn effective transformation-invariant representations </w:t>
      </w:r>
      <w:r w:rsidRPr="009B1AF5">
        <w:fldChar w:fldCharType="begin">
          <w:fldData xml:space="preserve">PEVuZE5vdGU+PENpdGU+PEF1dGhvcj5DaGVuPC9BdXRob3I+PFllYXI+MjAyMDwvWWVhcj48UmVj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</w:fldData>
        </w:fldChar>
      </w:r>
      <w:r w:rsidRPr="009B1AF5">
        <w:instrText xml:space="preserve"> ADDIN EN.CITE </w:instrText>
      </w:r>
      <w:r w:rsidRPr="009B1AF5">
        <w:fldChar w:fldCharType="begin">
          <w:fldData xml:space="preserve">PEVuZE5vdGU+PENpdGU+PEF1dGhvcj5DaGVuPC9BdXRob3I+PFllYXI+MjAyMDwvWWVhcj48UmVj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</w:fldData>
        </w:fldChar>
      </w:r>
      <w:r w:rsidRPr="009B1AF5">
        <w:instrText xml:space="preserve"> ADDIN EN.CITE.DATA </w:instrText>
      </w:r>
      <w:r w:rsidRPr="009B1AF5">
        <w:fldChar w:fldCharType="end"/>
      </w:r>
      <w:r w:rsidRPr="009B1AF5">
        <w:fldChar w:fldCharType="separate"/>
      </w:r>
      <w:r w:rsidR="009202FC" w:rsidRPr="009B1AF5">
        <w:rPr>
          <w:noProof/>
        </w:rPr>
        <w:t>[26,39,51–57</w:t>
      </w:r>
      <w:r w:rsidRPr="009B1AF5">
        <w:rPr>
          <w:noProof/>
        </w:rPr>
        <w:t>]</w:t>
      </w:r>
      <w:r w:rsidRPr="009B1AF5">
        <w:fldChar w:fldCharType="end"/>
      </w:r>
      <w:r w:rsidRPr="009B1AF5">
        <w:t xml:space="preserve">. Other </w:t>
      </w:r>
      <w:commentRangeStart w:id="45"/>
      <w:commentRangeStart w:id="46"/>
      <w:proofErr w:type="gramStart"/>
      <w:r w:rsidRPr="009B1AF5">
        <w:t>similarly-inspired</w:t>
      </w:r>
      <w:proofErr w:type="gramEnd"/>
      <w:r w:rsidRPr="009B1AF5">
        <w:t xml:space="preserve"> </w:t>
      </w:r>
      <w:commentRangeEnd w:id="45"/>
      <w:r w:rsidR="006849DA">
        <w:rPr>
          <w:rStyle w:val="CommentReference"/>
          <w:rFonts w:eastAsia="SimSun"/>
          <w:noProof/>
          <w:snapToGrid/>
          <w:lang w:eastAsia="zh-CN" w:bidi="ar-SA"/>
        </w:rPr>
        <w:commentReference w:id="45"/>
      </w:r>
      <w:commentRangeEnd w:id="46"/>
      <w:r w:rsidR="00614115">
        <w:rPr>
          <w:rStyle w:val="CommentReference"/>
          <w:rFonts w:eastAsia="SimSun"/>
          <w:noProof/>
          <w:snapToGrid/>
          <w:lang w:eastAsia="zh-CN" w:bidi="ar-SA"/>
        </w:rPr>
        <w:commentReference w:id="46"/>
      </w:r>
      <w:r w:rsidRPr="009B1AF5">
        <w:t xml:space="preserve">methods do away with negative pairs and instead exploit a slightly different aspect of deep learning models </w:t>
      </w:r>
      <w:r w:rsidR="00BA2605" w:rsidRPr="009B1AF5">
        <w:t>to learn effective representations</w:t>
      </w:r>
      <w:r w:rsidR="00F62943">
        <w:t xml:space="preserve">. These exploitable </w:t>
      </w:r>
      <w:r w:rsidR="006C032D">
        <w:t>features include</w:t>
      </w:r>
      <w:r w:rsidR="00BA2605" w:rsidRPr="009B1AF5">
        <w:t xml:space="preserve"> </w:t>
      </w:r>
      <w:r w:rsidRPr="009B1AF5">
        <w:t>temperature-based loss</w:t>
      </w:r>
      <w:r w:rsidR="00180898">
        <w:t xml:space="preserve"> </w:t>
      </w:r>
      <w:r w:rsidR="006C7381">
        <w:t>of</w:t>
      </w:r>
      <w:r w:rsidRPr="009B1AF5">
        <w:t xml:space="preserve"> function, exponential moving averages of model weights in a teacher/student fashion, comparing prototype feature representations instead of raw latent representations</w:t>
      </w:r>
      <w:r w:rsidR="004A7705">
        <w:t>, and</w:t>
      </w:r>
      <w:r w:rsidRPr="009B1AF5">
        <w:t xml:space="preserve"> sparsity </w:t>
      </w:r>
      <w:r w:rsidRPr="009B1AF5">
        <w:fldChar w:fldCharType="begin">
          <w:fldData xml:space="preserve">PEVuZE5vdGU+PENpdGU+PEF1dGhvcj5DYXJvbjwvQXV0aG9yPjxZZWFyPjIwMjA8L1llYXI+PFJl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</w:fldData>
        </w:fldChar>
      </w:r>
      <w:r w:rsidRPr="003F14A9">
        <w:instrText xml:space="preserve"> ADDIN EN.CITE </w:instrText>
      </w:r>
      <w:r w:rsidRPr="003F14A9">
        <w:fldChar w:fldCharType="begin">
          <w:fldData xml:space="preserve">PEVuZE5vdGU+PENpdGU+PEF1dGhvcj5DYXJvbjwvQXV0aG9yPjxZZWFyPjIwMjA8L1llYXI+PFJl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</w:fldData>
        </w:fldChar>
      </w:r>
      <w:r w:rsidRPr="003F14A9">
        <w:instrText xml:space="preserve"> ADDIN EN.CITE.DATA </w:instrText>
      </w:r>
      <w:r w:rsidRPr="003F14A9">
        <w:fldChar w:fldCharType="end"/>
      </w:r>
      <w:r w:rsidRPr="009B1AF5">
        <w:fldChar w:fldCharType="separate"/>
      </w:r>
      <w:r w:rsidRPr="009B1AF5">
        <w:rPr>
          <w:noProof/>
        </w:rPr>
        <w:t>[54,55,57,58]</w:t>
      </w:r>
      <w:r w:rsidRPr="009B1AF5">
        <w:fldChar w:fldCharType="end"/>
      </w:r>
      <w:r w:rsidRPr="009B1AF5">
        <w:t xml:space="preserve">. These general-purpose self-supervised methods have shown that the resulting feature space is so rich that only 1% of the original training labels are required to train a classifier that rivals that trained with full supervision. Thus, self-supervised methods within computational pathology are of particular interest, as labels (or annotations) are expensive, time-consuming, and subject to inter-reader variability </w:t>
      </w:r>
      <w:r w:rsidRPr="009B1AF5">
        <w:fldChar w:fldCharType="begin"/>
      </w:r>
      <w:r w:rsidRPr="009B1AF5">
        <w:instrText xml:space="preserve"> ADDIN EN.CITE &lt;EndNote&gt;&lt;Cite&gt;&lt;Author&gt;Ciga&lt;/Author&gt;&lt;Year&gt;2021&lt;/Year&gt;&lt;RecNum&gt;69&lt;/RecNum&gt;&lt;DisplayText&gt;&lt;style size="10"&gt;[59]&lt;/style&gt;&lt;/DisplayText&gt;&lt;record&gt;&lt;rec-number&gt;69&lt;/rec-number&gt;&lt;foreign-keys&gt;&lt;key app="EN" db-id="9ssrfsdv2wxrxkexes7552pmrppzxpdv0ffz" timestamp="1667844704"&gt;69&lt;/key&gt;&lt;/foreign-keys&gt;&lt;ref-type name="Journal Article"&gt;17&lt;/ref-type&gt;&lt;contributors&gt;&lt;authors&gt;&lt;author&gt;Ciga, Ozan&lt;/author&gt;&lt;author&gt;Xu, Tony&lt;/author&gt;&lt;author&gt;Martel, Anne L.&lt;/author&gt;&lt;/authors&gt;&lt;/contributors&gt;&lt;titles&gt;&lt;title&gt;Resource and data efficient self supervised learning&lt;/title&gt;&lt;secondary-title&gt;arXiv preprint arXiv:2109.01721&lt;/secondary-title&gt;&lt;/titles&gt;&lt;periodical&gt;&lt;full-title&gt;arXiv preprint arXiv:2109.01721&lt;/full-title&gt;&lt;/periodical&gt;&lt;dates&gt;&lt;year&gt;2021&lt;/year&gt;&lt;/dates&gt;&lt;urls&gt;&lt;/urls&gt;&lt;/record&gt;&lt;/Cite&gt;&lt;/EndNote&gt;</w:instrText>
      </w:r>
      <w:r w:rsidRPr="009B1AF5">
        <w:fldChar w:fldCharType="separate"/>
      </w:r>
      <w:r w:rsidRPr="009B1AF5">
        <w:rPr>
          <w:noProof/>
        </w:rPr>
        <w:t>[59]</w:t>
      </w:r>
      <w:r w:rsidRPr="009B1AF5">
        <w:fldChar w:fldCharType="end"/>
      </w:r>
      <w:r w:rsidRPr="009B1AF5">
        <w:t>.</w:t>
      </w:r>
    </w:p>
    <w:p w14:paraId="04253002" w14:textId="623F0595" w:rsidR="006E1E92" w:rsidRPr="00966C3F" w:rsidRDefault="006E1E92" w:rsidP="008940E4">
      <w:pPr>
        <w:pStyle w:val="MDPI31text"/>
      </w:pPr>
      <w:r w:rsidRPr="00966C3F">
        <w:t xml:space="preserve">Several studies have applied patch-wise self-supervised methods to computational pathology. </w:t>
      </w:r>
      <w:r w:rsidR="00E951C8">
        <w:t>A</w:t>
      </w:r>
      <w:r w:rsidR="00E951C8" w:rsidRPr="00966C3F">
        <w:t xml:space="preserve"> </w:t>
      </w:r>
      <w:r w:rsidRPr="00966C3F">
        <w:t xml:space="preserve">large-scale study by </w:t>
      </w:r>
      <w:proofErr w:type="spellStart"/>
      <w:r w:rsidRPr="00966C3F">
        <w:t>Ciga</w:t>
      </w:r>
      <w:proofErr w:type="spellEnd"/>
      <w:r w:rsidRPr="00966C3F">
        <w:t xml:space="preserve"> et al. </w:t>
      </w:r>
      <w:r w:rsidRPr="00966C3F">
        <w:fldChar w:fldCharType="begin"/>
      </w:r>
      <w:r w:rsidRPr="00966C3F">
        <w:instrText xml:space="preserve"> ADDIN EN.CITE &lt;EndNote&gt;&lt;Cite&gt;&lt;Author&gt;Ciga&lt;/Author&gt;&lt;Year&gt;2022&lt;/Year&gt;&lt;RecNum&gt;40&lt;/RecNum&gt;&lt;DisplayText&gt;&lt;style size="10"&gt;[60]&lt;/style&gt;&lt;/DisplayText&gt;&lt;record&gt;&lt;rec-number&gt;40&lt;/rec-number&gt;&lt;foreign-keys&gt;&lt;key app="EN" db-id="9ssrfsdv2wxrxkexes7552pmrppzxpdv0ffz" timestamp="1667839461"&gt;40&lt;/key&gt;&lt;/foreign-keys&gt;&lt;ref-type name="Journal Article"&gt;17&lt;/ref-type&gt;&lt;contributors&gt;&lt;authors&gt;&lt;author&gt;Ciga, Ozan&lt;/author&gt;&lt;author&gt;Xu, Tony&lt;/author&gt;&lt;author&gt;Martel, Anne Louise&lt;/author&gt;&lt;/authors&gt;&lt;/contributors&gt;&lt;titles&gt;&lt;title&gt;Self supervised contrastive learning for digital histopathology&lt;/title&gt;&lt;secondary-title&gt;Machine Learning with Applications&lt;/secondary-title&gt;&lt;/titles&gt;&lt;periodical&gt;&lt;full-title&gt;Machine Learning with Applications&lt;/full-title&gt;&lt;/periodical&gt;&lt;pages&gt;100198&lt;/pages&gt;&lt;volume&gt;7&lt;/volume&gt;&lt;dates&gt;&lt;year&gt;2022&lt;/year&gt;&lt;/dates&gt;&lt;publisher&gt;Elsevier&lt;/publisher&gt;&lt;isbn&gt;2666-8270&lt;/isbn&gt;&lt;urls&gt;&lt;/urls&gt;&lt;/record&gt;&lt;/Cite&gt;&lt;/EndNote&gt;</w:instrText>
      </w:r>
      <w:r w:rsidRPr="00966C3F">
        <w:fldChar w:fldCharType="separate"/>
      </w:r>
      <w:r w:rsidRPr="00966C3F">
        <w:rPr>
          <w:noProof/>
        </w:rPr>
        <w:t>[60]</w:t>
      </w:r>
      <w:r w:rsidRPr="00966C3F">
        <w:fldChar w:fldCharType="end"/>
      </w:r>
      <w:r w:rsidRPr="00966C3F">
        <w:t xml:space="preserve"> applied </w:t>
      </w:r>
      <w:proofErr w:type="spellStart"/>
      <w:r w:rsidRPr="00966C3F">
        <w:t>SimCLR</w:t>
      </w:r>
      <w:proofErr w:type="spellEnd"/>
      <w:r w:rsidRPr="00966C3F">
        <w:t xml:space="preserve"> </w:t>
      </w:r>
      <w:r w:rsidRPr="00966C3F">
        <w:fldChar w:fldCharType="begin"/>
      </w:r>
      <w:r w:rsidRPr="00966C3F">
        <w:instrText xml:space="preserve"> ADDIN EN.CITE &lt;EndNote&gt;&lt;Cite&gt;&lt;Author&gt;Chen&lt;/Author&gt;&lt;Year&gt;2020&lt;/Year&gt;&lt;RecNum&gt;36&lt;/RecNum&gt;&lt;DisplayText&gt;&lt;style size="10"&gt;[39]&lt;/style&gt;&lt;/DisplayText&gt;&lt;record&gt;&lt;rec-number&gt;36&lt;/rec-number&gt;&lt;foreign-keys&gt;&lt;key app="EN" db-id="9ssrfsdv2wxrxkexes7552pmrppzxpdv0ffz" timestamp="1667839461"&gt;36&lt;/key&gt;&lt;/foreign-keys&gt;&lt;ref-type name="Conference Proceedings"&gt;10&lt;/ref-type&gt;&lt;contributors&gt;&lt;authors&gt;&lt;author&gt;Chen, Ting&lt;/author&gt;&lt;author&gt;Kornblith, Simon&lt;/author&gt;&lt;author&gt;Norouzi, Mohammad&lt;/author&gt;&lt;author&gt;Hinton, Geoffrey&lt;/author&gt;&lt;/authors&gt;&lt;/contributors&gt;&lt;titles&gt;&lt;title&gt;A simple framework for contrastive learning of visual representations&lt;/title&gt;&lt;secondary-title&gt;PMLR&lt;/secondary-title&gt;&lt;alt-title&gt;International conference on machine learning&lt;/alt-title&gt;&lt;/titles&gt;&lt;pages&gt;1597-1607&lt;/pages&gt;&lt;dates&gt;&lt;year&gt;2020&lt;/year&gt;&lt;pub-dates&gt;&lt;date&gt;2020&lt;/date&gt;&lt;/pub-dates&gt;&lt;/dates&gt;&lt;publisher&gt;PMLR&lt;/publisher&gt;&lt;isbn&gt;2640-3498&lt;/isbn&gt;&lt;urls&gt;&lt;/urls&gt;&lt;/record&gt;&lt;/Cite&gt;&lt;/EndNote&gt;</w:instrText>
      </w:r>
      <w:r w:rsidRPr="00966C3F">
        <w:fldChar w:fldCharType="separate"/>
      </w:r>
      <w:r w:rsidRPr="00966C3F">
        <w:rPr>
          <w:noProof/>
        </w:rPr>
        <w:t>[39]</w:t>
      </w:r>
      <w:r w:rsidRPr="00966C3F">
        <w:fldChar w:fldCharType="end"/>
      </w:r>
      <w:r w:rsidRPr="00966C3F">
        <w:t xml:space="preserve"> to 57 distinct histopathology datasets for patch-wise classification, regression, and segmentation. They showed that self-supervised pre-training and then fine-tuning on a small, labeled dataset consistently performed on par with full supervision using ImageNet pre-training. Furthermore, they showed that their pre-trained model </w:t>
      </w:r>
      <w:r w:rsidRPr="00206BFA">
        <w:rPr>
          <w:i/>
          <w:rPrChange w:id="47" w:author="Thomas Erol Tavolara" w:date="2022-11-22T17:10:00Z">
            <w:rPr>
              <w:i/>
              <w:highlight w:val="yellow"/>
            </w:rPr>
          </w:rPrChange>
        </w:rPr>
        <w:t>outperformed</w:t>
      </w:r>
      <w:r w:rsidRPr="00206BFA">
        <w:rPr>
          <w:rPrChange w:id="48" w:author="Thomas Erol Tavolara" w:date="2022-11-22T17:10:00Z">
            <w:rPr>
              <w:highlight w:val="yellow"/>
            </w:rPr>
          </w:rPrChange>
        </w:rPr>
        <w:t xml:space="preserve"> </w:t>
      </w:r>
      <w:r w:rsidRPr="00966C3F">
        <w:t>ImageNet when labels were limited. Moreover, they demonstrate</w:t>
      </w:r>
      <w:r w:rsidR="006D299D">
        <w:t>d</w:t>
      </w:r>
      <w:r w:rsidRPr="00966C3F">
        <w:t xml:space="preserve"> </w:t>
      </w:r>
      <w:r w:rsidR="006D299D">
        <w:t xml:space="preserve">that </w:t>
      </w:r>
      <w:r w:rsidRPr="00966C3F">
        <w:t>the number of patches utilized during pre-training has a saturation point, after which no additional downstream performance is obtained (~50</w:t>
      </w:r>
      <w:r w:rsidR="000D45C0">
        <w:t>,</w:t>
      </w:r>
      <w:r w:rsidRPr="00966C3F">
        <w:t xml:space="preserve">000). Finally, they showed that combining image patches from different sites did not improve downstream performance and was comparable to single-site performance. The same conclusions were drawn earlier by </w:t>
      </w:r>
      <w:proofErr w:type="spellStart"/>
      <w:r w:rsidRPr="00966C3F">
        <w:t>Stacke</w:t>
      </w:r>
      <w:proofErr w:type="spellEnd"/>
      <w:r w:rsidRPr="00966C3F">
        <w:t xml:space="preserve"> et al. </w:t>
      </w:r>
      <w:r w:rsidRPr="00966C3F">
        <w:fldChar w:fldCharType="begin"/>
      </w:r>
      <w:r w:rsidRPr="00966C3F">
        <w:instrText xml:space="preserve"> ADDIN EN.CITE &lt;EndNote&gt;&lt;Cite&gt;&lt;Author&gt;Stacke&lt;/Author&gt;&lt;Year&gt;2021&lt;/Year&gt;&lt;RecNum&gt;21&lt;/RecNum&gt;&lt;DisplayText&gt;&lt;style size="10"&gt;[23]&lt;/style&gt;&lt;/DisplayText&gt;&lt;record&gt;&lt;rec-number&gt;21&lt;/rec-number&gt;&lt;foreign-keys&gt;&lt;key app="EN" db-id="9ssrfsdv2wxrxkexes7552pmrppzxpdv0ffz" timestamp="1667839460"&gt;21&lt;/key&gt;&lt;/foreign-keys&gt;&lt;ref-type name="Journal Article"&gt;17&lt;/ref-type&gt;&lt;contributors&gt;&lt;authors&gt;&lt;author&gt;Stacke, Karin&lt;/author&gt;&lt;author&gt;Unger, Jonas&lt;/author&gt;&lt;author&gt;Lundström, Claes&lt;/author&gt;&lt;author&gt;Eilertsen, Gabriel&lt;/author&gt;&lt;/authors&gt;&lt;/contributors&gt;&lt;titles&gt;&lt;title&gt;Learning Representations with Contrastive Self-Supervised Learning for Histopathology Applications&lt;/title&gt;&lt;secondary-title&gt;arXiv preprint arXiv:2112.05760&lt;/secondary-title&gt;&lt;/titles&gt;&lt;periodical&gt;&lt;full-title&gt;arXiv preprint arXiv:2112.05760&lt;/full-title&gt;&lt;/periodical&gt;&lt;dates&gt;&lt;year&gt;2021&lt;/year&gt;&lt;/dates&gt;&lt;urls&gt;&lt;/urls&gt;&lt;/record&gt;&lt;/Cite&gt;&lt;/EndNote&gt;</w:instrText>
      </w:r>
      <w:r w:rsidRPr="00966C3F">
        <w:fldChar w:fldCharType="separate"/>
      </w:r>
      <w:r w:rsidRPr="00966C3F">
        <w:rPr>
          <w:noProof/>
        </w:rPr>
        <w:t>[23]</w:t>
      </w:r>
      <w:r w:rsidRPr="00966C3F">
        <w:fldChar w:fldCharType="end"/>
      </w:r>
      <w:r w:rsidRPr="00966C3F">
        <w:t xml:space="preserve">, who applied </w:t>
      </w:r>
      <w:proofErr w:type="spellStart"/>
      <w:r w:rsidRPr="00966C3F">
        <w:t>SimCLR</w:t>
      </w:r>
      <w:proofErr w:type="spellEnd"/>
      <w:r w:rsidRPr="00966C3F">
        <w:t xml:space="preserve"> to patch-wise breast cancer and skin cancer classification. They also showed that the set of optimal transformations </w:t>
      </w:r>
      <w:r w:rsidRPr="00206BFA">
        <w:rPr>
          <w:i/>
          <w:rPrChange w:id="49" w:author="Thomas Erol Tavolara" w:date="2022-11-22T17:10:00Z">
            <w:rPr>
              <w:i/>
              <w:highlight w:val="yellow"/>
            </w:rPr>
          </w:rPrChange>
        </w:rPr>
        <w:t>changed</w:t>
      </w:r>
      <w:r w:rsidRPr="00966C3F">
        <w:t xml:space="preserve"> depending on the dataset utilized. Finally, Srinidhi et al. </w:t>
      </w:r>
      <w:r w:rsidRPr="00966C3F">
        <w:fldChar w:fldCharType="begin"/>
      </w:r>
      <w:r w:rsidRPr="00966C3F">
        <w:instrText xml:space="preserve"> ADDIN EN.CITE &lt;EndNote&gt;&lt;Cite&gt;&lt;Author&gt;Srinidhi&lt;/Author&gt;&lt;Year&gt;2022&lt;/Year&gt;&lt;RecNum&gt;51&lt;/RecNum&gt;&lt;DisplayText&gt;&lt;style size="10"&gt;[61]&lt;/style&gt;&lt;/DisplayText&gt;&lt;record&gt;&lt;rec-number&gt;51&lt;/rec-number&gt;&lt;foreign-keys&gt;&lt;key app="EN" db-id="9ssrfsdv2wxrxkexes7552pmrppzxpdv0ffz" timestamp="1667839461"&gt;51&lt;/key&gt;&lt;/foreign-keys&gt;&lt;ref-type name="Journal Article"&gt;17&lt;/ref-type&gt;&lt;contributors&gt;&lt;authors&gt;&lt;author&gt;Srinidhi, Chetan L.&lt;/author&gt;&lt;author&gt;Kim, Seung Wook&lt;/author&gt;&lt;author&gt;Chen, Fu-Der&lt;/author&gt;&lt;author&gt;Martel, Anne L.&lt;/author&gt;&lt;/authors&gt;&lt;/contributors&gt;&lt;titles&gt;&lt;title&gt;Self-supervised driven consistency training for annotation efficient histopathology image analysis&lt;/title&gt;&lt;secondary-title&gt;Medical Image Analysis&lt;/secondary-title&gt;&lt;/titles&gt;&lt;periodical&gt;&lt;full-title&gt;Medical image analysis&lt;/full-title&gt;&lt;/periodical&gt;&lt;pages&gt;102256&lt;/pages&gt;&lt;volume&gt;75&lt;/volume&gt;&lt;dates&gt;&lt;year&gt;2022&lt;/year&gt;&lt;/dates&gt;&lt;publisher&gt;Elsevier&lt;/publisher&gt;&lt;isbn&gt;1361-8415&lt;/isbn&gt;&lt;urls&gt;&lt;/urls&gt;&lt;/record&gt;&lt;/Cite&gt;&lt;/EndNote&gt;</w:instrText>
      </w:r>
      <w:r w:rsidRPr="00966C3F">
        <w:fldChar w:fldCharType="separate"/>
      </w:r>
      <w:r w:rsidRPr="00966C3F">
        <w:rPr>
          <w:noProof/>
        </w:rPr>
        <w:t>[61]</w:t>
      </w:r>
      <w:r w:rsidRPr="00966C3F">
        <w:fldChar w:fldCharType="end"/>
      </w:r>
      <w:r w:rsidRPr="00966C3F">
        <w:t xml:space="preserve"> developed a custom contrastive learning</w:t>
      </w:r>
      <w:r w:rsidR="00BC4E3E">
        <w:t>-</w:t>
      </w:r>
      <w:r w:rsidRPr="00966C3F">
        <w:t xml:space="preserve">based self-supervised model based on resolution sequence ordering (rather than transformations). They showed that their histopathology-specific model outperformed a general-purpose contrastive learning self-supervised model (i.e., </w:t>
      </w:r>
      <w:proofErr w:type="spellStart"/>
      <w:r w:rsidRPr="00966C3F">
        <w:t>MoCo</w:t>
      </w:r>
      <w:proofErr w:type="spellEnd"/>
      <w:r w:rsidRPr="00966C3F">
        <w:t xml:space="preserve"> </w:t>
      </w:r>
      <w:r w:rsidRPr="00966C3F">
        <w:fldChar w:fldCharType="begin"/>
      </w:r>
      <w:r w:rsidRPr="00966C3F">
        <w:instrText xml:space="preserve"> ADDIN EN.CITE &lt;EndNote&gt;&lt;Cite&gt;&lt;Author&gt;He&lt;/Author&gt;&lt;Year&gt;2020&lt;/Year&gt;&lt;RecNum&gt;68&lt;/RecNum&gt;&lt;DisplayText&gt;&lt;style size="10"&gt;[58]&lt;/style&gt;&lt;/DisplayText&gt;&lt;record&gt;&lt;rec-number&gt;68&lt;/rec-number&gt;&lt;foreign-keys&gt;&lt;key app="EN" db-id="9ssrfsdv2wxrxkexes7552pmrppzxpdv0ffz" timestamp="1667844324"&gt;68&lt;/key&gt;&lt;/foreign-keys&gt;&lt;ref-type name="Conference Proceedings"&gt;10&lt;/ref-type&gt;&lt;contributors&gt;&lt;authors&gt;&lt;author&gt;He, Kaiming&lt;/author&gt;&lt;author&gt;Fan, Haoqi&lt;/author&gt;&lt;author&gt;Wu, Yuxin&lt;/author&gt;&lt;author&gt;Xie, Saining&lt;/author&gt;&lt;author&gt;Girshick, Ross&lt;/author&gt;&lt;/authors&gt;&lt;/contributors&gt;&lt;titles&gt;&lt;title&gt;Momentum contrast for unsupervised visual representation learning&lt;/title&gt;&lt;secondary-title&gt;Proceedings of the IEEE/CVF conference on computer vision and pattern recognition&lt;/secondary-title&gt;&lt;alt-title&gt;Proceedings of the IEEE/CVF conference on computer vision and pattern recognition&lt;/alt-title&gt;&lt;/titles&gt;&lt;pages&gt;9729-9738&lt;/pages&gt;&lt;dates&gt;&lt;year&gt;2020&lt;/year&gt;&lt;pub-dates&gt;&lt;date&gt;2020&lt;/date&gt;&lt;/pub-dates&gt;&lt;/dates&gt;&lt;urls&gt;&lt;/urls&gt;&lt;/record&gt;&lt;/Cite&gt;&lt;/EndNote&gt;</w:instrText>
      </w:r>
      <w:r w:rsidRPr="00966C3F">
        <w:fldChar w:fldCharType="separate"/>
      </w:r>
      <w:r w:rsidRPr="00966C3F">
        <w:rPr>
          <w:noProof/>
        </w:rPr>
        <w:t>[58]</w:t>
      </w:r>
      <w:r w:rsidRPr="00966C3F">
        <w:fldChar w:fldCharType="end"/>
      </w:r>
      <w:r w:rsidRPr="00966C3F">
        <w:t xml:space="preserve">) on three </w:t>
      </w:r>
      <w:r w:rsidRPr="000D45C0">
        <w:t>datasets</w:t>
      </w:r>
      <w:r w:rsidR="009202FC" w:rsidRPr="000D45C0">
        <w:t>—</w:t>
      </w:r>
      <w:r w:rsidRPr="000D45C0">
        <w:t>tumor metastasis detection, tissue type classification, and tumor cellularity quantification</w:t>
      </w:r>
      <w:r w:rsidR="009202FC" w:rsidRPr="000D45C0">
        <w:t>—</w:t>
      </w:r>
      <w:r w:rsidRPr="000D45C0">
        <w:t>under</w:t>
      </w:r>
      <w:r w:rsidRPr="00966C3F">
        <w:t xml:space="preserve"> annotation-limited settings. Lastly, Wang et al. developed a self-supervised method combined with self-attention to learn the patch-level embeddings </w:t>
      </w:r>
      <w:r w:rsidRPr="00966C3F">
        <w:fldChar w:fldCharType="begin">
          <w:fldData xml:space="preserve">PEVuZE5vdGU+PENpdGU+PEF1dGhvcj5XYW5nPC9BdXRob3I+PFllYXI+MjAyMTwvWWVhcj48UmVj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</w:fldData>
        </w:fldChar>
      </w:r>
      <w:r w:rsidRPr="00BC4E3E">
        <w:instrText xml:space="preserve"> ADDIN EN.CITE </w:instrText>
      </w:r>
      <w:r w:rsidRPr="00BC4E3E">
        <w:fldChar w:fldCharType="begin">
          <w:fldData xml:space="preserve">PEVuZE5vdGU+PENpdGU+PEF1dGhvcj5XYW5nPC9BdXRob3I+PFllYXI+MjAyMTwvWWVhcj48UmVj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</w:fldData>
        </w:fldChar>
      </w:r>
      <w:r w:rsidRPr="00BC4E3E">
        <w:instrText xml:space="preserve"> ADDIN EN.CITE.DATA </w:instrText>
      </w:r>
      <w:r w:rsidRPr="00BC4E3E">
        <w:fldChar w:fldCharType="end"/>
      </w:r>
      <w:r w:rsidRPr="00966C3F">
        <w:fldChar w:fldCharType="separate"/>
      </w:r>
      <w:r w:rsidRPr="00966C3F">
        <w:rPr>
          <w:noProof/>
        </w:rPr>
        <w:t>[62,63]</w:t>
      </w:r>
      <w:r w:rsidRPr="00966C3F">
        <w:fldChar w:fldCharType="end"/>
      </w:r>
      <w:r w:rsidR="00B57B5A">
        <w:t>,</w:t>
      </w:r>
      <w:r w:rsidRPr="00966C3F">
        <w:t xml:space="preserve"> and then performed slide-level image retrieval based on said embeddings </w:t>
      </w:r>
      <w:r w:rsidRPr="00966C3F">
        <w:fldChar w:fldCharType="begin"/>
      </w:r>
      <w:r w:rsidRPr="00966C3F">
        <w:instrText xml:space="preserve"> ADDIN EN.CITE &lt;EndNote&gt;&lt;Cite&gt;&lt;Author&gt;Wang&lt;/Author&gt;&lt;Year&gt;2023&lt;/Year&gt;&lt;RecNum&gt;89&lt;/RecNum&gt;&lt;DisplayText&gt;&lt;style size="10"&gt;[64]&lt;/style&gt;&lt;/DisplayText&gt;&lt;record&gt;&lt;rec-number&gt;89&lt;/rec-number&gt;&lt;foreign-keys&gt;&lt;key app="EN" db-id="9ssrfsdv2wxrxkexes7552pmrppzxpdv0ffz" timestamp="1667850903"&gt;89&lt;/key&gt;&lt;/foreign-keys&gt;&lt;ref-type name="Journal Article"&gt;17&lt;/ref-type&gt;&lt;contributors&gt;&lt;authors&gt;&lt;author&gt;Wang, Xiyue&lt;/author&gt;&lt;author&gt;Du, Yuexi&lt;/author&gt;&lt;author&gt;Yang, Sen&lt;/author&gt;&lt;author&gt;Zhang, Jun&lt;/author&gt;&lt;author&gt;Wang, Minghui&lt;/author&gt;&lt;author&gt;Zhang, Jing&lt;/author&gt;&lt;author&gt;Yang, Wei&lt;/author&gt;&lt;author&gt;Huang, Junzhou&lt;/author&gt;&lt;author&gt;Han, Xiao&lt;/author&gt;&lt;/authors&gt;&lt;/contributors&gt;&lt;titles&gt;&lt;title&gt;RetCCL: clustering-guided contrastive learning for whole-slide image retrieval&lt;/title&gt;&lt;secondary-title&gt;Medical Image Analysis&lt;/secondary-title&gt;&lt;/titles&gt;&lt;periodical&gt;&lt;full-title&gt;Medical image analysis&lt;/full-title&gt;&lt;/periodical&gt;&lt;pages&gt;102645&lt;/pages&gt;&lt;volume&gt;83&lt;/volume&gt;&lt;dates&gt;&lt;year&gt;2023&lt;/year&gt;&lt;/dates&gt;&lt;publisher&gt;Elsevier&lt;/publisher&gt;&lt;isbn&gt;1361-8415&lt;/isbn&gt;&lt;urls&gt;&lt;/urls&gt;&lt;/record&gt;&lt;/Cite&gt;&lt;/EndNote&gt;</w:instrText>
      </w:r>
      <w:r w:rsidRPr="00966C3F">
        <w:fldChar w:fldCharType="separate"/>
      </w:r>
      <w:r w:rsidRPr="00966C3F">
        <w:rPr>
          <w:noProof/>
        </w:rPr>
        <w:t>[64]</w:t>
      </w:r>
      <w:r w:rsidRPr="00966C3F">
        <w:fldChar w:fldCharType="end"/>
      </w:r>
      <w:r w:rsidRPr="00966C3F">
        <w:t>.</w:t>
      </w:r>
    </w:p>
    <w:p w14:paraId="62988AC0" w14:textId="034415C8" w:rsidR="006E1E92" w:rsidRPr="008940E4" w:rsidRDefault="008940E4" w:rsidP="008940E4">
      <w:pPr>
        <w:pStyle w:val="MDPI22heading2"/>
        <w:spacing w:before="240"/>
      </w:pPr>
      <w:commentRangeStart w:id="50"/>
      <w:commentRangeStart w:id="51"/>
      <w:r w:rsidRPr="00614115">
        <w:rPr>
          <w:rPrChange w:id="52" w:author="Thomas Erol Tavolara" w:date="2022-11-22T17:09:00Z">
            <w:rPr>
              <w:highlight w:val="yellow"/>
            </w:rPr>
          </w:rPrChange>
        </w:rPr>
        <w:t xml:space="preserve">2.2. </w:t>
      </w:r>
      <w:commentRangeEnd w:id="50"/>
      <w:r w:rsidRPr="00206BFA">
        <w:rPr>
          <w:rStyle w:val="CommentReference"/>
          <w:rFonts w:eastAsia="SimSun"/>
          <w:i w:val="0"/>
          <w:snapToGrid/>
          <w:lang w:eastAsia="zh-CN" w:bidi="ar-SA"/>
        </w:rPr>
        <w:commentReference w:id="50"/>
      </w:r>
      <w:commentRangeEnd w:id="51"/>
      <w:r w:rsidR="00206BFA">
        <w:rPr>
          <w:rStyle w:val="CommentReference"/>
          <w:rFonts w:eastAsia="SimSun"/>
          <w:i w:val="0"/>
          <w:snapToGrid/>
          <w:lang w:eastAsia="zh-CN" w:bidi="ar-SA"/>
        </w:rPr>
        <w:commentReference w:id="51"/>
      </w:r>
      <w:r w:rsidR="006E1E92" w:rsidRPr="008940E4">
        <w:t>Multiple Instance Learning (MIL)</w:t>
      </w:r>
    </w:p>
    <w:p w14:paraId="274B6F75" w14:textId="7B96FA92" w:rsidR="006E1E92" w:rsidRPr="00966C3F" w:rsidRDefault="006E1E92" w:rsidP="008940E4">
      <w:pPr>
        <w:pStyle w:val="MDPI31text"/>
      </w:pPr>
      <w:r w:rsidRPr="00966C3F">
        <w:t xml:space="preserve">MIL </w:t>
      </w:r>
      <w:r w:rsidRPr="00966C3F">
        <w:rPr>
          <w:b/>
        </w:rPr>
        <w:fldChar w:fldCharType="begin">
          <w:fldData xml:space="preserve">PEVuZE5vdGU+PENpdGU+PEF1dGhvcj5NYXJvbjwvQXV0aG9yPjxZZWFyPjE5OTc8L1llYXI+PFJl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</w:fldData>
        </w:fldChar>
      </w:r>
      <w:r w:rsidRPr="00966C3F">
        <w:instrText xml:space="preserve"> ADDIN EN.CITE </w:instrText>
      </w:r>
      <w:r w:rsidRPr="00966C3F">
        <w:rPr>
          <w:b/>
        </w:rPr>
        <w:fldChar w:fldCharType="begin">
          <w:fldData xml:space="preserve">PEVuZE5vdGU+PENpdGU+PEF1dGhvcj5NYXJvbjwvQXV0aG9yPjxZZWFyPjE5OTc8L1llYXI+PFJl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</w:fldData>
        </w:fldChar>
      </w:r>
      <w:r w:rsidRPr="00966C3F">
        <w:instrText xml:space="preserve"> ADDIN EN.CITE.DATA </w:instrText>
      </w:r>
      <w:r w:rsidRPr="00966C3F">
        <w:rPr>
          <w:b/>
        </w:rPr>
      </w:r>
      <w:r w:rsidRPr="00966C3F">
        <w:rPr>
          <w:b/>
        </w:rPr>
        <w:fldChar w:fldCharType="end"/>
      </w:r>
      <w:r w:rsidRPr="00966C3F">
        <w:rPr>
          <w:b/>
        </w:rPr>
      </w:r>
      <w:r w:rsidRPr="00966C3F">
        <w:rPr>
          <w:b/>
        </w:rPr>
        <w:fldChar w:fldCharType="separate"/>
      </w:r>
      <w:r w:rsidRPr="00966C3F">
        <w:rPr>
          <w:noProof/>
        </w:rPr>
        <w:t>[37,38]</w:t>
      </w:r>
      <w:r w:rsidRPr="00966C3F">
        <w:rPr>
          <w:b/>
        </w:rPr>
        <w:fldChar w:fldCharType="end"/>
      </w:r>
      <w:r w:rsidRPr="00966C3F">
        <w:t xml:space="preserve"> is a machine learning method where labels are assigned to collections (called bags) rather than individual examples (called instances), as in conventional machine learning. For histopathological analyses, bags consist of tessellated WSIs, in which each tile is a small unannotated image sampled from the WSI. It is popular for WSI analyses, as only slide-level (i.e., weak) labels are required for its training and implementation, thus negating the need for tissue-level annotations.</w:t>
      </w:r>
    </w:p>
    <w:p w14:paraId="13FF9C52" w14:textId="4DB2EE6E" w:rsidR="006E1E92" w:rsidRPr="00966C3F" w:rsidRDefault="006E1E92" w:rsidP="008940E4">
      <w:pPr>
        <w:pStyle w:val="MDPI31text"/>
      </w:pPr>
      <w:proofErr w:type="spellStart"/>
      <w:r w:rsidRPr="00966C3F">
        <w:t>Courtiol</w:t>
      </w:r>
      <w:proofErr w:type="spellEnd"/>
      <w:r w:rsidRPr="00966C3F">
        <w:t xml:space="preserve"> et al. </w:t>
      </w:r>
      <w:r w:rsidRPr="00966C3F">
        <w:fldChar w:fldCharType="begin"/>
      </w:r>
      <w:r w:rsidRPr="00966C3F">
        <w:instrText xml:space="preserve"> ADDIN EN.CITE &lt;EndNote&gt;&lt;Cite&gt;&lt;Author&gt;Courtiol&lt;/Author&gt;&lt;Year&gt;2018&lt;/Year&gt;&lt;RecNum&gt;47&lt;/RecNum&gt;&lt;DisplayText&gt;&lt;style size="10"&gt;[65]&lt;/style&gt;&lt;/DisplayText&gt;&lt;record&gt;&lt;rec-number&gt;47&lt;/rec-number&gt;&lt;foreign-keys&gt;&lt;key app="EN" db-id="9ssrfsdv2wxrxkexes7552pmrppzxpdv0ffz" timestamp="1667839461"&gt;47&lt;/key&gt;&lt;/foreign-keys&gt;&lt;ref-type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arXiv:1802.02212&lt;/full-title&gt;&lt;/periodical&gt;&lt;dates&gt;&lt;year&gt;2018&lt;/year&gt;&lt;/dates&gt;&lt;urls&gt;&lt;/urls&gt;&lt;/record&gt;&lt;/Cite&gt;&lt;/EndNote&gt;</w:instrText>
      </w:r>
      <w:r w:rsidRPr="00966C3F">
        <w:fldChar w:fldCharType="separate"/>
      </w:r>
      <w:r w:rsidRPr="00966C3F">
        <w:rPr>
          <w:noProof/>
        </w:rPr>
        <w:t>[65]</w:t>
      </w:r>
      <w:r w:rsidRPr="00966C3F">
        <w:fldChar w:fldCharType="end"/>
      </w:r>
      <w:r w:rsidRPr="00966C3F">
        <w:t xml:space="preserve"> were the first to tackle WSI analysis with MIL. They applied their MIL method to a Camelyon16 </w:t>
      </w:r>
      <w:r w:rsidRPr="00966C3F">
        <w:fldChar w:fldCharType="begin"/>
      </w:r>
      <w:r w:rsidRPr="00966C3F">
        <w:instrText xml:space="preserve"> ADDIN EN.CITE &lt;EndNote&gt;&lt;Cite&gt;&lt;Author&gt;Bejnordi&lt;/Author&gt;&lt;Year&gt;2017&lt;/Year&gt;&lt;RecNum&gt;71&lt;/RecNum&gt;&lt;DisplayText&gt;&lt;style size="10"&gt;[66]&lt;/style&gt;&lt;/DisplayText&gt;&lt;record&gt;&lt;rec-number&gt;71&lt;/rec-number&gt;&lt;foreign-keys&gt;&lt;key app="EN" db-id="9ssrfsdv2wxrxkexes7552pmrppzxpdv0ffz" timestamp="1667848246"&gt;71&lt;/key&gt;&lt;/foreign-keys&gt;&lt;ref-type name="Journal Article"&gt;17&lt;/ref-type&gt;&lt;contributors&gt;&lt;authors&gt;&lt;author&gt;Bejnordi, Babak Ehteshami&lt;/author&gt;&lt;author&gt;Veta, Mitko&lt;/author&gt;&lt;author&gt;Van Diest, Paul Johannes&lt;/author&gt;&lt;author&gt;Van Ginneken, Bram&lt;/author&gt;&lt;author&gt;Karssemeijer, Nico&lt;/author&gt;&lt;author&gt;Litjens, Geert&lt;/author&gt;&lt;author&gt;Van Der Laak, Jeroen A. W. M.&lt;/author&gt;&lt;author&gt;Hermsen, Meyke&lt;/author&gt;&lt;author&gt;Manson, Quirine F.&lt;/author&gt;&lt;author&gt;Balkenhol, Maschenka&lt;/author&gt;&lt;/authors&gt;&lt;/contributors&gt;&lt;titles&gt;&lt;title&gt;Diagnostic assessment of deep learning algorithms for detection of lymph node metastases in women with breast cancer&lt;/title&gt;&lt;secondary-title&gt;Jama&lt;/secondary-title&gt;&lt;/titles&gt;&lt;periodical&gt;&lt;full-title&gt;Jama&lt;/full-title&gt;&lt;/periodical&gt;&lt;pages&gt;2199-2210&lt;/pages&gt;&lt;volume&gt;318&lt;/volume&gt;&lt;number&gt;22&lt;/number&gt;&lt;dates&gt;&lt;year&gt;2017&lt;/year&gt;&lt;/dates&gt;&lt;publisher&gt;American Medical Association&lt;/publisher&gt;&lt;isbn&gt;0098-7484&lt;/isbn&gt;&lt;urls&gt;&lt;/urls&gt;&lt;/record&gt;&lt;/Cite&gt;&lt;/EndNote&gt;</w:instrText>
      </w:r>
      <w:r w:rsidRPr="00966C3F">
        <w:fldChar w:fldCharType="separate"/>
      </w:r>
      <w:r w:rsidRPr="00966C3F">
        <w:rPr>
          <w:noProof/>
        </w:rPr>
        <w:t>[66]</w:t>
      </w:r>
      <w:r w:rsidRPr="00966C3F">
        <w:fldChar w:fldCharType="end"/>
      </w:r>
      <w:r w:rsidRPr="00966C3F">
        <w:t xml:space="preserve">, which consists of sentinel lymph nodes that are either present or absent in breast cancer metastases. Their method achieved a high area-under-the-curve (AUC) and attended specifically to pathologist-annotated metastases (rather than arbitrary tissue regions). This was notable at the time, as previous methods had relied on tediously annotated tissue ROIs. Several studies have since followed suit </w:t>
      </w:r>
      <w:r w:rsidRPr="00966C3F">
        <w:fldChar w:fldCharType="begin">
          <w:fldData xml:space="preserve">PEVuZE5vdGU+PENpdGU+PEF1dGhvcj5DYW1wYW5lbGxhPC9BdXRob3I+PFllYXI+MjAxOTwvWWVh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</w:fldData>
        </w:fldChar>
      </w:r>
      <w:r w:rsidRPr="0013381F">
        <w:instrText xml:space="preserve"> ADDIN EN.CITE </w:instrText>
      </w:r>
      <w:r w:rsidRPr="0013381F">
        <w:fldChar w:fldCharType="begin">
          <w:fldData xml:space="preserve">PEVuZE5vdGU+PENpdGU+PEF1dGhvcj5DYW1wYW5lbGxhPC9BdXRob3I+PFllYXI+MjAxOTwvWWVh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</w:fldData>
        </w:fldChar>
      </w:r>
      <w:r w:rsidRPr="0013381F">
        <w:instrText xml:space="preserve"> ADDIN EN.CITE.DATA </w:instrText>
      </w:r>
      <w:r w:rsidRPr="0013381F">
        <w:fldChar w:fldCharType="end"/>
      </w:r>
      <w:r w:rsidRPr="00966C3F">
        <w:fldChar w:fldCharType="separate"/>
      </w:r>
      <w:r w:rsidR="009202FC">
        <w:rPr>
          <w:noProof/>
        </w:rPr>
        <w:t>[4,17,20,25,67–70</w:t>
      </w:r>
      <w:r w:rsidRPr="00966C3F">
        <w:rPr>
          <w:noProof/>
        </w:rPr>
        <w:t>]</w:t>
      </w:r>
      <w:r w:rsidRPr="00966C3F">
        <w:fldChar w:fldCharType="end"/>
      </w:r>
      <w:r w:rsidRPr="00966C3F">
        <w:t>.</w:t>
      </w:r>
    </w:p>
    <w:p w14:paraId="501CADD6" w14:textId="14ED209B" w:rsidR="006E1E92" w:rsidRPr="00966C3F" w:rsidRDefault="006E1E92" w:rsidP="008940E4">
      <w:pPr>
        <w:pStyle w:val="MDPI31text"/>
      </w:pPr>
      <w:r w:rsidRPr="00966C3F">
        <w:lastRenderedPageBreak/>
        <w:t xml:space="preserve">Metastasis detection is more difficult than </w:t>
      </w:r>
      <w:r w:rsidR="0048534B">
        <w:t xml:space="preserve">tasks dealing with </w:t>
      </w:r>
      <w:r w:rsidRPr="00966C3F">
        <w:t>more generalized cancer presence or absence</w:t>
      </w:r>
      <w:r w:rsidR="005F7EC0">
        <w:t xml:space="preserve">, </w:t>
      </w:r>
      <w:r w:rsidRPr="00966C3F">
        <w:t xml:space="preserve">in which the diseased tissue is larger and more diffuse. </w:t>
      </w:r>
      <w:proofErr w:type="spellStart"/>
      <w:r w:rsidRPr="00966C3F">
        <w:t>Campenella</w:t>
      </w:r>
      <w:proofErr w:type="spellEnd"/>
      <w:r w:rsidRPr="00966C3F">
        <w:t xml:space="preserve"> et al. </w:t>
      </w:r>
      <w:r w:rsidRPr="00966C3F">
        <w:fldChar w:fldCharType="begin"/>
      </w:r>
      <w:r w:rsidRPr="00966C3F">
        <w:instrText xml:space="preserve"> ADDIN EN.CITE &lt;EndNote&gt;&lt;Cite&gt;&lt;Author&gt;Campanella&lt;/Author&gt;&lt;Year&gt;2019&lt;/Year&gt;&lt;RecNum&gt;4&lt;/RecNum&gt;&lt;DisplayText&gt;&lt;style size="10"&gt;[4]&lt;/style&gt;&lt;/DisplayText&gt;&lt;record&gt;&lt;rec-number&gt;4&lt;/rec-number&gt;&lt;foreign-keys&gt;&lt;key app="EN" db-id="9ssrfsdv2wxrxkexes7552pmrppzxpdv0ffz" timestamp="1667839460"&gt;4&lt;/key&gt;&lt;/foreign-keys&gt;&lt;ref-type name="Journal Article"&gt;17&lt;/ref-type&gt;&lt;contributors&gt;&lt;authors&gt;&lt;author&gt;Campanella, Gabriele&lt;/author&gt;&lt;author&gt;Hanna, Matthew G&lt;/author&gt;&lt;author&gt;Geneslaw, Luke&lt;/author&gt;&lt;author&gt;Miraflor, Allen&lt;/author&gt;&lt;author&gt;Silva, Vitor Werneck Krauss&lt;/author&gt;&lt;author&gt;Busam, Klaus J&lt;/author&gt;&lt;author&gt;Brogi, Edi&lt;/author&gt;&lt;author&gt;Reuter, Victor E&lt;/author&gt;&lt;author&gt;Klimstra, David S&lt;/author&gt;&lt;author&gt;Fuchs, Thomas J %J Nature medicine&lt;/author&gt;&lt;/authors&gt;&lt;/contributors&gt;&lt;titles&gt;&lt;title&gt;Clinical-grade computational pathology using weakly supervised deep learning on whole slide images&lt;/title&gt;&lt;secondary-title&gt;Nature medicine&lt;/secondary-title&gt;&lt;/titles&gt;&lt;periodical&gt;&lt;full-title&gt;Nature medicine&lt;/full-title&gt;&lt;/periodical&gt;&lt;pages&gt;1301-1309&lt;/pages&gt;&lt;volume&gt;25&lt;/volume&gt;&lt;number&gt;8&lt;/number&gt;&lt;dates&gt;&lt;year&gt;2019&lt;/year&gt;&lt;/dates&gt;&lt;isbn&gt;1546-170X&lt;/isbn&gt;&lt;urls&gt;&lt;/urls&gt;&lt;/record&gt;&lt;/Cite&gt;&lt;/EndNote&gt;</w:instrText>
      </w:r>
      <w:r w:rsidRPr="00966C3F">
        <w:fldChar w:fldCharType="separate"/>
      </w:r>
      <w:r w:rsidRPr="00966C3F">
        <w:rPr>
          <w:noProof/>
        </w:rPr>
        <w:t>[4]</w:t>
      </w:r>
      <w:r w:rsidRPr="00966C3F">
        <w:fldChar w:fldCharType="end"/>
      </w:r>
      <w:r w:rsidR="008455C6">
        <w:t xml:space="preserve"> conducted</w:t>
      </w:r>
      <w:r w:rsidR="008455C6" w:rsidRPr="00966C3F">
        <w:t xml:space="preserve"> </w:t>
      </w:r>
      <w:r w:rsidRPr="00966C3F">
        <w:t xml:space="preserve">the first study </w:t>
      </w:r>
      <w:r w:rsidR="007F65F7">
        <w:t xml:space="preserve">aiming </w:t>
      </w:r>
      <w:r w:rsidRPr="00966C3F">
        <w:t>to develop and apply an MIL method for this task. They applied their method to three large sets of WSIs, including an in-house prostate cancer dataset (</w:t>
      </w:r>
      <w:r w:rsidRPr="00614115">
        <w:rPr>
          <w:i/>
          <w:iCs/>
          <w:rPrChange w:id="53" w:author="Thomas Erol Tavolara" w:date="2022-11-22T17:09:00Z">
            <w:rPr>
              <w:i/>
              <w:iCs/>
              <w:highlight w:val="yellow"/>
            </w:rPr>
          </w:rPrChange>
        </w:rPr>
        <w:t>n</w:t>
      </w:r>
      <w:r w:rsidR="00B06336">
        <w:t xml:space="preserve"> </w:t>
      </w:r>
      <w:r w:rsidRPr="00966C3F">
        <w:t>=</w:t>
      </w:r>
      <w:r w:rsidR="00B06336">
        <w:t xml:space="preserve"> </w:t>
      </w:r>
      <w:r w:rsidRPr="00966C3F">
        <w:t>12,132), an external prostate cancer dataset (</w:t>
      </w:r>
      <w:r w:rsidRPr="00614115">
        <w:rPr>
          <w:i/>
          <w:iCs/>
          <w:rPrChange w:id="54" w:author="Thomas Erol Tavolara" w:date="2022-11-22T17:09:00Z">
            <w:rPr>
              <w:i/>
              <w:iCs/>
              <w:highlight w:val="yellow"/>
            </w:rPr>
          </w:rPrChange>
        </w:rPr>
        <w:t>n</w:t>
      </w:r>
      <w:r w:rsidR="00B06336">
        <w:t xml:space="preserve"> </w:t>
      </w:r>
      <w:r w:rsidRPr="00966C3F">
        <w:t>=</w:t>
      </w:r>
      <w:r w:rsidR="00B06336">
        <w:t xml:space="preserve"> </w:t>
      </w:r>
      <w:r w:rsidRPr="00966C3F">
        <w:t>12,727), and a skin cancer basal cell carcinoma dataset (</w:t>
      </w:r>
      <w:r w:rsidRPr="00614115">
        <w:rPr>
          <w:i/>
          <w:iCs/>
          <w:rPrChange w:id="55" w:author="Thomas Erol Tavolara" w:date="2022-11-22T17:09:00Z">
            <w:rPr>
              <w:i/>
              <w:iCs/>
              <w:highlight w:val="yellow"/>
            </w:rPr>
          </w:rPrChange>
        </w:rPr>
        <w:t>n</w:t>
      </w:r>
      <w:r w:rsidR="00B06336">
        <w:t xml:space="preserve"> </w:t>
      </w:r>
      <w:r w:rsidRPr="00966C3F">
        <w:t>=</w:t>
      </w:r>
      <w:r w:rsidR="00B06336">
        <w:t xml:space="preserve"> </w:t>
      </w:r>
      <w:r w:rsidRPr="00966C3F">
        <w:t xml:space="preserve">9,962). Their results showed that MIL on large datasets outperforms strong supervision on small datasets. This was significant, as previous studies relied on pathologists’ annotations of tumor regions in small WSI datasets (with the obvious exception of earlier work by </w:t>
      </w:r>
      <w:proofErr w:type="spellStart"/>
      <w:r w:rsidRPr="00966C3F">
        <w:t>Courtiol</w:t>
      </w:r>
      <w:proofErr w:type="spellEnd"/>
      <w:r w:rsidRPr="00966C3F">
        <w:t xml:space="preserve"> et al.). Several studies have similarly applied MIL for tumor presence or absence classification in WSIs </w:t>
      </w:r>
      <w:r w:rsidR="009202FC">
        <w:t>[34–39</w:t>
      </w:r>
      <w:r w:rsidRPr="00966C3F">
        <w:t>].</w:t>
      </w:r>
    </w:p>
    <w:p w14:paraId="7745BF7C" w14:textId="70CEA594" w:rsidR="006E1E92" w:rsidRPr="00B06336" w:rsidRDefault="006E1E92" w:rsidP="008940E4">
      <w:pPr>
        <w:pStyle w:val="MDPI31text"/>
      </w:pPr>
      <w:r w:rsidRPr="00966C3F">
        <w:t xml:space="preserve">MIL has also been applied to subtyping tasks. </w:t>
      </w:r>
      <w:proofErr w:type="spellStart"/>
      <w:r w:rsidRPr="00966C3F">
        <w:t>Courtiol</w:t>
      </w:r>
      <w:proofErr w:type="spellEnd"/>
      <w:r w:rsidRPr="00966C3F">
        <w:t xml:space="preserve"> et al. </w:t>
      </w:r>
      <w:r w:rsidRPr="00966C3F">
        <w:fldChar w:fldCharType="begin"/>
      </w:r>
      <w:r w:rsidRPr="00966C3F">
        <w:instrText xml:space="preserve"> ADDIN EN.CITE &lt;EndNote&gt;&lt;Cite&gt;&lt;Author&gt;Courtiol&lt;/Author&gt;&lt;Year&gt;2018&lt;/Year&gt;&lt;RecNum&gt;47&lt;/RecNum&gt;&lt;DisplayText&gt;&lt;style size="10"&gt;[65]&lt;/style&gt;&lt;/DisplayText&gt;&lt;record&gt;&lt;rec-number&gt;47&lt;/rec-number&gt;&lt;foreign-keys&gt;&lt;key app="EN" db-id="9ssrfsdv2wxrxkexes7552pmrppzxpdv0ffz" timestamp="1667839461"&gt;47&lt;/key&gt;&lt;/foreign-keys&gt;&lt;ref-type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arXiv:1802.02212&lt;/full-title&gt;&lt;/periodical&gt;&lt;dates&gt;&lt;year&gt;2018&lt;/year&gt;&lt;/dates&gt;&lt;urls&gt;&lt;/urls&gt;&lt;/record&gt;&lt;/Cite&gt;&lt;/EndNote&gt;</w:instrText>
      </w:r>
      <w:r w:rsidRPr="00966C3F">
        <w:fldChar w:fldCharType="separate"/>
      </w:r>
      <w:r w:rsidRPr="00966C3F">
        <w:rPr>
          <w:noProof/>
        </w:rPr>
        <w:t>[65]</w:t>
      </w:r>
      <w:r w:rsidRPr="00966C3F">
        <w:fldChar w:fldCharType="end"/>
      </w:r>
      <w:r w:rsidRPr="00966C3F">
        <w:t xml:space="preserve"> were the first to apply MIL to subtype cancer using </w:t>
      </w:r>
      <w:r w:rsidRPr="00B06336">
        <w:t>WSIs</w:t>
      </w:r>
      <w:r w:rsidR="009202FC" w:rsidRPr="00B06336">
        <w:t>—</w:t>
      </w:r>
      <w:r w:rsidRPr="00B06336">
        <w:t xml:space="preserve">specifically, subtyping NSCLC into LUAD and LUSC using WSIs available from TCGA </w:t>
      </w:r>
      <w:r w:rsidRPr="00B06336">
        <w:fldChar w:fldCharType="begin"/>
      </w:r>
      <w:r w:rsidRPr="00B06336">
        <w:instrText xml:space="preserve"> ADDIN EN.CITE &lt;EndNote&gt;&lt;Cite&gt;&lt;Author&gt;Weinstein&lt;/Author&gt;&lt;Year&gt;2013&lt;/Year&gt;&lt;RecNum&gt;76&lt;/RecNum&gt;&lt;DisplayText&gt;&lt;style size="10"&gt;[71]&lt;/style&gt;&lt;/DisplayText&gt;&lt;record&gt;&lt;rec-number&gt;76&lt;/rec-number&gt;&lt;foreign-keys&gt;&lt;key app="EN" db-id="9ssrfsdv2wxrxkexes7552pmrppzxpdv0ffz" timestamp="1667848774"&gt;76&lt;/key&gt;&lt;/foreign-keys&gt;&lt;ref-type name="Journal Article"&gt;17&lt;/ref-type&gt;&lt;contributors&gt;&lt;authors&gt;&lt;author&gt;Weinstein, John N.&lt;/author&gt;&lt;author&gt;Collisson, Eric A.&lt;/author&gt;&lt;author&gt;Mills, Gordon B.&lt;/author&gt;&lt;author&gt;Shaw, Kenna R.&lt;/author&gt;&lt;author&gt;Ozenberger, Brad A.&lt;/author&gt;&lt;author&gt;Ellrott, Kyle&lt;/author&gt;&lt;author&gt;Shmulevich, Ilya&lt;/author&gt;&lt;author&gt;Sander, Chris&lt;/author&gt;&lt;author&gt;Stuart, Joshua M.&lt;/author&gt;&lt;/authors&gt;&lt;/contributors&gt;&lt;titles&gt;&lt;title&gt;The cancer genome atlas pan-cancer analysis project&lt;/title&gt;&lt;secondary-title&gt;Nature genetics&lt;/secondary-title&gt;&lt;/titles&gt;&lt;periodical&gt;&lt;full-title&gt;Nature genetics&lt;/full-title&gt;&lt;/periodical&gt;&lt;pages&gt;1113-1120&lt;/pages&gt;&lt;volume&gt;45&lt;/volume&gt;&lt;number&gt;10&lt;/number&gt;&lt;dates&gt;&lt;year&gt;2013&lt;/year&gt;&lt;/dates&gt;&lt;publisher&gt;Nature Publishing Group&lt;/publisher&gt;&lt;isbn&gt;1546-1718&lt;/isbn&gt;&lt;urls&gt;&lt;/urls&gt;&lt;/record&gt;&lt;/Cite&gt;&lt;/EndNote&gt;</w:instrText>
      </w:r>
      <w:r w:rsidRPr="00B06336">
        <w:fldChar w:fldCharType="separate"/>
      </w:r>
      <w:r w:rsidRPr="00B06336">
        <w:rPr>
          <w:noProof/>
        </w:rPr>
        <w:t>[71]</w:t>
      </w:r>
      <w:r w:rsidRPr="00B06336">
        <w:fldChar w:fldCharType="end"/>
      </w:r>
      <w:r w:rsidR="009202FC" w:rsidRPr="00B06336">
        <w:t>—</w:t>
      </w:r>
      <w:r w:rsidRPr="00B06336">
        <w:t>and drew similar conclusions and implications from their work with Camelyon16. The standard set</w:t>
      </w:r>
      <w:r w:rsidRPr="00966C3F">
        <w:t xml:space="preserve"> by </w:t>
      </w:r>
      <w:proofErr w:type="spellStart"/>
      <w:r w:rsidRPr="00966C3F">
        <w:t>Courtiol</w:t>
      </w:r>
      <w:proofErr w:type="spellEnd"/>
      <w:r w:rsidRPr="00966C3F">
        <w:t xml:space="preserve"> et al. has endured through subsequent studies </w:t>
      </w:r>
      <w:r w:rsidRPr="00966C3F">
        <w:fldChar w:fldCharType="begin">
          <w:fldData xml:space="preserve">PEVuZE5vdGU+PENpdGU+PEF1dGhvcj5MdTwvQXV0aG9yPjxZZWFyPjIwMjE8L1llYXI+PFJlY051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</w:fldData>
        </w:fldChar>
      </w:r>
      <w:r w:rsidRPr="00966C3F">
        <w:instrText xml:space="preserve"> ADDIN EN.CITE </w:instrText>
      </w:r>
      <w:r w:rsidRPr="00966C3F">
        <w:fldChar w:fldCharType="begin">
          <w:fldData xml:space="preserve">PEVuZE5vdGU+PENpdGU+PEF1dGhvcj5MdTwvQXV0aG9yPjxZZWFyPjIwMjE8L1llYXI+PFJlY051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</w:fldData>
        </w:fldChar>
      </w:r>
      <w:r w:rsidRPr="00966C3F">
        <w:instrText xml:space="preserve"> ADDIN EN.CITE.DATA </w:instrText>
      </w:r>
      <w:r w:rsidRPr="00966C3F">
        <w:fldChar w:fldCharType="end"/>
      </w:r>
      <w:r w:rsidRPr="00966C3F">
        <w:fldChar w:fldCharType="separate"/>
      </w:r>
      <w:r w:rsidR="009202FC">
        <w:rPr>
          <w:noProof/>
        </w:rPr>
        <w:t>[17,25,68–70,72–74</w:t>
      </w:r>
      <w:r w:rsidRPr="00966C3F">
        <w:rPr>
          <w:noProof/>
        </w:rPr>
        <w:t>]</w:t>
      </w:r>
      <w:r w:rsidRPr="00966C3F">
        <w:fldChar w:fldCharType="end"/>
      </w:r>
      <w:r w:rsidRPr="00966C3F">
        <w:t>. Wang et al. added an addition subtype for small-cell lung cancer (SCLC) [43] using an in-house dataset. Beyond lung cancer, other subtyping tasks have also been studied using MIL, most popularly renal-cell carcinoma subtyping into papillary, chromophobe, and clear cell</w:t>
      </w:r>
      <w:r w:rsidR="003424EE">
        <w:t>s</w:t>
      </w:r>
      <w:r w:rsidRPr="00966C3F">
        <w:t xml:space="preserve"> </w:t>
      </w:r>
      <w:r w:rsidRPr="00966C3F">
        <w:fldChar w:fldCharType="begin">
          <w:fldData xml:space="preserve">PEVuZE5vdGU+PENpdGU+PEF1dGhvcj5MdTwvQXV0aG9yPjxZZWFyPjIwMjE8L1llYXI+PFJlY051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</w:fldData>
        </w:fldChar>
      </w:r>
      <w:r w:rsidRPr="00312B3C">
        <w:instrText xml:space="preserve"> ADDIN EN.CITE </w:instrText>
      </w:r>
      <w:r w:rsidRPr="00312B3C">
        <w:fldChar w:fldCharType="begin">
          <w:fldData xml:space="preserve">PEVuZE5vdGU+PENpdGU+PEF1dGhvcj5MdTwvQXV0aG9yPjxZZWFyPjIwMjE8L1llYXI+PFJlY051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</w:fldData>
        </w:fldChar>
      </w:r>
      <w:r w:rsidRPr="00312B3C">
        <w:instrText xml:space="preserve"> ADDIN EN.CITE.DATA </w:instrText>
      </w:r>
      <w:r w:rsidRPr="00312B3C">
        <w:fldChar w:fldCharType="end"/>
      </w:r>
      <w:r w:rsidRPr="00966C3F">
        <w:fldChar w:fldCharType="separate"/>
      </w:r>
      <w:r w:rsidRPr="00966C3F">
        <w:rPr>
          <w:noProof/>
        </w:rPr>
        <w:t>[17,25,69]</w:t>
      </w:r>
      <w:r w:rsidRPr="00966C3F">
        <w:fldChar w:fldCharType="end"/>
      </w:r>
      <w:r w:rsidRPr="00966C3F">
        <w:t xml:space="preserve">. Hashimoto et al. subtyped lymphomas into diffuse large B-cell (DLBCL) and non-DLBCL </w:t>
      </w:r>
      <w:r w:rsidRPr="00966C3F">
        <w:fldChar w:fldCharType="begin"/>
      </w:r>
      <w:r w:rsidRPr="00966C3F">
        <w:instrText xml:space="preserve"> ADDIN EN.CITE &lt;EndNote&gt;&lt;Cite&gt;&lt;Author&gt;Hashimoto&lt;/Author&gt;&lt;Year&gt;2020&lt;/Year&gt;&lt;RecNum&gt;80&lt;/RecNum&gt;&lt;DisplayText&gt;&lt;style size="10"&gt;[75]&lt;/style&gt;&lt;/DisplayText&gt;&lt;record&gt;&lt;rec-number&gt;80&lt;/rec-number&gt;&lt;foreign-keys&gt;&lt;key app="EN" db-id="9ssrfsdv2wxrxkexes7552pmrppzxpdv0ffz" timestamp="1667849012"&gt;80&lt;/key&gt;&lt;/foreign-keys&gt;&lt;ref-type name="Conference Proceedings"&gt;10&lt;/ref-type&gt;&lt;contributors&gt;&lt;authors&gt;&lt;author&gt;Hashimoto, Noriaki&lt;/author&gt;&lt;author&gt;Fukushima, Daisuke&lt;/author&gt;&lt;author&gt;Koga, Ryoichi&lt;/author&gt;&lt;author&gt;Takagi, Yusuke&lt;/author&gt;&lt;author&gt;Ko, Kaho&lt;/author&gt;&lt;author&gt;Kohno, Kei&lt;/author&gt;&lt;author&gt;Nakaguro, Masato&lt;/author&gt;&lt;author&gt;Nakamura, Shigeo&lt;/author&gt;&lt;author&gt;Hontani, Hidekata&lt;/author&gt;&lt;author&gt;Takeuchi, Ichiro&lt;/author&gt;&lt;/authors&gt;&lt;/contributors&gt;&lt;titles&gt;&lt;title&gt;Multi-scale domain-adversarial multiple-instance CNN for cancer subtype classification with unannotated histopathological images&lt;/title&gt;&lt;secondary-title&gt;Proceedings of the IEEE/CVF conference on computer vision and pattern recognition&lt;/secondary-title&gt;&lt;alt-title&gt;Proceedings of the IEEE/CVF conference on computer vision and pattern recognition&lt;/alt-title&gt;&lt;/titles&gt;&lt;pages&gt;3852-3861&lt;/pages&gt;&lt;dates&gt;&lt;year&gt;2020&lt;/year&gt;&lt;pub-dates&gt;&lt;date&gt;2020&lt;/date&gt;&lt;/pub-dates&gt;&lt;/dates&gt;&lt;urls&gt;&lt;/urls&gt;&lt;/record&gt;&lt;/Cite&gt;&lt;/EndNote&gt;</w:instrText>
      </w:r>
      <w:r w:rsidRPr="00966C3F">
        <w:fldChar w:fldCharType="separate"/>
      </w:r>
      <w:r w:rsidRPr="00966C3F">
        <w:rPr>
          <w:noProof/>
        </w:rPr>
        <w:t>[75]</w:t>
      </w:r>
      <w:r w:rsidRPr="00966C3F">
        <w:fldChar w:fldCharType="end"/>
      </w:r>
      <w:r w:rsidRPr="00966C3F">
        <w:t xml:space="preserve">. Lu et al. subtyped gliomas into glioblastoma, </w:t>
      </w:r>
      <w:r w:rsidRPr="00B06336">
        <w:t xml:space="preserve">oligodendroglioma, and astrocytoma while ignoring oligoastrocytoma </w:t>
      </w:r>
      <w:r w:rsidRPr="00B06336">
        <w:fldChar w:fldCharType="begin"/>
      </w:r>
      <w:r w:rsidRPr="00B06336">
        <w:instrText xml:space="preserve"> ADDIN EN.CITE &lt;EndNote&gt;&lt;Cite&gt;&lt;Author&gt;Lu&lt;/Author&gt;&lt;Year&gt;2021&lt;/Year&gt;&lt;RecNum&gt;81&lt;/RecNum&gt;&lt;DisplayText&gt;&lt;style size="10"&gt;[76]&lt;/style&gt;&lt;/DisplayText&gt;&lt;record&gt;&lt;rec-number&gt;81&lt;/rec-number&gt;&lt;foreign-keys&gt;&lt;key app="EN" db-id="9ssrfsdv2wxrxkexes7552pmrppzxpdv0ffz" timestamp="1667849040"&gt;81&lt;/key&gt;&lt;/foreign-keys&gt;&lt;ref-type name="Conference Proceedings"&gt;10&lt;/ref-type&gt;&lt;contributors&gt;&lt;authors&gt;&lt;author&gt;Lu, Mengkang&lt;/author&gt;&lt;author&gt;Pan, Yongsheng&lt;/author&gt;&lt;author&gt;Nie, Dong&lt;/author&gt;&lt;author&gt;Liu, Feihong&lt;/author&gt;&lt;author&gt;Shi, Feng&lt;/author&gt;&lt;author&gt;Xia, Yong&lt;/author&gt;&lt;author&gt;Shen, Dinggang&lt;/author&gt;&lt;/authors&gt;&lt;/contributors&gt;&lt;titles&gt;&lt;title&gt;Smile: Sparse-attention based multiple instance contrastive learning for glioma sub-type classification using pathological images&lt;/title&gt;&lt;secondary-title&gt;MICCAI Workshop on Computational Pathology&lt;/secondary-title&gt;&lt;alt-title&gt;MICCAI Workshop on Computational Pathology&lt;/alt-title&gt;&lt;/titles&gt;&lt;pages&gt;159-169&lt;/pages&gt;&lt;dates&gt;&lt;year&gt;2021&lt;/year&gt;&lt;pub-dates&gt;&lt;date&gt;2021&lt;/date&gt;&lt;/pub-dates&gt;&lt;/dates&gt;&lt;publisher&gt;PMLR&lt;/publisher&gt;&lt;isbn&gt;2640-3498&lt;/isbn&gt;&lt;urls&gt;&lt;/urls&gt;&lt;/record&gt;&lt;/Cite&gt;&lt;/EndNote&gt;</w:instrText>
      </w:r>
      <w:r w:rsidRPr="00B06336">
        <w:fldChar w:fldCharType="separate"/>
      </w:r>
      <w:r w:rsidRPr="00B06336">
        <w:rPr>
          <w:noProof/>
        </w:rPr>
        <w:t>[76]</w:t>
      </w:r>
      <w:r w:rsidRPr="00B06336">
        <w:fldChar w:fldCharType="end"/>
      </w:r>
      <w:r w:rsidRPr="00B06336">
        <w:t>.</w:t>
      </w:r>
    </w:p>
    <w:p w14:paraId="49CFE298" w14:textId="4836D17D" w:rsidR="006E1E92" w:rsidRPr="00966C3F" w:rsidRDefault="006E1E92" w:rsidP="008940E4">
      <w:pPr>
        <w:pStyle w:val="MDPI31text"/>
      </w:pPr>
      <w:r w:rsidRPr="00B06336">
        <w:t>Finally, MIL has been applied to grading</w:t>
      </w:r>
      <w:r w:rsidR="009202FC" w:rsidRPr="00B06336">
        <w:t>—</w:t>
      </w:r>
      <w:r w:rsidRPr="00B06336">
        <w:t xml:space="preserve">most popularly, Gleason grading </w:t>
      </w:r>
      <w:r w:rsidRPr="00B06336">
        <w:fldChar w:fldCharType="begin">
          <w:fldData xml:space="preserve">PEVuZE5vdGU+PENpdGU+PEF1dGhvcj5IdW1waHJleTwvQXV0aG9yPjxZZWFyPjIwMDQ8L1llYXI+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==
</w:fldData>
        </w:fldChar>
      </w:r>
      <w:r w:rsidRPr="00131560">
        <w:instrText xml:space="preserve"> ADDIN EN.CITE </w:instrText>
      </w:r>
      <w:r w:rsidRPr="00131560">
        <w:fldChar w:fldCharType="begin">
          <w:fldData xml:space="preserve">PEVuZE5vdGU+PENpdGU+PEF1dGhvcj5IdW1waHJleTwvQXV0aG9yPjxZZWFyPjIwMDQ8L1llYXI+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==
</w:fldData>
        </w:fldChar>
      </w:r>
      <w:r w:rsidRPr="00131560">
        <w:instrText xml:space="preserve"> ADDIN EN.CITE.DATA </w:instrText>
      </w:r>
      <w:r w:rsidRPr="00131560">
        <w:fldChar w:fldCharType="end"/>
      </w:r>
      <w:r w:rsidRPr="00B06336">
        <w:fldChar w:fldCharType="separate"/>
      </w:r>
      <w:r w:rsidRPr="00B06336">
        <w:rPr>
          <w:noProof/>
        </w:rPr>
        <w:t>[77,78]</w:t>
      </w:r>
      <w:r w:rsidRPr="00B06336">
        <w:fldChar w:fldCharType="end"/>
      </w:r>
      <w:r w:rsidRPr="00B06336">
        <w:t xml:space="preserve">. </w:t>
      </w:r>
      <w:proofErr w:type="spellStart"/>
      <w:r w:rsidRPr="00B06336">
        <w:t>Bulten</w:t>
      </w:r>
      <w:proofErr w:type="spellEnd"/>
      <w:r w:rsidRPr="00B06336">
        <w:t xml:space="preserve"> el al. </w:t>
      </w:r>
      <w:r w:rsidRPr="00B06336">
        <w:fldChar w:fldCharType="begin"/>
      </w:r>
      <w:r w:rsidRPr="00B06336">
        <w:instrText xml:space="preserve"> ADDIN EN.CITE &lt;EndNote&gt;&lt;Cite&gt;&lt;Author&gt;Bulten&lt;/Author&gt;&lt;Year&gt;2020&lt;/Year&gt;&lt;RecNum&gt;83&lt;/RecNum&gt;&lt;DisplayText&gt;&lt;style size="10"&gt;[79]&lt;/style&gt;&lt;/DisplayText&gt;&lt;record&gt;&lt;rec-number&gt;83&lt;/rec-number&gt;&lt;foreign-keys&gt;&lt;key app="EN" db-id="9ssrfsdv2wxrxkexes7552pmrppzxpdv0ffz" timestamp="1667849094"&gt;83&lt;/key&gt;&lt;/foreign-keys&gt;&lt;ref-type name="Journal Article"&gt;17&lt;/ref-type&gt;&lt;contributors&gt;&lt;authors&gt;&lt;author&gt;Bulten, Wouter&lt;/author&gt;&lt;author&gt;Pinckaers, Hans&lt;/author&gt;&lt;author&gt;van Boven, Hester&lt;/author&gt;&lt;author&gt;Vink, Robert&lt;/author&gt;&lt;author&gt;de Bel, Thomas&lt;/author&gt;&lt;author&gt;van Ginneken, Bram&lt;/author&gt;&lt;author&gt;van der Laak, Jeroen&lt;/author&gt;&lt;author&gt;Hulsbergen-van de Kaa, Christina&lt;/author&gt;&lt;author&gt;Litjens, Geert&lt;/author&gt;&lt;/authors&gt;&lt;/contributors&gt;&lt;titles&gt;&lt;title&gt;Automated deep-learning system for Gleason grading of prostate cancer using biopsies: a diagnostic study&lt;/title&gt;&lt;secondary-title&gt;The Lancet Oncology&lt;/secondary-title&gt;&lt;/titles&gt;&lt;periodical&gt;&lt;full-title&gt;The lancet oncology&lt;/full-title&gt;&lt;/periodical&gt;&lt;pages&gt;233-241&lt;/pages&gt;&lt;volume&gt;21&lt;/volume&gt;&lt;number&gt;2&lt;/number&gt;&lt;dates&gt;&lt;year&gt;2020&lt;/year&gt;&lt;/dates&gt;&lt;publisher&gt;Elsevier&lt;/publisher&gt;&lt;isbn&gt;1470-2045&lt;/isbn&gt;&lt;urls&gt;&lt;/urls&gt;&lt;/record&gt;&lt;/Cite&gt;&lt;/EndNote&gt;</w:instrText>
      </w:r>
      <w:r w:rsidRPr="00B06336">
        <w:fldChar w:fldCharType="separate"/>
      </w:r>
      <w:r w:rsidRPr="00B06336">
        <w:rPr>
          <w:noProof/>
        </w:rPr>
        <w:t>[79]</w:t>
      </w:r>
      <w:r w:rsidRPr="00B06336">
        <w:fldChar w:fldCharType="end"/>
      </w:r>
      <w:r w:rsidRPr="00B06336">
        <w:t xml:space="preserve"> removed the need for manual annotations</w:t>
      </w:r>
      <w:r w:rsidRPr="00966C3F">
        <w:t xml:space="preserve"> by utilizing two pre-trained models to </w:t>
      </w:r>
      <w:r w:rsidR="00B06336">
        <w:t>(</w:t>
      </w:r>
      <w:r w:rsidRPr="00966C3F">
        <w:t xml:space="preserve">1) delineate a rough tumor outline and </w:t>
      </w:r>
      <w:r w:rsidR="00B06336">
        <w:t>(</w:t>
      </w:r>
      <w:r w:rsidRPr="00966C3F">
        <w:t>2) remove epithelial tissue from WSIs. Then, all tissue regions were labeled with the pathologist’s reported Gleason pattern. During the training of their model, only “pure” biopsies were included (i.e., 3</w:t>
      </w:r>
      <w:r w:rsidR="00B06336">
        <w:t xml:space="preserve"> </w:t>
      </w:r>
      <w:r w:rsidRPr="00966C3F">
        <w:t>+</w:t>
      </w:r>
      <w:r w:rsidR="00B06336">
        <w:t xml:space="preserve"> </w:t>
      </w:r>
      <w:r w:rsidRPr="00966C3F">
        <w:t>3, 4</w:t>
      </w:r>
      <w:r w:rsidR="00B06336">
        <w:t xml:space="preserve"> </w:t>
      </w:r>
      <w:r w:rsidRPr="00966C3F">
        <w:t>+</w:t>
      </w:r>
      <w:r w:rsidR="00B06336">
        <w:t xml:space="preserve"> </w:t>
      </w:r>
      <w:r w:rsidRPr="00966C3F">
        <w:t>4,</w:t>
      </w:r>
      <w:r w:rsidR="009A3491">
        <w:t xml:space="preserve"> and</w:t>
      </w:r>
      <w:r w:rsidRPr="00966C3F">
        <w:t xml:space="preserve"> 5</w:t>
      </w:r>
      <w:r w:rsidR="00B06336">
        <w:t xml:space="preserve"> </w:t>
      </w:r>
      <w:r w:rsidRPr="00966C3F">
        <w:t>+</w:t>
      </w:r>
      <w:r w:rsidR="00B06336">
        <w:t xml:space="preserve"> </w:t>
      </w:r>
      <w:r w:rsidRPr="00966C3F">
        <w:t>5). They showed that despite this weak labeling strategy, their method was able to accurately score Gleason grades outside the original domain (i.e., 3</w:t>
      </w:r>
      <w:r w:rsidR="00B06336">
        <w:t xml:space="preserve"> </w:t>
      </w:r>
      <w:r w:rsidRPr="00966C3F">
        <w:t>+</w:t>
      </w:r>
      <w:r w:rsidR="00B06336">
        <w:t xml:space="preserve"> </w:t>
      </w:r>
      <w:r w:rsidRPr="00966C3F">
        <w:t>4</w:t>
      </w:r>
      <w:r w:rsidR="00CD6381">
        <w:t xml:space="preserve"> and</w:t>
      </w:r>
      <w:r w:rsidRPr="00966C3F">
        <w:t xml:space="preserve"> 4</w:t>
      </w:r>
      <w:r w:rsidR="00B06336">
        <w:t xml:space="preserve"> </w:t>
      </w:r>
      <w:r w:rsidRPr="00966C3F">
        <w:t>+</w:t>
      </w:r>
      <w:r w:rsidR="00B06336">
        <w:t xml:space="preserve"> </w:t>
      </w:r>
      <w:r w:rsidRPr="00966C3F">
        <w:t xml:space="preserve">3, etc.) and had a high consensus with experts. Subsequent studies have also applied MIL for Gleason grading </w:t>
      </w:r>
      <w:r w:rsidRPr="00966C3F">
        <w:fldChar w:fldCharType="begin"/>
      </w:r>
      <w:r w:rsidRPr="00966C3F">
        <w:instrText xml:space="preserve"> ADDIN EN.CITE &lt;EndNote&gt;&lt;Cite&gt;&lt;Author&gt;Silva-Rodríguez&lt;/Author&gt;&lt;Year&gt;2021&lt;/Year&gt;&lt;RecNum&gt;84&lt;/RecNum&gt;&lt;DisplayText&gt;&lt;style size="10"&gt;[80,81]&lt;/style&gt;&lt;/DisplayText&gt;&lt;record&gt;&lt;rec-number&gt;84&lt;/rec-number&gt;&lt;foreign-keys&gt;&lt;key app="EN" db-id="9ssrfsdv2wxrxkexes7552pmrppzxpdv0ffz" timestamp="1667849158"&gt;84&lt;/key&gt;&lt;/foreign-keys&gt;&lt;ref-type name="Journal Article"&gt;17&lt;/ref-type&gt;&lt;contributors&gt;&lt;authors&gt;&lt;author&gt;Silva-Rodríguez, Julio&lt;/author&gt;&lt;author&gt;Colomer, Adrián&lt;/author&gt;&lt;author&gt;Dolz, Jose&lt;/author&gt;&lt;author&gt;Naranjo, Valery&lt;/author&gt;&lt;/authors&gt;&lt;/contributors&gt;&lt;titles&gt;&lt;title&gt;Self-learning for weakly supervised gleason grading of local patterns&lt;/title&gt;&lt;secondary-title&gt;IEEE journal of biomedical and health informatics&lt;/secondary-title&gt;&lt;/titles&gt;&lt;periodical&gt;&lt;full-title&gt;IEEE journal of biomedical and health informatics&lt;/full-title&gt;&lt;/periodical&gt;&lt;pages&gt;3094-3104&lt;/pages&gt;&lt;volume&gt;25&lt;/volume&gt;&lt;number&gt;8&lt;/number&gt;&lt;dates&gt;&lt;year&gt;2021&lt;/year&gt;&lt;/dates&gt;&lt;publisher&gt;IEEE&lt;/publisher&gt;&lt;isbn&gt;2168-2194&lt;/isbn&gt;&lt;urls&gt;&lt;/urls&gt;&lt;/record&gt;&lt;/Cite&gt;&lt;Cite&gt;&lt;Author&gt;Xu&lt;/Author&gt;&lt;Year&gt;2019&lt;/Year&gt;&lt;RecNum&gt;85&lt;/RecNum&gt;&lt;record&gt;&lt;rec-number&gt;85&lt;/rec-number&gt;&lt;foreign-keys&gt;&lt;key app="EN" db-id="9ssrfsdv2wxrxkexes7552pmrppzxpdv0ffz" timestamp="1667849176"&gt;85&lt;/key&gt;&lt;/foreign-keys&gt;&lt;ref-type name="Journal Article"&gt;17&lt;/ref-type&gt;&lt;contributors&gt;&lt;authors&gt;&lt;author&gt;Xu, Hongming&lt;/author&gt;&lt;author&gt;Park, Sunho&lt;/author&gt;&lt;author&gt;Hwang, Tae Hyun&lt;/author&gt;&lt;/authors&gt;&lt;/contributors&gt;&lt;titles&gt;&lt;title&gt;Computerized classification of prostate cancer gleason scores from whole slide images&lt;/title&gt;&lt;secondary-title&gt;IEEE/ACM transactions on computational biology and bioinformatics&lt;/secondary-title&gt;&lt;/titles&gt;&lt;periodical&gt;&lt;full-title&gt;IEEE/ACM transactions on computational biology and bioinformatics&lt;/full-title&gt;&lt;/periodical&gt;&lt;pages&gt;1871-1882&lt;/pages&gt;&lt;volume&gt;17&lt;/volume&gt;&lt;number&gt;6&lt;/number&gt;&lt;dates&gt;&lt;year&gt;2019&lt;/year&gt;&lt;/dates&gt;&lt;publisher&gt;IEEE&lt;/publisher&gt;&lt;isbn&gt;1545-5963&lt;/isbn&gt;&lt;urls&gt;&lt;/urls&gt;&lt;/record&gt;&lt;/Cite&gt;&lt;/EndNote&gt;</w:instrText>
      </w:r>
      <w:r w:rsidRPr="00966C3F">
        <w:fldChar w:fldCharType="separate"/>
      </w:r>
      <w:r w:rsidRPr="00966C3F">
        <w:rPr>
          <w:noProof/>
        </w:rPr>
        <w:t>[80,81]</w:t>
      </w:r>
      <w:r w:rsidRPr="00966C3F">
        <w:fldChar w:fldCharType="end"/>
      </w:r>
      <w:r w:rsidRPr="00966C3F">
        <w:t>, grading dysplasia of various cancers (i.e.</w:t>
      </w:r>
      <w:r w:rsidR="009202FC">
        <w:t>,</w:t>
      </w:r>
      <w:r w:rsidRPr="00966C3F">
        <w:t xml:space="preserve"> normal, low-grade, </w:t>
      </w:r>
      <w:r w:rsidR="00CD6381">
        <w:t xml:space="preserve">and </w:t>
      </w:r>
      <w:r w:rsidRPr="00966C3F">
        <w:t xml:space="preserve">high-grade) </w:t>
      </w:r>
      <w:r w:rsidRPr="00966C3F">
        <w:fldChar w:fldCharType="begin">
          <w:fldData xml:space="preserve">PEVuZE5vdGU+PENpdGU+PEF1dGhvcj5NYXJpbmk8L0F1dGhvcj48WWVhcj4yMDIxPC9ZZWFyPjxS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</w:fldData>
        </w:fldChar>
      </w:r>
      <w:r w:rsidRPr="00966C3F">
        <w:instrText xml:space="preserve"> ADDIN EN.CITE </w:instrText>
      </w:r>
      <w:r w:rsidRPr="00966C3F">
        <w:fldChar w:fldCharType="begin">
          <w:fldData xml:space="preserve">PEVuZE5vdGU+PENpdGU+PEF1dGhvcj5NYXJpbmk8L0F1dGhvcj48WWVhcj4yMDIxPC9ZZWFyPjxS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</w:fldData>
        </w:fldChar>
      </w:r>
      <w:r w:rsidRPr="00966C3F">
        <w:instrText xml:space="preserve"> ADDIN EN.CITE.DATA </w:instrText>
      </w:r>
      <w:r w:rsidRPr="00966C3F">
        <w:fldChar w:fldCharType="end"/>
      </w:r>
      <w:r w:rsidRPr="00966C3F">
        <w:fldChar w:fldCharType="separate"/>
      </w:r>
      <w:r w:rsidRPr="00966C3F">
        <w:rPr>
          <w:noProof/>
        </w:rPr>
        <w:t>[82,83]</w:t>
      </w:r>
      <w:r w:rsidRPr="00966C3F">
        <w:fldChar w:fldCharType="end"/>
      </w:r>
      <w:r w:rsidRPr="00966C3F">
        <w:t>, and grading of colorectal cancer (i.e.</w:t>
      </w:r>
      <w:r w:rsidR="009202FC">
        <w:t>,</w:t>
      </w:r>
      <w:r w:rsidRPr="00966C3F">
        <w:t xml:space="preserve"> low-grade and high-grade) </w:t>
      </w:r>
      <w:r w:rsidRPr="00966C3F">
        <w:fldChar w:fldCharType="begin"/>
      </w:r>
      <w:r w:rsidRPr="00966C3F">
        <w:instrText xml:space="preserve"> ADDIN EN.CITE &lt;EndNote&gt;&lt;Cite&gt;&lt;Author&gt;Schrammen&lt;/Author&gt;&lt;Year&gt;2022&lt;/Year&gt;&lt;RecNum&gt;88&lt;/RecNum&gt;&lt;DisplayText&gt;&lt;style size="10"&gt;[84]&lt;/style&gt;&lt;/DisplayText&gt;&lt;record&gt;&lt;rec-number&gt;88&lt;/rec-number&gt;&lt;foreign-keys&gt;&lt;key app="EN" db-id="9ssrfsdv2wxrxkexes7552pmrppzxpdv0ffz" timestamp="1667849270"&gt;88&lt;/key&gt;&lt;/foreign-keys&gt;&lt;ref-type name="Journal Article"&gt;17&lt;/ref-type&gt;&lt;contributors&gt;&lt;authors&gt;&lt;author&gt;Schrammen, Peter Leonard&lt;/author&gt;&lt;author&gt;Ghaffari Laleh, Narmin&lt;/author&gt;&lt;author&gt;Echle, Amelie&lt;/author&gt;&lt;author&gt;Truhn, Daniel&lt;/author&gt;&lt;author&gt;Schulz, Volkmar&lt;/author&gt;&lt;author&gt;Brinker, Titus J.&lt;/author&gt;&lt;author&gt;Brenner, Hermann&lt;/author&gt;&lt;author&gt;Chang‐Claude, Jenny&lt;/author&gt;&lt;author&gt;Alwers, Elizabeth&lt;/author&gt;&lt;author&gt;Brobeil, Alexander&lt;/author&gt;&lt;/authors&gt;&lt;/contributors&gt;&lt;titles&gt;&lt;title&gt;Weakly supervised annotation‐free cancer detection and prediction of genotype in routine histopathology&lt;/title&gt;&lt;secondary-title&gt;The Journal of pathology&lt;/secondary-title&gt;&lt;/titles&gt;&lt;periodical&gt;&lt;full-title&gt;The Journal of pathology&lt;/full-title&gt;&lt;/periodical&gt;&lt;pages&gt;50-60&lt;/pages&gt;&lt;volume&gt;256&lt;/volume&gt;&lt;number&gt;1&lt;/number&gt;&lt;dates&gt;&lt;year&gt;2022&lt;/year&gt;&lt;/dates&gt;&lt;publisher&gt;Wiley Online Library&lt;/publisher&gt;&lt;isbn&gt;0022-3417&lt;/isbn&gt;&lt;urls&gt;&lt;/urls&gt;&lt;/record&gt;&lt;/Cite&gt;&lt;/EndNote&gt;</w:instrText>
      </w:r>
      <w:r w:rsidRPr="00966C3F">
        <w:fldChar w:fldCharType="separate"/>
      </w:r>
      <w:r w:rsidRPr="00966C3F">
        <w:rPr>
          <w:noProof/>
        </w:rPr>
        <w:t>[84]</w:t>
      </w:r>
      <w:r w:rsidRPr="00966C3F">
        <w:fldChar w:fldCharType="end"/>
      </w:r>
      <w:r w:rsidRPr="00966C3F">
        <w:t>.</w:t>
      </w:r>
    </w:p>
    <w:p w14:paraId="4734C672" w14:textId="1508B7CE" w:rsidR="006E1E92" w:rsidRPr="008940E4" w:rsidRDefault="008940E4" w:rsidP="008940E4">
      <w:pPr>
        <w:pStyle w:val="MDPI22heading2"/>
        <w:spacing w:before="240"/>
      </w:pPr>
      <w:r w:rsidRPr="00206BFA">
        <w:rPr>
          <w:rPrChange w:id="56" w:author="Thomas Erol Tavolara" w:date="2022-11-22T17:10:00Z">
            <w:rPr>
              <w:highlight w:val="yellow"/>
            </w:rPr>
          </w:rPrChange>
        </w:rPr>
        <w:t>2.3.</w:t>
      </w:r>
      <w:r w:rsidRPr="008940E4">
        <w:t xml:space="preserve"> </w:t>
      </w:r>
      <w:r w:rsidR="006E1E92" w:rsidRPr="008940E4">
        <w:t>Self-</w:t>
      </w:r>
      <w:r w:rsidRPr="008940E4">
        <w:t xml:space="preserve">Supervision </w:t>
      </w:r>
      <w:r w:rsidR="006E1E92" w:rsidRPr="008940E4">
        <w:t>and MIL</w:t>
      </w:r>
    </w:p>
    <w:p w14:paraId="4EADEC77" w14:textId="7969B434" w:rsidR="006E1E92" w:rsidRPr="00966C3F" w:rsidRDefault="006E1E92" w:rsidP="008940E4">
      <w:pPr>
        <w:pStyle w:val="MDPI31text"/>
      </w:pPr>
      <w:r w:rsidRPr="00966C3F">
        <w:t xml:space="preserve">The majority of the MIL studied </w:t>
      </w:r>
      <w:r w:rsidR="00740761">
        <w:t xml:space="preserve">and </w:t>
      </w:r>
      <w:r w:rsidRPr="00966C3F">
        <w:t>mentioned thus far utilize models pre-trained on ImageNet as a feature extractor</w:t>
      </w:r>
      <w:r w:rsidR="00D23016">
        <w:t>, in order</w:t>
      </w:r>
      <w:r w:rsidRPr="00966C3F">
        <w:t xml:space="preserve"> to embed WSI patches into a feature space for subsequent utilization by some MIL algorithm. Given that some studies applying self-supervision to WSI patches </w:t>
      </w:r>
      <w:r w:rsidRPr="00123CC2">
        <w:t>showed improved performance over the ImageNet baseline, a natural question arises</w:t>
      </w:r>
      <w:r w:rsidR="009202FC" w:rsidRPr="00123CC2">
        <w:t>—</w:t>
      </w:r>
      <w:r w:rsidRPr="00123CC2">
        <w:t>why not use self-supervision for pre-training? Thus, several studies have followed suit. Lu et al. utilized</w:t>
      </w:r>
      <w:r w:rsidRPr="00966C3F">
        <w:t xml:space="preserve"> contrastive predictive coding on WSI patches as a pre-training step for subsequent MIL-based classification of breast cancer WSIs </w:t>
      </w:r>
      <w:r w:rsidRPr="00966C3F">
        <w:fldChar w:fldCharType="begin"/>
      </w:r>
      <w:r w:rsidRPr="00966C3F">
        <w:instrText xml:space="preserve"> ADDIN EN.CITE &lt;EndNote&gt;&lt;Cite&gt;&lt;Author&gt;Lu&lt;/Author&gt;&lt;Year&gt;2019&lt;/Year&gt;&lt;RecNum&gt;19&lt;/RecNum&gt;&lt;DisplayText&gt;&lt;style size="10"&gt;[21]&lt;/style&gt;&lt;/DisplayText&gt;&lt;record&gt;&lt;rec-number&gt;19&lt;/rec-number&gt;&lt;foreign-keys&gt;&lt;key app="EN" db-id="9ssrfsdv2wxrxkexes7552pmrppzxpdv0ffz" timestamp="1667839460"&gt;19&lt;/key&gt;&lt;/foreign-keys&gt;&lt;ref-type name="Journal Article"&gt;17&lt;/ref-type&gt;&lt;contributors&gt;&lt;authors&gt;&lt;author&gt;Lu, Ming Y.&lt;/author&gt;&lt;author&gt;Chen, Richard J.&lt;/author&gt;&lt;author&gt;Wang, Jingwen&lt;/author&gt;&lt;author&gt;Dillon, Debora&lt;/author&gt;&lt;author&gt;Mahmood, Faisal&lt;/author&gt;&lt;/authors&gt;&lt;/contributors&gt;&lt;titles&gt;&lt;title&gt;Semi-supervised histology classification using deep multiple instance learning and contrastive predictive coding&lt;/title&gt;&lt;secondary-title&gt;arXiv preprint arXiv:1910.10825&lt;/secondary-title&gt;&lt;/titles&gt;&lt;periodical&gt;&lt;full-title&gt;arXiv preprint arXiv:1910.10825&lt;/full-title&gt;&lt;/periodical&gt;&lt;dates&gt;&lt;year&gt;2019&lt;/year&gt;&lt;/dates&gt;&lt;urls&gt;&lt;/urls&gt;&lt;/record&gt;&lt;/Cite&gt;&lt;/EndNote&gt;</w:instrText>
      </w:r>
      <w:r w:rsidRPr="00966C3F">
        <w:fldChar w:fldCharType="separate"/>
      </w:r>
      <w:r w:rsidRPr="00966C3F">
        <w:rPr>
          <w:noProof/>
        </w:rPr>
        <w:t>[21]</w:t>
      </w:r>
      <w:r w:rsidRPr="00966C3F">
        <w:fldChar w:fldCharType="end"/>
      </w:r>
      <w:r w:rsidRPr="00966C3F">
        <w:t xml:space="preserve">. Not only did their method outperform ImageNet pre-training, but they also showed that reducing the number of labels per class by 80% during MIL training did not significantly degrade performance. Another study by Li et al. </w:t>
      </w:r>
      <w:r w:rsidRPr="00966C3F">
        <w:fldChar w:fldCharType="begin"/>
      </w:r>
      <w:r w:rsidRPr="00966C3F">
        <w:instrText xml:space="preserve"> ADDIN EN.CITE &lt;EndNote&gt;&lt;Cite&gt;&lt;Author&gt;Li&lt;/Author&gt;&lt;Year&gt;2021&lt;/Year&gt;&lt;RecNum&gt;22&lt;/RecNum&gt;&lt;DisplayText&gt;&lt;style size="10"&gt;[24]&lt;/style&gt;&lt;/DisplayText&gt;&lt;record&gt;&lt;rec-number&gt;22&lt;/rec-number&gt;&lt;foreign-keys&gt;&lt;key app="EN" db-id="9ssrfsdv2wxrxkexes7552pmrppzxpdv0ffz" timestamp="1667839460"&gt;22&lt;/key&gt;&lt;/foreign-keys&gt;&lt;ref-type name="Conference Proceedings"&gt;10&lt;/ref-type&gt;&lt;contributors&gt;&lt;authors&gt;&lt;author&gt;Li, Bin&lt;/author&gt;&lt;author&gt;Li, Yin&lt;/author&gt;&lt;author&gt;Eliceiri, Kevin W.&lt;/author&gt;&lt;/authors&gt;&lt;/contributors&gt;&lt;titles&gt;&lt;title&gt;Dual-stream multiple instance learning network for whole slide image classification with self-supervised contrastive learning&lt;/title&gt;&lt;secondary-title&gt;Proceedings of the IEEE/CVF conference on computer vision and pattern recognition&lt;/secondary-title&gt;&lt;alt-title&gt;Proceedings of the IEEE/CVF conference on computer vision and pattern recognition&lt;/alt-title&gt;&lt;/titles&gt;&lt;pages&gt;14318-14328&lt;/pages&gt;&lt;dates&gt;&lt;year&gt;2021&lt;/year&gt;&lt;pub-dates&gt;&lt;date&gt;2021&lt;/date&gt;&lt;/pub-dates&gt;&lt;/dates&gt;&lt;urls&gt;&lt;/urls&gt;&lt;/record&gt;&lt;/Cite&gt;&lt;/EndNote&gt;</w:instrText>
      </w:r>
      <w:r w:rsidRPr="00966C3F">
        <w:fldChar w:fldCharType="separate"/>
      </w:r>
      <w:r w:rsidRPr="00966C3F">
        <w:rPr>
          <w:noProof/>
        </w:rPr>
        <w:t>[24]</w:t>
      </w:r>
      <w:r w:rsidRPr="00966C3F">
        <w:fldChar w:fldCharType="end"/>
      </w:r>
      <w:r w:rsidRPr="00966C3F">
        <w:t xml:space="preserve"> utilized </w:t>
      </w:r>
      <w:proofErr w:type="spellStart"/>
      <w:r w:rsidRPr="00966C3F">
        <w:t>SimCLR</w:t>
      </w:r>
      <w:proofErr w:type="spellEnd"/>
      <w:r w:rsidRPr="00966C3F">
        <w:t xml:space="preserve"> on WSI patches as a pre-training step for subsequent MIL-based classification. </w:t>
      </w:r>
      <w:r w:rsidR="00925DAF">
        <w:t>Al</w:t>
      </w:r>
      <w:r w:rsidRPr="00966C3F">
        <w:t xml:space="preserve">ike Lu et al., they showed that these features outperformed ImageNet features on downstream MIL classification tasks. Furthermore, they showed the same increase in performance for multiple datasets and for several MIL methods (not just their own). Liu et al. </w:t>
      </w:r>
      <w:r w:rsidRPr="00966C3F">
        <w:fldChar w:fldCharType="begin"/>
      </w:r>
      <w:r w:rsidRPr="00966C3F">
        <w:instrText xml:space="preserve"> ADDIN EN.CITE &lt;EndNote&gt;&lt;Cite&gt;&lt;Author&gt;Liu&lt;/Author&gt;&lt;Year&gt;2021&lt;/Year&gt;&lt;RecNum&gt;25&lt;/RecNum&gt;&lt;DisplayText&gt;&lt;style size="10"&gt;[27]&lt;/style&gt;&lt;/DisplayText&gt;&lt;record&gt;&lt;rec-number&gt;25&lt;/rec-number&gt;&lt;foreign-keys&gt;&lt;key app="EN" db-id="9ssrfsdv2wxrxkexes7552pmrppzxpdv0ffz" timestamp="1667839460"&gt;25&lt;/key&gt;&lt;/foreign-keys&gt;&lt;ref-type name="Conference Proceedings"&gt;10&lt;/ref-type&gt;&lt;contributors&gt;&lt;authors&gt;&lt;author&gt;Liu, Quan&lt;/author&gt;&lt;author&gt;Louis, Peter C.&lt;/author&gt;&lt;author&gt;Lu, Yuzhe&lt;/author&gt;&lt;author&gt;Jha, Aadarsh&lt;/author&gt;&lt;author&gt;Zhao, Mengyang&lt;/author&gt;&lt;author&gt;Deng, Ruining&lt;/author&gt;&lt;author&gt;Yao, Tianyuan&lt;/author&gt;&lt;author&gt;Roland, Joseph T.&lt;/author&gt;&lt;author&gt;Yang, Haichun&lt;/author&gt;&lt;author&gt;Zhao, Shilin&lt;/author&gt;&lt;/authors&gt;&lt;/contributors&gt;&lt;titles&gt;&lt;title&gt;Simtriplet: Simple triplet representation learning with a single gpu&lt;/title&gt;&lt;secondary-title&gt;International Conference on Medical Image Computing and Computer-Assisted Intervention&lt;/secondary-title&gt;&lt;alt-title&gt;International Conference on Medical Image Computing and Computer-Assisted Intervention&lt;/alt-title&gt;&lt;/titles&gt;&lt;pages&gt;102-112&lt;/pages&gt;&lt;dates&gt;&lt;year&gt;2021&lt;/year&gt;&lt;pub-dates&gt;&lt;date&gt;2021&lt;/date&gt;&lt;/pub-dates&gt;&lt;/dates&gt;&lt;publisher&gt;Springer&lt;/publisher&gt;&lt;urls&gt;&lt;/urls&gt;&lt;/record&gt;&lt;/Cite&gt;&lt;/EndNote&gt;</w:instrText>
      </w:r>
      <w:r w:rsidRPr="00966C3F">
        <w:fldChar w:fldCharType="separate"/>
      </w:r>
      <w:r w:rsidRPr="00966C3F">
        <w:rPr>
          <w:noProof/>
        </w:rPr>
        <w:t>[27]</w:t>
      </w:r>
      <w:r w:rsidRPr="00966C3F">
        <w:fldChar w:fldCharType="end"/>
      </w:r>
      <w:r w:rsidRPr="00966C3F">
        <w:t xml:space="preserve"> reached similar conclusions, albeit utilizing a slightly modified self-supervised objective which, in addition to exploiting transformation-invariance, incorporated locality-invariance.</w:t>
      </w:r>
      <w:r w:rsidR="00B052EA">
        <w:t xml:space="preserve"> R</w:t>
      </w:r>
      <w:r w:rsidRPr="00966C3F">
        <w:t>ather remarkably</w:t>
      </w:r>
      <w:r w:rsidR="00B052EA">
        <w:t>, they</w:t>
      </w:r>
      <w:r w:rsidRPr="00966C3F">
        <w:t xml:space="preserve"> noted that neighboring WSI patches look the same and thus should have similar embeddings. Finally, </w:t>
      </w:r>
      <w:proofErr w:type="spellStart"/>
      <w:r w:rsidRPr="00966C3F">
        <w:t>Fashi</w:t>
      </w:r>
      <w:proofErr w:type="spellEnd"/>
      <w:r w:rsidRPr="00966C3F">
        <w:t xml:space="preserve"> et al. utilized contrastive learning based on site-of-origin labels as pseudo-labels for pre-training, then applied attention pooling on the resulting embeddings to classify WSIs </w:t>
      </w:r>
      <w:r w:rsidRPr="00966C3F">
        <w:fldChar w:fldCharType="begin"/>
      </w:r>
      <w:r w:rsidRPr="00966C3F">
        <w:instrText xml:space="preserve"> ADDIN EN.CITE &lt;EndNote&gt;&lt;Cite&gt;&lt;Author&gt;Fashi&lt;/Author&gt;&lt;Year&gt;2022&lt;/Year&gt;&lt;RecNum&gt;93&lt;/RecNum&gt;&lt;DisplayText&gt;&lt;style size="10"&gt;[40]&lt;/style&gt;&lt;/DisplayText&gt;&lt;record&gt;&lt;rec-number&gt;93&lt;/rec-number&gt;&lt;foreign-keys&gt;&lt;key app="EN" db-id="9ssrfsdv2wxrxkexes7552pmrppzxpdv0ffz" timestamp="1667851555"&gt;93&lt;/key&gt;&lt;/foreign-keys&gt;&lt;ref-type name="Journal Article"&gt;17&lt;/ref-type&gt;&lt;contributors&gt;&lt;authors&gt;&lt;author&gt;Fashi, Parsa Ashrafi&lt;/author&gt;&lt;author&gt;Hemati, Sobhan&lt;/author&gt;&lt;author&gt;Babaie, Morteza&lt;/author&gt;&lt;author&gt;Gonzalez, Ricardo&lt;/author&gt;&lt;author&gt;Tizhoosh, H. R.&lt;/author&gt;&lt;/authors&gt;&lt;/contributors&gt;&lt;titles&gt;&lt;title&gt;A self-supervised contrastive learning approach for whole slide image representation in digital pathology&lt;/title&gt;&lt;secondary-title&gt;Journal of Pathology Informatics&lt;/secondary-title&gt;&lt;/titles&gt;&lt;periodical&gt;&lt;full-title&gt;Journal of Pathology Informatics&lt;/full-title&gt;&lt;/periodical&gt;&lt;pages&gt;100133&lt;/pages&gt;&lt;volume&gt;13&lt;/volume&gt;&lt;dates&gt;&lt;year&gt;2022&lt;/year&gt;&lt;/dates&gt;&lt;publisher&gt;Elsevier&lt;/publisher&gt;&lt;isbn&gt;2153-3539&lt;/isbn&gt;&lt;urls&gt;&lt;/urls&gt;&lt;/record&gt;&lt;/Cite&gt;&lt;/EndNote&gt;</w:instrText>
      </w:r>
      <w:r w:rsidRPr="00966C3F">
        <w:fldChar w:fldCharType="separate"/>
      </w:r>
      <w:r w:rsidRPr="00966C3F">
        <w:rPr>
          <w:noProof/>
        </w:rPr>
        <w:t>[40]</w:t>
      </w:r>
      <w:r w:rsidRPr="00966C3F">
        <w:fldChar w:fldCharType="end"/>
      </w:r>
      <w:r w:rsidRPr="00966C3F">
        <w:t>. They astutely note</w:t>
      </w:r>
      <w:r w:rsidR="005443DA">
        <w:t>d</w:t>
      </w:r>
      <w:r w:rsidRPr="00966C3F">
        <w:t xml:space="preserve"> that site-of-origin is nearly always available and thus</w:t>
      </w:r>
      <w:r w:rsidR="005443DA">
        <w:t>,</w:t>
      </w:r>
      <w:r w:rsidRPr="00966C3F">
        <w:t xml:space="preserve"> should be incorporated into the self-supervised objective (i.e., as a label).</w:t>
      </w:r>
    </w:p>
    <w:p w14:paraId="01555E09" w14:textId="4E420AE3" w:rsidR="006E1E92" w:rsidRPr="00966C3F" w:rsidRDefault="008940E4" w:rsidP="008940E4">
      <w:pPr>
        <w:pStyle w:val="MDPI21heading1"/>
      </w:pPr>
      <w:r>
        <w:lastRenderedPageBreak/>
        <w:t xml:space="preserve">3. </w:t>
      </w:r>
      <w:r w:rsidR="006E1E92" w:rsidRPr="00966C3F">
        <w:t>Methods</w:t>
      </w:r>
    </w:p>
    <w:p w14:paraId="430539B7" w14:textId="4DC0A968" w:rsidR="006E1E92" w:rsidRPr="008940E4" w:rsidRDefault="008940E4" w:rsidP="008940E4">
      <w:pPr>
        <w:pStyle w:val="MDPI22heading2"/>
      </w:pPr>
      <w:r w:rsidRPr="008940E4">
        <w:t xml:space="preserve">3.1. </w:t>
      </w:r>
      <w:r w:rsidR="006E1E92" w:rsidRPr="008940E4">
        <w:t>SimCLR for Effective Patch-Wise Representations</w:t>
      </w:r>
    </w:p>
    <w:p w14:paraId="3A83EF08" w14:textId="67333250" w:rsidR="006E1E92" w:rsidRDefault="006E1E92" w:rsidP="008940E4">
      <w:pPr>
        <w:pStyle w:val="MDPI31text"/>
      </w:pPr>
      <w:proofErr w:type="spellStart"/>
      <w:r w:rsidRPr="00966C3F">
        <w:t>SimCLR</w:t>
      </w:r>
      <w:proofErr w:type="spellEnd"/>
      <w:r w:rsidRPr="00966C3F">
        <w:t xml:space="preserve"> </w:t>
      </w:r>
      <w:r w:rsidRPr="00966C3F">
        <w:fldChar w:fldCharType="begin"/>
      </w:r>
      <w:r w:rsidRPr="00966C3F">
        <w:instrText xml:space="preserve"> ADDIN EN.CITE &lt;EndNote&gt;&lt;Cite&gt;&lt;Author&gt;Chen&lt;/Author&gt;&lt;Year&gt;2020&lt;/Year&gt;&lt;RecNum&gt;36&lt;/RecNum&gt;&lt;DisplayText&gt;&lt;style size="10"&gt;[39]&lt;/style&gt;&lt;/DisplayText&gt;&lt;record&gt;&lt;rec-number&gt;36&lt;/rec-number&gt;&lt;foreign-keys&gt;&lt;key app="EN" db-id="9ssrfsdv2wxrxkexes7552pmrppzxpdv0ffz" timestamp="1667839461"&gt;36&lt;/key&gt;&lt;/foreign-keys&gt;&lt;ref-type name="Conference Proceedings"&gt;10&lt;/ref-type&gt;&lt;contributors&gt;&lt;authors&gt;&lt;author&gt;Chen, Ting&lt;/author&gt;&lt;author&gt;Kornblith, Simon&lt;/author&gt;&lt;author&gt;Norouzi, Mohammad&lt;/author&gt;&lt;author&gt;Hinton, Geoffrey&lt;/author&gt;&lt;/authors&gt;&lt;/contributors&gt;&lt;titles&gt;&lt;title&gt;A simple framework for contrastive learning of visual representations&lt;/title&gt;&lt;secondary-title&gt;PMLR&lt;/secondary-title&gt;&lt;alt-title&gt;International conference on machine learning&lt;/alt-title&gt;&lt;/titles&gt;&lt;pages&gt;1597-1607&lt;/pages&gt;&lt;dates&gt;&lt;year&gt;2020&lt;/year&gt;&lt;pub-dates&gt;&lt;date&gt;2020&lt;/date&gt;&lt;/pub-dates&gt;&lt;/dates&gt;&lt;publisher&gt;PMLR&lt;/publisher&gt;&lt;isbn&gt;2640-3498&lt;/isbn&gt;&lt;urls&gt;&lt;/urls&gt;&lt;/record&gt;&lt;/Cite&gt;&lt;/EndNote&gt;</w:instrText>
      </w:r>
      <w:r w:rsidRPr="00966C3F">
        <w:fldChar w:fldCharType="separate"/>
      </w:r>
      <w:r w:rsidRPr="00966C3F">
        <w:rPr>
          <w:noProof/>
        </w:rPr>
        <w:t>[39]</w:t>
      </w:r>
      <w:r w:rsidRPr="00966C3F">
        <w:fldChar w:fldCharType="end"/>
      </w:r>
      <w:r w:rsidRPr="00966C3F">
        <w:t xml:space="preserve"> is a framework for </w:t>
      </w:r>
      <w:r w:rsidRPr="00123CC2">
        <w:t>learning effective representations of images without labels (i.e.</w:t>
      </w:r>
      <w:r w:rsidR="009202FC" w:rsidRPr="00123CC2">
        <w:t>,</w:t>
      </w:r>
      <w:r w:rsidRPr="00123CC2">
        <w:t xml:space="preserve"> self-supervised). The model consists of two parts</w:t>
      </w:r>
      <w:r w:rsidR="0082566B">
        <w:t xml:space="preserve">: </w:t>
      </w:r>
      <w:r w:rsidRPr="00123CC2">
        <w:t>an encoder</w:t>
      </w:r>
      <w:r w:rsidRPr="00966C3F">
        <w:t xml:space="preserve"> followed by a projection head. A pair of images is generated through random transformation methods (such as cropping, resizing, or color jittering) of an image from the dataset and fed into the network. This pair is known as a positive pair, as it is generated from the same source image. Conversely, a negative pair is a pair not generated from the same source image. Contrastive loss is then used to optimize the network. This loss function essentially rewards positive image pairs for which the outputs of the projection head are similar (in terms of cosine similarity) and penalizes negative image pairs for which the projection outputs are similar. In essence, the network learns embedded representations of input images invariant to their transformations. This is depicted in Figure 1.</w:t>
      </w:r>
    </w:p>
    <w:p w14:paraId="1F09FB06" w14:textId="53FAAC2A" w:rsidR="008940E4" w:rsidRDefault="008940E4" w:rsidP="00206BFA">
      <w:pPr>
        <w:pStyle w:val="MDPI52figure"/>
        <w:ind w:left="2608"/>
        <w:pPrChange w:id="57" w:author="Thomas Erol Tavolara" w:date="2022-11-22T17:11:00Z">
          <w:pPr>
            <w:pStyle w:val="MDPI52figure"/>
            <w:ind w:left="2608"/>
            <w:jc w:val="left"/>
          </w:pPr>
        </w:pPrChange>
      </w:pPr>
      <w:r w:rsidRPr="00966C3F">
        <w:rPr>
          <w:noProof/>
          <w:snapToGrid/>
          <w:lang w:eastAsia="en-US" w:bidi="ar-SA"/>
        </w:rPr>
        <w:drawing>
          <wp:inline distT="0" distB="0" distL="0" distR="0" wp14:anchorId="52ABB507" wp14:editId="204CAB5B">
            <wp:extent cx="3376313" cy="3355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e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6313" cy="3355528"/>
                    </a:xfrm>
                    <a:prstGeom prst="rect">
                      <a:avLst/>
                    </a:prstGeom>
                  </pic:spPr>
                </pic:pic>
              </a:graphicData>
            </a:graphic>
          </wp:inline>
        </w:drawing>
      </w:r>
    </w:p>
    <w:p w14:paraId="308FB4D2" w14:textId="321E17FB" w:rsidR="008940E4" w:rsidRDefault="008940E4" w:rsidP="008940E4">
      <w:pPr>
        <w:pStyle w:val="MDPI51figurecaption"/>
        <w:jc w:val="both"/>
      </w:pPr>
      <w:r w:rsidRPr="008940E4">
        <w:rPr>
          <w:b/>
        </w:rPr>
        <w:t xml:space="preserve">Figure 1. </w:t>
      </w:r>
      <w:r w:rsidRPr="00966C3F">
        <w:t xml:space="preserve">Contrastive learning as presented in </w:t>
      </w:r>
      <w:proofErr w:type="spellStart"/>
      <w:r w:rsidRPr="00966C3F">
        <w:t>SimCLR</w:t>
      </w:r>
      <w:proofErr w:type="spellEnd"/>
      <w:r w:rsidRPr="00966C3F">
        <w:t xml:space="preserve"> </w:t>
      </w:r>
      <w:commentRangeStart w:id="58"/>
      <w:commentRangeStart w:id="59"/>
      <w:r w:rsidRPr="00966C3F">
        <w:fldChar w:fldCharType="begin"/>
      </w:r>
      <w:r w:rsidRPr="00966C3F">
        <w:instrText xml:space="preserve"> ADDIN EN.CITE &lt;EndNote&gt;&lt;Cite&gt;&lt;Author&gt;Chen&lt;/Author&gt;&lt;Year&gt;2020&lt;/Year&gt;&lt;RecNum&gt;36&lt;/RecNum&gt;&lt;DisplayText&gt;&lt;style size="10"&gt;[39]&lt;/style&gt;&lt;/DisplayText&gt;&lt;record&gt;&lt;rec-number&gt;36&lt;/rec-number&gt;&lt;foreign-keys&gt;&lt;key app="EN" db-id="9ssrfsdv2wxrxkexes7552pmrppzxpdv0ffz" timestamp="1667839461"&gt;36&lt;/key&gt;&lt;/foreign-keys&gt;&lt;ref-type name="Conference Proceedings"&gt;10&lt;/ref-type&gt;&lt;contributors&gt;&lt;authors&gt;&lt;author&gt;Chen, Ting&lt;/author&gt;&lt;author&gt;Kornblith, Simon&lt;/author&gt;&lt;author&gt;Norouzi, Mohammad&lt;/author&gt;&lt;author&gt;Hinton, Geoffrey&lt;/author&gt;&lt;/authors&gt;&lt;/contributors&gt;&lt;titles&gt;&lt;title&gt;A simple framework for contrastive learning of visual representations&lt;/title&gt;&lt;secondary-title&gt;PMLR&lt;/secondary-title&gt;&lt;alt-title&gt;International conference on machine learning&lt;/alt-title&gt;&lt;/titles&gt;&lt;pages&gt;1597-1607&lt;/pages&gt;&lt;dates&gt;&lt;year&gt;2020&lt;/year&gt;&lt;pub-dates&gt;&lt;date&gt;2020&lt;/date&gt;&lt;/pub-dates&gt;&lt;/dates&gt;&lt;publisher&gt;PMLR&lt;/publisher&gt;&lt;isbn&gt;2640-3498&lt;/isbn&gt;&lt;urls&gt;&lt;/urls&gt;&lt;/record&gt;&lt;/Cite&gt;&lt;/EndNote&gt;</w:instrText>
      </w:r>
      <w:r w:rsidRPr="00966C3F">
        <w:fldChar w:fldCharType="separate"/>
      </w:r>
      <w:r w:rsidRPr="00966C3F">
        <w:rPr>
          <w:noProof/>
          <w:sz w:val="20"/>
        </w:rPr>
        <w:t>[39]</w:t>
      </w:r>
      <w:r w:rsidRPr="00966C3F">
        <w:fldChar w:fldCharType="end"/>
      </w:r>
      <w:commentRangeEnd w:id="58"/>
      <w:r w:rsidR="00E62619">
        <w:rPr>
          <w:rStyle w:val="CommentReference"/>
          <w:rFonts w:eastAsia="SimSun"/>
          <w:noProof/>
          <w:lang w:eastAsia="zh-CN" w:bidi="ar-SA"/>
        </w:rPr>
        <w:commentReference w:id="58"/>
      </w:r>
      <w:commentRangeEnd w:id="59"/>
      <w:r w:rsidR="00206BFA">
        <w:rPr>
          <w:rStyle w:val="CommentReference"/>
          <w:rFonts w:eastAsia="SimSun"/>
          <w:noProof/>
          <w:lang w:eastAsia="zh-CN" w:bidi="ar-SA"/>
        </w:rPr>
        <w:commentReference w:id="59"/>
      </w:r>
      <w:r w:rsidRPr="00966C3F">
        <w:t xml:space="preserve">. </w:t>
      </w:r>
      <w:r w:rsidR="009767DB">
        <w:t>The i</w:t>
      </w:r>
      <w:r w:rsidRPr="00966C3F">
        <w:t xml:space="preserve">nput images </w:t>
      </w:r>
      <w:r w:rsidRPr="00966C3F">
        <w:rPr>
          <w:i/>
        </w:rPr>
        <w:t>x</w:t>
      </w:r>
      <w:r w:rsidRPr="00966C3F">
        <w:rPr>
          <w:i/>
          <w:vertAlign w:val="subscript"/>
        </w:rPr>
        <w:t>i</w:t>
      </w:r>
      <w:r w:rsidRPr="00966C3F">
        <w:t xml:space="preserve"> and </w:t>
      </w:r>
      <w:proofErr w:type="spellStart"/>
      <w:r w:rsidRPr="00966C3F">
        <w:rPr>
          <w:i/>
        </w:rPr>
        <w:t>x</w:t>
      </w:r>
      <w:r w:rsidRPr="00966C3F">
        <w:rPr>
          <w:i/>
          <w:vertAlign w:val="subscript"/>
        </w:rPr>
        <w:t>j</w:t>
      </w:r>
      <w:proofErr w:type="spellEnd"/>
      <w:r w:rsidRPr="00966C3F">
        <w:t xml:space="preserve"> are augmented via random transformations, embedded via encoder </w:t>
      </w:r>
      <w:r w:rsidRPr="00966C3F">
        <w:rPr>
          <w:i/>
        </w:rPr>
        <w:t>f</w:t>
      </w:r>
      <w:r w:rsidRPr="00966C3F">
        <w:t xml:space="preserve"> to yield embedding </w:t>
      </w:r>
      <w:r w:rsidRPr="00966C3F">
        <w:rPr>
          <w:i/>
        </w:rPr>
        <w:t>h</w:t>
      </w:r>
      <w:r w:rsidRPr="00966C3F">
        <w:t xml:space="preserve">, and then projected via </w:t>
      </w:r>
      <w:r w:rsidRPr="00966C3F">
        <w:rPr>
          <w:i/>
        </w:rPr>
        <w:t>g</w:t>
      </w:r>
      <w:r w:rsidRPr="00966C3F">
        <w:t xml:space="preserve"> to yield projection </w:t>
      </w:r>
      <w:r w:rsidRPr="00966C3F">
        <w:rPr>
          <w:i/>
        </w:rPr>
        <w:t>z</w:t>
      </w:r>
      <w:r w:rsidRPr="00966C3F">
        <w:t xml:space="preserve">. The contrastive objective maximizes the similarity between positive pair </w:t>
      </w:r>
      <w:r w:rsidRPr="00966C3F">
        <w:rPr>
          <w:i/>
        </w:rPr>
        <w:t>z</w:t>
      </w:r>
      <w:r w:rsidRPr="00966C3F">
        <w:rPr>
          <w:i/>
          <w:vertAlign w:val="subscript"/>
        </w:rPr>
        <w:t>i</w:t>
      </w:r>
      <w:r w:rsidRPr="00123CC2">
        <w:rPr>
          <w:iCs/>
          <w:vertAlign w:val="subscript"/>
        </w:rPr>
        <w:t>1</w:t>
      </w:r>
      <w:r w:rsidRPr="00966C3F">
        <w:t xml:space="preserve"> and </w:t>
      </w:r>
      <w:r w:rsidRPr="00966C3F">
        <w:rPr>
          <w:i/>
        </w:rPr>
        <w:t>z</w:t>
      </w:r>
      <w:r w:rsidRPr="00966C3F">
        <w:rPr>
          <w:i/>
          <w:vertAlign w:val="subscript"/>
        </w:rPr>
        <w:t>i</w:t>
      </w:r>
      <w:r w:rsidRPr="00123CC2">
        <w:rPr>
          <w:iCs/>
          <w:vertAlign w:val="subscript"/>
        </w:rPr>
        <w:t>2</w:t>
      </w:r>
      <w:r w:rsidRPr="00123CC2">
        <w:rPr>
          <w:iCs/>
        </w:rPr>
        <w:t xml:space="preserve"> </w:t>
      </w:r>
      <w:r w:rsidRPr="00966C3F">
        <w:t xml:space="preserve">as well as positive pair </w:t>
      </w:r>
      <w:r w:rsidRPr="00966C3F">
        <w:rPr>
          <w:i/>
        </w:rPr>
        <w:t>z</w:t>
      </w:r>
      <w:r w:rsidRPr="00966C3F">
        <w:rPr>
          <w:i/>
          <w:vertAlign w:val="subscript"/>
        </w:rPr>
        <w:t>j</w:t>
      </w:r>
      <w:r w:rsidRPr="00123CC2">
        <w:rPr>
          <w:iCs/>
          <w:vertAlign w:val="subscript"/>
        </w:rPr>
        <w:t>1</w:t>
      </w:r>
      <w:r w:rsidRPr="00966C3F">
        <w:t xml:space="preserve"> and </w:t>
      </w:r>
      <w:r w:rsidRPr="00966C3F">
        <w:rPr>
          <w:i/>
        </w:rPr>
        <w:t>z</w:t>
      </w:r>
      <w:r w:rsidRPr="00966C3F">
        <w:rPr>
          <w:i/>
          <w:vertAlign w:val="subscript"/>
        </w:rPr>
        <w:t>j</w:t>
      </w:r>
      <w:r w:rsidRPr="00123CC2">
        <w:rPr>
          <w:iCs/>
          <w:vertAlign w:val="subscript"/>
        </w:rPr>
        <w:t>2</w:t>
      </w:r>
      <w:r w:rsidRPr="00966C3F">
        <w:t xml:space="preserve"> (i.e., “attract”) while minimizing the similarity between all other (negative) pairs (i.e., repel).</w:t>
      </w:r>
    </w:p>
    <w:p w14:paraId="32F2B7FC" w14:textId="70CCB46E" w:rsidR="006E1E92" w:rsidRPr="00007A0A" w:rsidRDefault="006E1E92" w:rsidP="008940E4">
      <w:pPr>
        <w:pStyle w:val="MDPI31text"/>
      </w:pPr>
      <w:r w:rsidRPr="00966C3F">
        <w:t>Using this intuitively simple framework, the resulting encoder outputs representations of images that are easily discriminated by a single</w:t>
      </w:r>
      <w:ins w:id="60" w:author="Thomas Erol Tavolara" w:date="2022-11-22T17:11:00Z">
        <w:r w:rsidR="00206BFA">
          <w:t>-</w:t>
        </w:r>
      </w:ins>
      <w:r w:rsidRPr="00966C3F">
        <w:t xml:space="preserve">layer multilayer perceptron (MLP) for classification purposes </w:t>
      </w:r>
      <w:r w:rsidRPr="00966C3F">
        <w:fldChar w:fldCharType="begin"/>
      </w:r>
      <w:r w:rsidRPr="00966C3F">
        <w:instrText xml:space="preserve"> ADDIN EN.CITE &lt;EndNote&gt;&lt;Cite&gt;&lt;Author&gt;Chen&lt;/Author&gt;&lt;Year&gt;2020&lt;/Year&gt;&lt;RecNum&gt;36&lt;/RecNum&gt;&lt;DisplayText&gt;&lt;style size="10"&gt;[39]&lt;/style&gt;&lt;/DisplayText&gt;&lt;record&gt;&lt;rec-number&gt;36&lt;/rec-number&gt;&lt;foreign-keys&gt;&lt;key app="EN" db-id="9ssrfsdv2wxrxkexes7552pmrppzxpdv0ffz" timestamp="1667839461"&gt;36&lt;/key&gt;&lt;/foreign-keys&gt;&lt;ref-type name="Conference Proceedings"&gt;10&lt;/ref-type&gt;&lt;contributors&gt;&lt;authors&gt;&lt;author&gt;Chen, Ting&lt;/author&gt;&lt;author&gt;Kornblith, Simon&lt;/author&gt;&lt;author&gt;Norouzi, Mohammad&lt;/author&gt;&lt;author&gt;Hinton, Geoffrey&lt;/author&gt;&lt;/authors&gt;&lt;/contributors&gt;&lt;titles&gt;&lt;title&gt;A simple framework for contrastive learning of visual representations&lt;/title&gt;&lt;secondary-title&gt;PMLR&lt;/secondary-title&gt;&lt;alt-title&gt;International conference on machine learning&lt;/alt-title&gt;&lt;/titles&gt;&lt;pages&gt;1597-1607&lt;/pages&gt;&lt;dates&gt;&lt;year&gt;2020&lt;/year&gt;&lt;pub-dates&gt;&lt;date&gt;2020&lt;/date&gt;&lt;/pub-dates&gt;&lt;/dates&gt;&lt;publisher&gt;PMLR&lt;/publisher&gt;&lt;isbn&gt;2640-3498&lt;/isbn&gt;&lt;urls&gt;&lt;/urls&gt;&lt;/record&gt;&lt;/Cite&gt;&lt;/EndNote&gt;</w:instrText>
      </w:r>
      <w:r w:rsidRPr="00966C3F">
        <w:fldChar w:fldCharType="separate"/>
      </w:r>
      <w:r w:rsidRPr="00966C3F">
        <w:rPr>
          <w:noProof/>
        </w:rPr>
        <w:t>[39]</w:t>
      </w:r>
      <w:r w:rsidRPr="00966C3F">
        <w:fldChar w:fldCharType="end"/>
      </w:r>
      <w:r w:rsidRPr="00966C3F">
        <w:t xml:space="preserve">. Their discriminative performance matches the performance of equivalent fully supervised methods. Several self-supervised methods inspired by </w:t>
      </w:r>
      <w:proofErr w:type="spellStart"/>
      <w:r w:rsidRPr="00966C3F">
        <w:t>SimCLR</w:t>
      </w:r>
      <w:proofErr w:type="spellEnd"/>
      <w:r w:rsidRPr="00966C3F">
        <w:t xml:space="preserve"> have consistently demonstrated that the pursuit of transformation invariance yields meaningful representations of images </w:t>
      </w:r>
      <w:r w:rsidRPr="00966C3F">
        <w:fldChar w:fldCharType="begin">
          <w:fldData xml:space="preserve">PEVuZE5vdGU+PENpdGU+PEF1dGhvcj5MdTwvQXV0aG9yPjxZZWFyPjIwMjE8L1llYXI+PFJlY051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</w:fldData>
        </w:fldChar>
      </w:r>
      <w:r w:rsidRPr="005A39DE">
        <w:instrText xml:space="preserve"> ADDIN EN.CITE </w:instrText>
      </w:r>
      <w:r w:rsidRPr="005A39DE">
        <w:fldChar w:fldCharType="begin">
          <w:fldData xml:space="preserve">PEVuZE5vdGU+PENpdGU+PEF1dGhvcj5MdTwvQXV0aG9yPjxZZWFyPjIwMjE8L1llYXI+PFJlY051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</w:fldData>
        </w:fldChar>
      </w:r>
      <w:r w:rsidRPr="005A39DE">
        <w:instrText xml:space="preserve"> ADDIN EN.CITE.DATA </w:instrText>
      </w:r>
      <w:r w:rsidRPr="005A39DE">
        <w:fldChar w:fldCharType="end"/>
      </w:r>
      <w:r w:rsidRPr="00966C3F">
        <w:fldChar w:fldCharType="separate"/>
      </w:r>
      <w:r w:rsidRPr="00966C3F">
        <w:rPr>
          <w:noProof/>
        </w:rPr>
        <w:t>[18,54,55,85]</w:t>
      </w:r>
      <w:r w:rsidRPr="00966C3F">
        <w:fldChar w:fldCharType="end"/>
      </w:r>
      <w:r w:rsidRPr="00966C3F">
        <w:t>.</w:t>
      </w:r>
      <w:r w:rsidR="005A39DE">
        <w:t xml:space="preserve"> </w:t>
      </w:r>
      <w:r w:rsidRPr="00966C3F">
        <w:t>Self-supervised methods cannot be applied directly to WSIs, as the images are too large. Instead, self-supervision operates at the tile</w:t>
      </w:r>
      <w:r w:rsidR="005A39DE">
        <w:t xml:space="preserve"> </w:t>
      </w:r>
      <w:r w:rsidRPr="00966C3F">
        <w:t xml:space="preserve">level. Several studies have carried such experiments out for tile-level classification </w:t>
      </w:r>
      <w:r w:rsidRPr="00966C3F">
        <w:fldChar w:fldCharType="begin">
          <w:fldData xml:space="preserve">PEVuZE5vdGU+PENpdGU+PEF1dGhvcj5TdGFja2U8L0F1dGhvcj48WWVhcj4yMDIxPC9ZZWFyPjxS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</w:fldData>
        </w:fldChar>
      </w:r>
      <w:r w:rsidRPr="005A39DE">
        <w:instrText xml:space="preserve"> ADDIN EN.CITE </w:instrText>
      </w:r>
      <w:r w:rsidRPr="005A39DE">
        <w:fldChar w:fldCharType="begin">
          <w:fldData xml:space="preserve">PEVuZE5vdGU+PENpdGU+PEF1dGhvcj5TdGFja2U8L0F1dGhvcj48WWVhcj4yMDIxPC9ZZWFyPjxS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</w:fldData>
        </w:fldChar>
      </w:r>
      <w:r w:rsidRPr="005A39DE">
        <w:instrText xml:space="preserve"> ADDIN EN.CITE.DATA </w:instrText>
      </w:r>
      <w:r w:rsidRPr="005A39DE">
        <w:fldChar w:fldCharType="end"/>
      </w:r>
      <w:r w:rsidRPr="00966C3F">
        <w:fldChar w:fldCharType="separate"/>
      </w:r>
      <w:r w:rsidRPr="00966C3F">
        <w:rPr>
          <w:noProof/>
        </w:rPr>
        <w:t>[23,24,27,60]</w:t>
      </w:r>
      <w:r w:rsidRPr="00966C3F">
        <w:fldChar w:fldCharType="end"/>
      </w:r>
      <w:r w:rsidRPr="00966C3F">
        <w:t>.</w:t>
      </w:r>
      <w:r w:rsidR="009202FC">
        <w:t xml:space="preserve"> </w:t>
      </w:r>
      <w:r w:rsidRPr="00966C3F">
        <w:t xml:space="preserve">This is justified by the observation that WSI tiles exhibit some of the same variation that </w:t>
      </w:r>
      <w:proofErr w:type="spellStart"/>
      <w:r w:rsidRPr="00966C3F">
        <w:t>SimCLR</w:t>
      </w:r>
      <w:proofErr w:type="spellEnd"/>
      <w:r w:rsidRPr="00966C3F">
        <w:t xml:space="preserve"> tries to </w:t>
      </w:r>
      <w:r w:rsidRPr="00007A0A">
        <w:t>achieve through transformation invariance. When a tile is sampled from a WSI</w:t>
      </w:r>
      <w:r w:rsidR="009202FC" w:rsidRPr="00007A0A">
        <w:t>—</w:t>
      </w:r>
      <w:r w:rsidRPr="00007A0A">
        <w:t>whether it be at different magnifications (scale), with slightly different staining (color), or with rotation</w:t>
      </w:r>
      <w:r w:rsidR="009202FC" w:rsidRPr="00007A0A">
        <w:t>—</w:t>
      </w:r>
      <w:r w:rsidRPr="00007A0A">
        <w:t xml:space="preserve">the learned representation of that tile should be the same. This is because regardless of scale, stain variations, and rotation, the </w:t>
      </w:r>
      <w:r w:rsidRPr="00007A0A">
        <w:lastRenderedPageBreak/>
        <w:t xml:space="preserve">information contained in that tile should be the same. Therefore, the same transformation variances that </w:t>
      </w:r>
      <w:proofErr w:type="spellStart"/>
      <w:r w:rsidRPr="00007A0A">
        <w:t>SimCLR</w:t>
      </w:r>
      <w:proofErr w:type="spellEnd"/>
      <w:r w:rsidRPr="00007A0A">
        <w:t xml:space="preserve"> attempts to minimize also apply to WSI tiles. We adopt </w:t>
      </w:r>
      <w:proofErr w:type="spellStart"/>
      <w:r w:rsidRPr="00007A0A">
        <w:t>SimCLR</w:t>
      </w:r>
      <w:proofErr w:type="spellEnd"/>
      <w:r w:rsidRPr="00007A0A">
        <w:t>-style contrastive learning for WSI tiles.</w:t>
      </w:r>
    </w:p>
    <w:p w14:paraId="24891517" w14:textId="0C04348D" w:rsidR="006E1E92" w:rsidRPr="00007A0A" w:rsidRDefault="006E1E92" w:rsidP="008940E4">
      <w:pPr>
        <w:pStyle w:val="MDPI31text"/>
        <w:rPr>
          <w:rFonts w:eastAsiaTheme="minorEastAsia"/>
          <w:lang w:eastAsia="zh-CN"/>
        </w:rPr>
      </w:pPr>
      <w:r w:rsidRPr="00007A0A">
        <w:t xml:space="preserve">However, there is an additional aspect unique to pathology that does not necessarily apply to natural images typically used in </w:t>
      </w:r>
      <w:proofErr w:type="spellStart"/>
      <w:r w:rsidRPr="00007A0A">
        <w:t>SimCLR</w:t>
      </w:r>
      <w:proofErr w:type="spellEnd"/>
      <w:r w:rsidRPr="00007A0A">
        <w:t xml:space="preserve"> applications. Histopathology necessitates local invariance</w:t>
      </w:r>
      <w:r w:rsidR="009202FC" w:rsidRPr="00007A0A">
        <w:t>—</w:t>
      </w:r>
      <w:r w:rsidRPr="00007A0A">
        <w:t>the diagnostic or prognostic information contained in a sampled tile should be similar to adjacent or overlapping tiles, and thus the learned representations should be similar. This is because microanatomy is localized</w:t>
      </w:r>
      <w:r w:rsidR="009202FC" w:rsidRPr="00007A0A">
        <w:t>—</w:t>
      </w:r>
      <w:r w:rsidRPr="00007A0A">
        <w:t>the</w:t>
      </w:r>
      <w:r w:rsidRPr="00966C3F">
        <w:t xml:space="preserve"> neighbor of a random tile within a specific microanatomy (stroma, tumor, inflammation, etc.) is </w:t>
      </w:r>
      <w:r w:rsidRPr="00206BFA">
        <w:rPr>
          <w:i/>
          <w:rPrChange w:id="61" w:author="Thomas Erol Tavolara" w:date="2022-11-22T17:12:00Z">
            <w:rPr>
              <w:i/>
              <w:highlight w:val="yellow"/>
            </w:rPr>
          </w:rPrChange>
        </w:rPr>
        <w:t>likely</w:t>
      </w:r>
      <w:r w:rsidRPr="00206BFA">
        <w:rPr>
          <w:rPrChange w:id="62" w:author="Thomas Erol Tavolara" w:date="2022-11-22T17:12:00Z">
            <w:rPr>
              <w:highlight w:val="yellow"/>
            </w:rPr>
          </w:rPrChange>
        </w:rPr>
        <w:t xml:space="preserve"> </w:t>
      </w:r>
      <w:r w:rsidR="005A39DE">
        <w:t xml:space="preserve">to be </w:t>
      </w:r>
      <w:r w:rsidRPr="00966C3F">
        <w:t xml:space="preserve">a part of the same anatomy and likely contains the same information. For example, if a pathologist makes an assessment such as counting positive cells in a high-power field, shifting that field over a few hundred microns should not make a significant difference in terms of diagnosis or prognosis, if any. We note that we are not the first to recognize this aspect of pathology with respect to self-supervision </w:t>
      </w:r>
      <w:r w:rsidRPr="00966C3F">
        <w:fldChar w:fldCharType="begin"/>
      </w:r>
      <w:r w:rsidRPr="00966C3F">
        <w:instrText xml:space="preserve"> ADDIN EN.CITE &lt;EndNote&gt;&lt;Cite&gt;&lt;Author&gt;Liu&lt;/Author&gt;&lt;Year&gt;2021&lt;/Year&gt;&lt;RecNum&gt;25&lt;/RecNum&gt;&lt;DisplayText&gt;&lt;style size="10"&gt;[27]&lt;/style&gt;&lt;/DisplayText&gt;&lt;record&gt;&lt;rec-number&gt;25&lt;/rec-number&gt;&lt;foreign-keys&gt;&lt;key app="EN" db-id="9ssrfsdv2wxrxkexes7552pmrppzxpdv0ffz" timestamp="1667839460"&gt;25&lt;/key&gt;&lt;/foreign-keys&gt;&lt;ref-type name="Conference Proceedings"&gt;10&lt;/ref-type&gt;&lt;contributors&gt;&lt;authors&gt;&lt;author&gt;Liu, Quan&lt;/author&gt;&lt;author&gt;Louis, Peter C.&lt;/author&gt;&lt;author&gt;Lu, Yuzhe&lt;/author&gt;&lt;author&gt;Jha, Aadarsh&lt;/author&gt;&lt;author&gt;Zhao, Mengyang&lt;/author&gt;&lt;author&gt;Deng, Ruining&lt;/author&gt;&lt;author&gt;Yao, Tianyuan&lt;/author&gt;&lt;author&gt;Roland, Joseph T.&lt;/author&gt;&lt;author&gt;Yang, Haichun&lt;/author&gt;&lt;author&gt;Zhao, Shilin&lt;/author&gt;&lt;/authors&gt;&lt;/contributors&gt;&lt;titles&gt;&lt;title&gt;Simtriplet: Simple triplet representation learning with a single gpu&lt;/title&gt;&lt;secondary-title&gt;International Conference on Medical Image Computing and Computer-Assisted Intervention&lt;/secondary-title&gt;&lt;alt-title&gt;International Conference on Medical Image Computing and Computer-Assisted Intervention&lt;/alt-title&gt;&lt;/titles&gt;&lt;pages&gt;102-112&lt;/pages&gt;&lt;dates&gt;&lt;year&gt;2021&lt;/year&gt;&lt;pub-dates&gt;&lt;date&gt;2021&lt;/date&gt;&lt;/pub-dates&gt;&lt;/dates&gt;&lt;publisher&gt;Springer&lt;/publisher&gt;&lt;urls&gt;&lt;/urls&gt;&lt;/record&gt;&lt;/Cite&gt;&lt;/EndNote&gt;</w:instrText>
      </w:r>
      <w:r w:rsidRPr="00966C3F">
        <w:fldChar w:fldCharType="separate"/>
      </w:r>
      <w:r w:rsidRPr="00966C3F">
        <w:rPr>
          <w:noProof/>
        </w:rPr>
        <w:t>[27]</w:t>
      </w:r>
      <w:r w:rsidRPr="00966C3F">
        <w:fldChar w:fldCharType="end"/>
      </w:r>
      <w:r w:rsidRPr="00966C3F">
        <w:t xml:space="preserve">, although it was independently incepted. Thus, in addition to the transformation invariances </w:t>
      </w:r>
      <w:r w:rsidRPr="00007A0A">
        <w:t xml:space="preserve">implemented by </w:t>
      </w:r>
      <w:proofErr w:type="spellStart"/>
      <w:r w:rsidRPr="00007A0A">
        <w:t>SimCLR</w:t>
      </w:r>
      <w:proofErr w:type="spellEnd"/>
      <w:r w:rsidRPr="00007A0A">
        <w:t>, we propose locality invariance. This yields a family of transformations</w:t>
      </w:r>
      <w:r w:rsidR="009202FC" w:rsidRPr="00007A0A">
        <w:t>—</w:t>
      </w:r>
      <w:r w:rsidRPr="00007A0A">
        <w:t>rotation, adjacency, and scale</w:t>
      </w:r>
      <w:r w:rsidR="009202FC" w:rsidRPr="00007A0A">
        <w:t>—</w:t>
      </w:r>
      <w:r w:rsidRPr="00007A0A">
        <w:t xml:space="preserve">which the proposed model learns to encode into an invariant representation. This will be the first way we will co-opt </w:t>
      </w:r>
      <w:proofErr w:type="spellStart"/>
      <w:r w:rsidRPr="00007A0A">
        <w:t>SimCLR</w:t>
      </w:r>
      <w:proofErr w:type="spellEnd"/>
      <w:r w:rsidRPr="00007A0A">
        <w:t xml:space="preserve"> in the proposed model</w:t>
      </w:r>
      <w:r w:rsidR="009202FC" w:rsidRPr="00007A0A">
        <w:t>—</w:t>
      </w:r>
      <w:r w:rsidRPr="00007A0A">
        <w:t>contrastive learning will be used to build representations of tiles that are invariant to transformed tiles. Figure 2 depicts this contrastive framework.</w:t>
      </w:r>
    </w:p>
    <w:p w14:paraId="35931316" w14:textId="31D1A6BD" w:rsidR="008940E4" w:rsidRDefault="008940E4" w:rsidP="008940E4">
      <w:pPr>
        <w:pStyle w:val="MDPI52figure"/>
      </w:pPr>
      <w:r w:rsidRPr="00966C3F">
        <w:rPr>
          <w:noProof/>
          <w:snapToGrid/>
          <w:lang w:eastAsia="en-US" w:bidi="ar-SA"/>
        </w:rPr>
        <w:drawing>
          <wp:inline distT="0" distB="0" distL="0" distR="0" wp14:anchorId="52F66E6F" wp14:editId="52F786FE">
            <wp:extent cx="6619875" cy="196022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e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7898" cy="1962603"/>
                    </a:xfrm>
                    <a:prstGeom prst="rect">
                      <a:avLst/>
                    </a:prstGeom>
                  </pic:spPr>
                </pic:pic>
              </a:graphicData>
            </a:graphic>
          </wp:inline>
        </w:drawing>
      </w:r>
    </w:p>
    <w:p w14:paraId="24FB3C3B" w14:textId="2F706D33" w:rsidR="008940E4" w:rsidRDefault="008940E4" w:rsidP="008940E4">
      <w:pPr>
        <w:pStyle w:val="MDPI51figurecaption"/>
        <w:jc w:val="both"/>
      </w:pPr>
      <w:commentRangeStart w:id="63"/>
      <w:commentRangeStart w:id="64"/>
      <w:r w:rsidRPr="008940E4">
        <w:rPr>
          <w:b/>
        </w:rPr>
        <w:t xml:space="preserve">Figure 2. </w:t>
      </w:r>
      <w:commentRangeEnd w:id="63"/>
      <w:r w:rsidR="00F741E5">
        <w:rPr>
          <w:rStyle w:val="CommentReference"/>
          <w:rFonts w:eastAsia="SimSun"/>
          <w:noProof/>
          <w:lang w:eastAsia="zh-CN" w:bidi="ar-SA"/>
        </w:rPr>
        <w:commentReference w:id="63"/>
      </w:r>
      <w:commentRangeEnd w:id="64"/>
      <w:r w:rsidR="00206BFA">
        <w:rPr>
          <w:rStyle w:val="CommentReference"/>
          <w:rFonts w:eastAsia="SimSun"/>
          <w:noProof/>
          <w:lang w:eastAsia="zh-CN" w:bidi="ar-SA"/>
        </w:rPr>
        <w:commentReference w:id="64"/>
      </w:r>
      <w:proofErr w:type="spellStart"/>
      <w:r w:rsidRPr="00966C3F">
        <w:t>SimCLR</w:t>
      </w:r>
      <w:proofErr w:type="spellEnd"/>
      <w:r w:rsidRPr="00966C3F">
        <w:t xml:space="preserve"> learns effective representations of tiles from WSIs, which are invariant to rotation, scale, and adjacency. Each input tile is subject to two random transformations, both composed of a random rotation, selection of an adjacent tile, and random rescaling. This yields two transformed tiles for each input tile. All transformed tiles are encoded via a feature extractor, projected via a fully connected layer, and finally contrasted with transformations of all other input tiles and attracted to transformations of itself.</w:t>
      </w:r>
    </w:p>
    <w:p w14:paraId="22E6BCC7" w14:textId="770E7E3D" w:rsidR="006E1E92" w:rsidRPr="008940E4" w:rsidRDefault="008940E4" w:rsidP="008940E4">
      <w:pPr>
        <w:pStyle w:val="MDPI22heading2"/>
        <w:spacing w:before="240"/>
      </w:pPr>
      <w:r w:rsidRPr="008940E4">
        <w:t xml:space="preserve">3.2. </w:t>
      </w:r>
      <w:r w:rsidR="006E1E92" w:rsidRPr="008940E4">
        <w:t>Multiple Instance Learning (MIL)</w:t>
      </w:r>
    </w:p>
    <w:p w14:paraId="08E4D345" w14:textId="3FAC7EB4" w:rsidR="006E1E92" w:rsidRPr="00966C3F" w:rsidRDefault="006E1E92" w:rsidP="008940E4">
      <w:pPr>
        <w:pStyle w:val="MDPI31text"/>
      </w:pPr>
      <w:r w:rsidRPr="00966C3F">
        <w:t xml:space="preserve">MIL </w:t>
      </w:r>
      <w:r w:rsidRPr="00966C3F">
        <w:fldChar w:fldCharType="begin">
          <w:fldData xml:space="preserve">PEVuZE5vdGU+PENpdGU+PEF1dGhvcj5NYXJvbjwvQXV0aG9yPjxZZWFyPjE5OTc8L1llYXI+PFJl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</w:fldData>
        </w:fldChar>
      </w:r>
      <w:r w:rsidRPr="00966C3F">
        <w:instrText xml:space="preserve"> ADDIN EN.CITE </w:instrText>
      </w:r>
      <w:r w:rsidRPr="00966C3F">
        <w:fldChar w:fldCharType="begin">
          <w:fldData xml:space="preserve">PEVuZE5vdGU+PENpdGU+PEF1dGhvcj5NYXJvbjwvQXV0aG9yPjxZZWFyPjE5OTc8L1llYXI+PFJl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</w:fldData>
        </w:fldChar>
      </w:r>
      <w:r w:rsidRPr="00966C3F">
        <w:instrText xml:space="preserve"> ADDIN EN.CITE.DATA </w:instrText>
      </w:r>
      <w:r w:rsidRPr="00966C3F">
        <w:fldChar w:fldCharType="end"/>
      </w:r>
      <w:r w:rsidRPr="00966C3F">
        <w:fldChar w:fldCharType="separate"/>
      </w:r>
      <w:r w:rsidRPr="00966C3F">
        <w:rPr>
          <w:noProof/>
        </w:rPr>
        <w:t>[37,38]</w:t>
      </w:r>
      <w:r w:rsidRPr="00966C3F">
        <w:fldChar w:fldCharType="end"/>
      </w:r>
      <w:r w:rsidRPr="00966C3F">
        <w:t xml:space="preserve"> is a machine learning method where labels are assigned to collections (called bags) rather than individual examples (called instances), as in conventional machine learning. For histopathological analyses, bags consist of tessellated WSIs, in which each tile is a small unannotated image sampled from the WSI. It is popular for WSI analyses </w:t>
      </w:r>
      <w:r w:rsidRPr="00966C3F">
        <w:fldChar w:fldCharType="begin">
          <w:fldData xml:space="preserve">PEVuZE5vdGU+PENpdGU+PEF1dGhvcj5UYXZvbGFyYTwvQXV0aG9yPjxZZWFyPjIwMjE8L1llYXI+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</w:fldData>
        </w:fldChar>
      </w:r>
      <w:r w:rsidRPr="005A39DE">
        <w:instrText xml:space="preserve"> ADDIN EN.CITE </w:instrText>
      </w:r>
      <w:r w:rsidRPr="005A39DE">
        <w:fldChar w:fldCharType="begin">
          <w:fldData xml:space="preserve">PEVuZE5vdGU+PENpdGU+PEF1dGhvcj5UYXZvbGFyYTwvQXV0aG9yPjxZZWFyPjIwMjE8L1llYXI+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</w:fldData>
        </w:fldChar>
      </w:r>
      <w:r w:rsidRPr="005A39DE">
        <w:instrText xml:space="preserve"> ADDIN EN.CITE.DATA </w:instrText>
      </w:r>
      <w:r w:rsidRPr="005A39DE">
        <w:fldChar w:fldCharType="end"/>
      </w:r>
      <w:r w:rsidRPr="00966C3F">
        <w:fldChar w:fldCharType="separate"/>
      </w:r>
      <w:r w:rsidRPr="00966C3F">
        <w:rPr>
          <w:noProof/>
        </w:rPr>
        <w:t>[4,17,19,20,86,87]</w:t>
      </w:r>
      <w:r w:rsidRPr="00966C3F">
        <w:fldChar w:fldCharType="end"/>
      </w:r>
      <w:r w:rsidRPr="00966C3F">
        <w:t>, as only slide-level labels are required for its training and implementation, thus negating the need for tissue-level annotations.</w:t>
      </w:r>
    </w:p>
    <w:p w14:paraId="4D89C1A7" w14:textId="4BAD3690" w:rsidR="006E1E92" w:rsidRPr="00966C3F" w:rsidRDefault="006E1E92" w:rsidP="008940E4">
      <w:pPr>
        <w:pStyle w:val="MDPI31text"/>
      </w:pPr>
      <w:r w:rsidRPr="00966C3F">
        <w:t>Arguably</w:t>
      </w:r>
      <w:r w:rsidR="005A39DE">
        <w:t>,</w:t>
      </w:r>
      <w:r w:rsidRPr="00966C3F">
        <w:t xml:space="preserve"> the most successful adaptation of MIL within WSI analysis is attention-based (AB) MIL </w:t>
      </w:r>
      <w:r w:rsidRPr="00966C3F">
        <w:fldChar w:fldCharType="begin">
          <w:fldData xml:space="preserve">PEVuZE5vdGU+PENpdGU+PEF1dGhvcj5MdTwvQXV0aG9yPjxZZWFyPjIwMjE8L1llYXI+PFJlY051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==
</w:fldData>
        </w:fldChar>
      </w:r>
      <w:r w:rsidRPr="00966C3F">
        <w:instrText xml:space="preserve"> ADDIN EN.CITE </w:instrText>
      </w:r>
      <w:r w:rsidRPr="00966C3F">
        <w:fldChar w:fldCharType="begin">
          <w:fldData xml:space="preserve">PEVuZE5vdGU+PENpdGU+PEF1dGhvcj5MdTwvQXV0aG9yPjxZZWFyPjIwMjE8L1llYXI+PFJlY051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==
</w:fldData>
        </w:fldChar>
      </w:r>
      <w:r w:rsidRPr="00966C3F">
        <w:instrText xml:space="preserve"> ADDIN EN.CITE.DATA </w:instrText>
      </w:r>
      <w:r w:rsidRPr="00966C3F">
        <w:fldChar w:fldCharType="end"/>
      </w:r>
      <w:r w:rsidRPr="00966C3F">
        <w:fldChar w:fldCharType="separate"/>
      </w:r>
      <w:r w:rsidR="009202FC">
        <w:rPr>
          <w:noProof/>
        </w:rPr>
        <w:t>[17–21,86,87</w:t>
      </w:r>
      <w:r w:rsidRPr="00966C3F">
        <w:rPr>
          <w:noProof/>
        </w:rPr>
        <w:t>]</w:t>
      </w:r>
      <w:r w:rsidRPr="00966C3F">
        <w:fldChar w:fldCharType="end"/>
      </w:r>
      <w:r w:rsidRPr="00966C3F">
        <w:t xml:space="preserve">. The attention-based pooling mechanism </w:t>
      </w:r>
      <w:r w:rsidRPr="00966C3F">
        <w:fldChar w:fldCharType="begin"/>
      </w:r>
      <w:r w:rsidRPr="00966C3F">
        <w:instrText xml:space="preserve"> ADDIN EN.CITE &lt;EndNote&gt;&lt;Cite&gt;&lt;Author&gt;Ilse&lt;/Author&gt;&lt;Year&gt;2018&lt;/Year&gt;&lt;RecNum&gt;35&lt;/RecNum&gt;&lt;DisplayText&gt;&lt;style size="10"&gt;[88]&lt;/style&gt;&lt;/DisplayText&gt;&lt;record&gt;&lt;rec-number&gt;35&lt;/rec-number&gt;&lt;foreign-keys&gt;&lt;key app="EN" db-id="9ssrfsdv2wxrxkexes7552pmrppzxpdv0ffz" timestamp="1667839461"&gt;35&lt;/key&gt;&lt;/foreign-keys&gt;&lt;ref-type name="Conference Proceedings"&gt;10&lt;/ref-type&gt;&lt;contributors&gt;&lt;authors&gt;&lt;author&gt;Ilse, Maximilian&lt;/author&gt;&lt;author&gt;Tomczak, Jakub&lt;/author&gt;&lt;author&gt;Welling, Max&lt;/author&gt;&lt;/authors&gt;&lt;/contributors&gt;&lt;titles&gt;&lt;title&gt;Attention-based deep multiple instance learning&lt;/title&gt;&lt;secondary-title&gt;PMLR&lt;/secondary-title&gt;&lt;tertiary-title&gt;International conference on machine learning&lt;/tertiary-title&gt;&lt;alt-title&gt;International conference on machine learning&lt;/alt-title&gt;&lt;/titles&gt;&lt;pages&gt;2127-2136&lt;/pages&gt;&lt;dates&gt;&lt;year&gt;2018&lt;/year&gt;&lt;pub-dates&gt;&lt;date&gt;2018&lt;/date&gt;&lt;/pub-dates&gt;&lt;/dates&gt;&lt;publisher&gt;PMLR&lt;/publisher&gt;&lt;isbn&gt;2640-3498&lt;/isbn&gt;&lt;urls&gt;&lt;/urls&gt;&lt;custom2&gt;2018&lt;/custom2&gt;&lt;/record&gt;&lt;/Cite&gt;&lt;/EndNote&gt;</w:instrText>
      </w:r>
      <w:r w:rsidRPr="00966C3F">
        <w:fldChar w:fldCharType="separate"/>
      </w:r>
      <w:r w:rsidRPr="00966C3F">
        <w:rPr>
          <w:noProof/>
        </w:rPr>
        <w:t>[88]</w:t>
      </w:r>
      <w:r w:rsidRPr="00966C3F">
        <w:fldChar w:fldCharType="end"/>
      </w:r>
      <w:r w:rsidRPr="00966C3F">
        <w:t xml:space="preserve"> automatically learns to dynamically weight embedded instances into a bag-level feature vector. A weight is automatically computed for each embedded instance, </w:t>
      </w:r>
      <w:r w:rsidR="00956A64">
        <w:t xml:space="preserve">and </w:t>
      </w:r>
      <w:r w:rsidRPr="00966C3F">
        <w:t>then a weighted sum combines them into a single, bag-level instance</w:t>
      </w:r>
      <w:r w:rsidR="00956A64">
        <w:t xml:space="preserve"> </w:t>
      </w:r>
      <w:r w:rsidRPr="00966C3F">
        <w:t>corresponding to a slide-level embedding. Classification or regression is then performed on this bag-level embedding.</w:t>
      </w:r>
    </w:p>
    <w:tbl>
      <w:tblPr>
        <w:tblW w:w="0" w:type="dxa"/>
        <w:tblInd w:w="2608" w:type="dxa"/>
        <w:tblLayout w:type="fixed"/>
        <w:tblCellMar>
          <w:left w:w="0" w:type="dxa"/>
          <w:right w:w="0" w:type="dxa"/>
        </w:tblCellMar>
        <w:tblLook w:val="0000" w:firstRow="0" w:lastRow="0" w:firstColumn="0" w:lastColumn="0" w:noHBand="0" w:noVBand="0"/>
      </w:tblPr>
      <w:tblGrid>
        <w:gridCol w:w="7426"/>
        <w:gridCol w:w="430"/>
      </w:tblGrid>
      <w:tr w:rsidR="00007F59" w14:paraId="2AD1F657" w14:textId="77777777" w:rsidTr="00007F59">
        <w:trPr>
          <w:trHeight w:val="340"/>
        </w:trPr>
        <w:tc>
          <w:tcPr>
            <w:tcW w:w="7426" w:type="dxa"/>
            <w:shd w:val="clear" w:color="auto" w:fill="auto"/>
            <w:vAlign w:val="center"/>
          </w:tcPr>
          <w:p w14:paraId="3BFA815B" w14:textId="056BBA94" w:rsidR="00007F59" w:rsidRDefault="0062783C" w:rsidP="00007F59">
            <w:pPr>
              <w:pStyle w:val="MDPI31text"/>
              <w:spacing w:before="120" w:after="120" w:line="260" w:lineRule="atLeast"/>
              <w:ind w:left="706" w:firstLine="0"/>
              <w:jc w:val="center"/>
            </w:pPr>
            <m:oMathPara>
              <m:oMath>
                <m:sSub>
                  <m:sSubPr>
                    <m:ctrlPr>
                      <w:rPr>
                        <w:rFonts w:ascii="Cambria Math" w:hAnsi="Cambria Math"/>
                        <w:i/>
                      </w:rPr>
                    </m:ctrlPr>
                  </m:sSubPr>
                  <m:e>
                    <m:r>
                      <w:rPr>
                        <w:rFonts w:ascii="Cambria Math" w:hAnsi="Cambria Math" w:cs="Arial"/>
                        <w:szCs w:val="20"/>
                      </w:rPr>
                      <m:t>a</m:t>
                    </m:r>
                  </m:e>
                  <m:sub>
                    <m:r>
                      <w:rPr>
                        <w:rFonts w:ascii="Cambria Math" w:hAnsi="Cambria Math" w:cs="Arial"/>
                        <w:szCs w:val="20"/>
                      </w:rPr>
                      <m:t>k</m:t>
                    </m:r>
                  </m:sub>
                </m:sSub>
                <m:r>
                  <w:rPr>
                    <w:rFonts w:ascii="Cambria Math" w:hAnsi="Cambria Math" w:cs="Arial"/>
                    <w:szCs w:val="20"/>
                  </w:rPr>
                  <m:t>=</m:t>
                </m:r>
                <m:f>
                  <m:fPr>
                    <m:ctrlPr>
                      <w:rPr>
                        <w:rFonts w:ascii="Cambria Math" w:hAnsi="Cambria Math"/>
                        <w:i/>
                      </w:rPr>
                    </m:ctrlPr>
                  </m:fPr>
                  <m:num>
                    <m:r>
                      <w:rPr>
                        <w:rFonts w:ascii="Cambria Math" w:hAnsi="Cambria Math" w:cs="Arial"/>
                        <w:szCs w:val="20"/>
                      </w:rPr>
                      <m:t>exp</m:t>
                    </m:r>
                    <m:d>
                      <m:dPr>
                        <m:begChr m:val="{"/>
                        <m:endChr m:val="}"/>
                        <m:ctrlPr>
                          <w:rPr>
                            <w:rFonts w:ascii="Cambria Math" w:hAnsi="Cambria Math"/>
                            <w:i/>
                          </w:rPr>
                        </m:ctrlPr>
                      </m:dPr>
                      <m:e>
                        <m:sSup>
                          <m:sSupPr>
                            <m:ctrlPr>
                              <w:rPr>
                                <w:rFonts w:ascii="Cambria Math" w:hAnsi="Cambria Math"/>
                                <w:i/>
                              </w:rPr>
                            </m:ctrlPr>
                          </m:sSupPr>
                          <m:e>
                            <m:r>
                              <w:rPr>
                                <w:rFonts w:ascii="Cambria Math" w:hAnsi="Cambria Math" w:cs="Arial"/>
                                <w:szCs w:val="20"/>
                              </w:rPr>
                              <m:t>w</m:t>
                            </m:r>
                          </m:e>
                          <m:sup>
                            <m:r>
                              <w:rPr>
                                <w:rFonts w:ascii="Cambria Math" w:hAnsi="Cambria Math" w:cs="Arial"/>
                                <w:szCs w:val="20"/>
                              </w:rPr>
                              <m:t>T</m:t>
                            </m:r>
                          </m:sup>
                        </m:sSup>
                        <m:r>
                          <w:rPr>
                            <w:rFonts w:ascii="Cambria Math" w:hAnsi="Cambria Math" w:cs="Arial"/>
                            <w:szCs w:val="20"/>
                          </w:rPr>
                          <m:t>tanh</m:t>
                        </m:r>
                        <m:d>
                          <m:dPr>
                            <m:ctrlPr>
                              <w:rPr>
                                <w:rFonts w:ascii="Cambria Math" w:hAnsi="Cambria Math"/>
                                <w:i/>
                              </w:rPr>
                            </m:ctrlPr>
                          </m:dPr>
                          <m:e>
                            <m:r>
                              <w:rPr>
                                <w:rFonts w:ascii="Cambria Math" w:hAnsi="Cambria Math" w:cs="Arial"/>
                                <w:szCs w:val="20"/>
                              </w:rPr>
                              <m:t>V</m:t>
                            </m:r>
                            <m:sSubSup>
                              <m:sSubSupPr>
                                <m:ctrlPr>
                                  <w:rPr>
                                    <w:rFonts w:ascii="Cambria Math" w:hAnsi="Cambria Math"/>
                                    <w:i/>
                                  </w:rPr>
                                </m:ctrlPr>
                              </m:sSubSupPr>
                              <m:e>
                                <m:r>
                                  <w:rPr>
                                    <w:rFonts w:ascii="Cambria Math" w:hAnsi="Cambria Math" w:cs="Arial"/>
                                    <w:szCs w:val="20"/>
                                  </w:rPr>
                                  <m:t>h</m:t>
                                </m:r>
                              </m:e>
                              <m:sub>
                                <m:r>
                                  <w:rPr>
                                    <w:rFonts w:ascii="Cambria Math" w:hAnsi="Cambria Math" w:cs="Arial"/>
                                    <w:szCs w:val="20"/>
                                  </w:rPr>
                                  <m:t>k</m:t>
                                </m:r>
                              </m:sub>
                              <m:sup>
                                <m:r>
                                  <w:rPr>
                                    <w:rFonts w:ascii="Cambria Math" w:hAnsi="Cambria Math" w:cs="Arial"/>
                                    <w:szCs w:val="20"/>
                                  </w:rPr>
                                  <m:t>T</m:t>
                                </m:r>
                              </m:sup>
                            </m:sSubSup>
                          </m:e>
                        </m:d>
                        <m:r>
                          <w:rPr>
                            <w:rFonts w:ascii="Cambria Math" w:hAnsi="Cambria Math"/>
                          </w:rPr>
                          <m:t>∙</m:t>
                        </m:r>
                        <m:r>
                          <w:rPr>
                            <w:rFonts w:ascii="Cambria Math" w:hAnsi="Cambria Math" w:cs="Arial"/>
                            <w:szCs w:val="20"/>
                          </w:rPr>
                          <m:t>sigm</m:t>
                        </m:r>
                        <m:d>
                          <m:dPr>
                            <m:ctrlPr>
                              <w:rPr>
                                <w:rFonts w:ascii="Cambria Math" w:hAnsi="Cambria Math"/>
                                <w:i/>
                              </w:rPr>
                            </m:ctrlPr>
                          </m:dPr>
                          <m:e>
                            <m:r>
                              <w:rPr>
                                <w:rFonts w:ascii="Cambria Math" w:hAnsi="Cambria Math" w:cs="Arial"/>
                                <w:szCs w:val="20"/>
                              </w:rPr>
                              <m:t>U</m:t>
                            </m:r>
                            <m:sSubSup>
                              <m:sSubSupPr>
                                <m:ctrlPr>
                                  <w:rPr>
                                    <w:rFonts w:ascii="Cambria Math" w:hAnsi="Cambria Math"/>
                                    <w:i/>
                                  </w:rPr>
                                </m:ctrlPr>
                              </m:sSubSupPr>
                              <m:e>
                                <m:r>
                                  <w:rPr>
                                    <w:rFonts w:ascii="Cambria Math" w:hAnsi="Cambria Math" w:cs="Arial"/>
                                    <w:szCs w:val="20"/>
                                  </w:rPr>
                                  <m:t>h</m:t>
                                </m:r>
                              </m:e>
                              <m:sub>
                                <m:r>
                                  <w:rPr>
                                    <w:rFonts w:ascii="Cambria Math" w:hAnsi="Cambria Math" w:cs="Arial"/>
                                    <w:szCs w:val="20"/>
                                  </w:rPr>
                                  <m:t>k</m:t>
                                </m:r>
                              </m:sub>
                              <m:sup>
                                <m:r>
                                  <w:rPr>
                                    <w:rFonts w:ascii="Cambria Math" w:hAnsi="Cambria Math" w:cs="Arial"/>
                                    <w:szCs w:val="20"/>
                                  </w:rPr>
                                  <m:t>T</m:t>
                                </m:r>
                              </m:sup>
                            </m:sSubSup>
                          </m:e>
                        </m:d>
                      </m:e>
                    </m:d>
                  </m:num>
                  <m:den>
                    <m:nary>
                      <m:naryPr>
                        <m:chr m:val="∑"/>
                        <m:limLoc m:val="undOvr"/>
                        <m:ctrlPr>
                          <w:rPr>
                            <w:rFonts w:ascii="Cambria Math" w:hAnsi="Cambria Math"/>
                            <w:i/>
                          </w:rPr>
                        </m:ctrlPr>
                      </m:naryPr>
                      <m:sub>
                        <m:r>
                          <w:rPr>
                            <w:rFonts w:ascii="Cambria Math" w:hAnsi="Cambria Math" w:cs="Arial"/>
                            <w:szCs w:val="20"/>
                          </w:rPr>
                          <m:t>j=1</m:t>
                        </m:r>
                      </m:sub>
                      <m:sup>
                        <m:r>
                          <w:rPr>
                            <w:rFonts w:ascii="Cambria Math" w:hAnsi="Cambria Math" w:cs="Arial"/>
                            <w:szCs w:val="20"/>
                          </w:rPr>
                          <m:t>K</m:t>
                        </m:r>
                      </m:sup>
                      <m:e>
                        <m:r>
                          <w:rPr>
                            <w:rFonts w:ascii="Cambria Math" w:hAnsi="Cambria Math" w:cs="Arial"/>
                            <w:szCs w:val="20"/>
                          </w:rPr>
                          <m:t>exp</m:t>
                        </m:r>
                        <m:d>
                          <m:dPr>
                            <m:begChr m:val="{"/>
                            <m:endChr m:val="}"/>
                            <m:ctrlPr>
                              <w:rPr>
                                <w:rFonts w:ascii="Cambria Math" w:hAnsi="Cambria Math"/>
                                <w:i/>
                              </w:rPr>
                            </m:ctrlPr>
                          </m:dPr>
                          <m:e>
                            <m:sSup>
                              <m:sSupPr>
                                <m:ctrlPr>
                                  <w:rPr>
                                    <w:rFonts w:ascii="Cambria Math" w:hAnsi="Cambria Math"/>
                                    <w:i/>
                                  </w:rPr>
                                </m:ctrlPr>
                              </m:sSupPr>
                              <m:e>
                                <m:r>
                                  <w:rPr>
                                    <w:rFonts w:ascii="Cambria Math" w:hAnsi="Cambria Math" w:cs="Arial"/>
                                    <w:szCs w:val="20"/>
                                  </w:rPr>
                                  <m:t>w</m:t>
                                </m:r>
                              </m:e>
                              <m:sup>
                                <m:r>
                                  <w:rPr>
                                    <w:rFonts w:ascii="Cambria Math" w:hAnsi="Cambria Math" w:cs="Arial"/>
                                    <w:szCs w:val="20"/>
                                  </w:rPr>
                                  <m:t>T</m:t>
                                </m:r>
                              </m:sup>
                            </m:sSup>
                            <m:r>
                              <w:rPr>
                                <w:rFonts w:ascii="Cambria Math" w:hAnsi="Cambria Math" w:cs="Arial"/>
                                <w:szCs w:val="20"/>
                              </w:rPr>
                              <m:t>tanh</m:t>
                            </m:r>
                            <m:d>
                              <m:dPr>
                                <m:ctrlPr>
                                  <w:rPr>
                                    <w:rFonts w:ascii="Cambria Math" w:hAnsi="Cambria Math"/>
                                    <w:i/>
                                  </w:rPr>
                                </m:ctrlPr>
                              </m:dPr>
                              <m:e>
                                <m:r>
                                  <w:rPr>
                                    <w:rFonts w:ascii="Cambria Math" w:hAnsi="Cambria Math" w:cs="Arial"/>
                                    <w:szCs w:val="20"/>
                                  </w:rPr>
                                  <m:t>V</m:t>
                                </m:r>
                                <m:sSubSup>
                                  <m:sSubSupPr>
                                    <m:ctrlPr>
                                      <w:rPr>
                                        <w:rFonts w:ascii="Cambria Math" w:hAnsi="Cambria Math"/>
                                        <w:i/>
                                      </w:rPr>
                                    </m:ctrlPr>
                                  </m:sSubSupPr>
                                  <m:e>
                                    <m:r>
                                      <w:rPr>
                                        <w:rFonts w:ascii="Cambria Math" w:hAnsi="Cambria Math" w:cs="Arial"/>
                                        <w:szCs w:val="20"/>
                                      </w:rPr>
                                      <m:t>h</m:t>
                                    </m:r>
                                  </m:e>
                                  <m:sub>
                                    <m:r>
                                      <w:rPr>
                                        <w:rFonts w:ascii="Cambria Math" w:hAnsi="Cambria Math" w:cs="Arial"/>
                                        <w:szCs w:val="20"/>
                                      </w:rPr>
                                      <m:t>j</m:t>
                                    </m:r>
                                  </m:sub>
                                  <m:sup>
                                    <m:r>
                                      <w:rPr>
                                        <w:rFonts w:ascii="Cambria Math" w:hAnsi="Cambria Math" w:cs="Arial"/>
                                        <w:szCs w:val="20"/>
                                      </w:rPr>
                                      <m:t>T</m:t>
                                    </m:r>
                                  </m:sup>
                                </m:sSubSup>
                              </m:e>
                            </m:d>
                            <m:r>
                              <w:rPr>
                                <w:rFonts w:ascii="Cambria Math" w:hAnsi="Cambria Math"/>
                              </w:rPr>
                              <m:t>∙</m:t>
                            </m:r>
                            <m:r>
                              <w:rPr>
                                <w:rFonts w:ascii="Cambria Math" w:hAnsi="Cambria Math" w:cs="Arial"/>
                                <w:szCs w:val="20"/>
                              </w:rPr>
                              <m:t>sigm</m:t>
                            </m:r>
                            <m:d>
                              <m:dPr>
                                <m:ctrlPr>
                                  <w:rPr>
                                    <w:rFonts w:ascii="Cambria Math" w:hAnsi="Cambria Math"/>
                                    <w:i/>
                                  </w:rPr>
                                </m:ctrlPr>
                              </m:dPr>
                              <m:e>
                                <m:r>
                                  <w:rPr>
                                    <w:rFonts w:ascii="Cambria Math" w:hAnsi="Cambria Math" w:cs="Arial"/>
                                    <w:szCs w:val="20"/>
                                  </w:rPr>
                                  <m:t>U</m:t>
                                </m:r>
                                <m:sSubSup>
                                  <m:sSubSupPr>
                                    <m:ctrlPr>
                                      <w:rPr>
                                        <w:rFonts w:ascii="Cambria Math" w:hAnsi="Cambria Math"/>
                                        <w:i/>
                                      </w:rPr>
                                    </m:ctrlPr>
                                  </m:sSubSupPr>
                                  <m:e>
                                    <m:r>
                                      <w:rPr>
                                        <w:rFonts w:ascii="Cambria Math" w:hAnsi="Cambria Math" w:cs="Arial"/>
                                        <w:szCs w:val="20"/>
                                      </w:rPr>
                                      <m:t>h</m:t>
                                    </m:r>
                                  </m:e>
                                  <m:sub>
                                    <m:r>
                                      <w:rPr>
                                        <w:rFonts w:ascii="Cambria Math" w:hAnsi="Cambria Math" w:cs="Arial"/>
                                        <w:szCs w:val="20"/>
                                      </w:rPr>
                                      <m:t>k</m:t>
                                    </m:r>
                                  </m:sub>
                                  <m:sup>
                                    <m:r>
                                      <w:rPr>
                                        <w:rFonts w:ascii="Cambria Math" w:hAnsi="Cambria Math" w:cs="Arial"/>
                                        <w:szCs w:val="20"/>
                                      </w:rPr>
                                      <m:t>T</m:t>
                                    </m:r>
                                  </m:sup>
                                </m:sSubSup>
                              </m:e>
                            </m:d>
                          </m:e>
                        </m:d>
                      </m:e>
                    </m:nary>
                  </m:den>
                </m:f>
              </m:oMath>
            </m:oMathPara>
          </w:p>
        </w:tc>
        <w:tc>
          <w:tcPr>
            <w:tcW w:w="430" w:type="dxa"/>
            <w:shd w:val="clear" w:color="auto" w:fill="auto"/>
            <w:vAlign w:val="center"/>
          </w:tcPr>
          <w:p w14:paraId="14415E79" w14:textId="61B5AD18" w:rsidR="00007F59" w:rsidRPr="00007F59" w:rsidRDefault="00007F59" w:rsidP="00007F59">
            <w:pPr>
              <w:pStyle w:val="MDPI31text"/>
              <w:spacing w:before="120" w:after="120" w:line="260" w:lineRule="atLeast"/>
              <w:ind w:left="0" w:firstLine="0"/>
              <w:jc w:val="right"/>
            </w:pPr>
            <w:r>
              <w:t>(</w:t>
            </w:r>
            <w:fldSimple w:instr=" seq EquationSeq \* \Arabic ">
              <w:r w:rsidR="00E03F91">
                <w:rPr>
                  <w:noProof/>
                </w:rPr>
                <w:t>1</w:t>
              </w:r>
            </w:fldSimple>
            <w:r>
              <w:t>)</w:t>
            </w:r>
          </w:p>
        </w:tc>
      </w:tr>
      <w:tr w:rsidR="00007F59" w14:paraId="5374643E" w14:textId="77777777" w:rsidTr="00007F59">
        <w:trPr>
          <w:trHeight w:val="340"/>
        </w:trPr>
        <w:tc>
          <w:tcPr>
            <w:tcW w:w="7426" w:type="dxa"/>
            <w:shd w:val="clear" w:color="auto" w:fill="auto"/>
            <w:vAlign w:val="center"/>
          </w:tcPr>
          <w:p w14:paraId="3B3EFD4C" w14:textId="51435108" w:rsidR="00007F59" w:rsidRPr="00007F59" w:rsidRDefault="00007F59" w:rsidP="00007F59">
            <w:pPr>
              <w:pStyle w:val="MDPI31text"/>
              <w:spacing w:after="120" w:line="260" w:lineRule="atLeast"/>
              <w:ind w:left="706" w:firstLine="0"/>
              <w:jc w:val="center"/>
            </w:pPr>
            <m:oMathPara>
              <m:oMath>
                <m:r>
                  <w:rPr>
                    <w:rFonts w:ascii="Cambria Math" w:hAnsi="Cambria Math" w:cs="Arial"/>
                    <w:szCs w:val="20"/>
                  </w:rPr>
                  <m:t>z=</m:t>
                </m:r>
                <m:nary>
                  <m:naryPr>
                    <m:chr m:val="∑"/>
                    <m:limLoc m:val="undOvr"/>
                    <m:ctrlPr>
                      <w:rPr>
                        <w:rFonts w:ascii="Cambria Math" w:hAnsi="Cambria Math"/>
                        <w:i/>
                      </w:rPr>
                    </m:ctrlPr>
                  </m:naryPr>
                  <m:sub>
                    <m:r>
                      <w:rPr>
                        <w:rFonts w:ascii="Cambria Math" w:hAnsi="Cambria Math" w:cs="Arial"/>
                        <w:szCs w:val="20"/>
                      </w:rPr>
                      <m:t>k=1</m:t>
                    </m:r>
                  </m:sub>
                  <m:sup>
                    <m:r>
                      <w:rPr>
                        <w:rFonts w:ascii="Cambria Math" w:hAnsi="Cambria Math" w:cs="Arial"/>
                        <w:szCs w:val="20"/>
                      </w:rPr>
                      <m:t>K</m:t>
                    </m:r>
                  </m:sup>
                  <m:e>
                    <m:sSub>
                      <m:sSubPr>
                        <m:ctrlPr>
                          <w:rPr>
                            <w:rFonts w:ascii="Cambria Math" w:hAnsi="Cambria Math"/>
                            <w:i/>
                          </w:rPr>
                        </m:ctrlPr>
                      </m:sSubPr>
                      <m:e>
                        <m:r>
                          <w:rPr>
                            <w:rFonts w:ascii="Cambria Math" w:hAnsi="Cambria Math" w:cs="Arial"/>
                            <w:szCs w:val="20"/>
                          </w:rPr>
                          <m:t>a</m:t>
                        </m:r>
                      </m:e>
                      <m:sub>
                        <m:r>
                          <w:rPr>
                            <w:rFonts w:ascii="Cambria Math" w:hAnsi="Cambria Math" w:cs="Arial"/>
                            <w:szCs w:val="20"/>
                          </w:rPr>
                          <m:t>k</m:t>
                        </m:r>
                      </m:sub>
                    </m:sSub>
                    <m:sSub>
                      <m:sSubPr>
                        <m:ctrlPr>
                          <w:rPr>
                            <w:rFonts w:ascii="Cambria Math" w:hAnsi="Cambria Math"/>
                            <w:i/>
                          </w:rPr>
                        </m:ctrlPr>
                      </m:sSubPr>
                      <m:e>
                        <m:r>
                          <w:rPr>
                            <w:rFonts w:ascii="Cambria Math" w:hAnsi="Cambria Math" w:cs="Arial"/>
                            <w:szCs w:val="20"/>
                          </w:rPr>
                          <m:t>h</m:t>
                        </m:r>
                      </m:e>
                      <m:sub>
                        <m:r>
                          <w:rPr>
                            <w:rFonts w:ascii="Cambria Math" w:hAnsi="Cambria Math" w:cs="Arial"/>
                            <w:szCs w:val="20"/>
                          </w:rPr>
                          <m:t>k</m:t>
                        </m:r>
                      </m:sub>
                    </m:sSub>
                  </m:e>
                </m:nary>
              </m:oMath>
            </m:oMathPara>
          </w:p>
        </w:tc>
        <w:tc>
          <w:tcPr>
            <w:tcW w:w="430" w:type="dxa"/>
            <w:shd w:val="clear" w:color="auto" w:fill="auto"/>
            <w:vAlign w:val="center"/>
          </w:tcPr>
          <w:p w14:paraId="7A88215A" w14:textId="21B9D936" w:rsidR="00007F59" w:rsidRPr="00007F59" w:rsidRDefault="00007F59" w:rsidP="00007F59">
            <w:pPr>
              <w:pStyle w:val="MDPI31text"/>
              <w:spacing w:after="120" w:line="260" w:lineRule="atLeast"/>
              <w:ind w:left="0" w:firstLine="0"/>
              <w:jc w:val="right"/>
            </w:pPr>
            <w:r>
              <w:t>(</w:t>
            </w:r>
            <w:fldSimple w:instr=" seq EquationSeq \* \Arabic ">
              <w:r w:rsidR="00E03F91">
                <w:rPr>
                  <w:noProof/>
                </w:rPr>
                <w:t>2</w:t>
              </w:r>
            </w:fldSimple>
            <w:r>
              <w:t>)</w:t>
            </w:r>
          </w:p>
        </w:tc>
      </w:tr>
    </w:tbl>
    <w:p w14:paraId="64220E83" w14:textId="670557FE" w:rsidR="006E1E92" w:rsidRPr="00966C3F" w:rsidRDefault="004E616C" w:rsidP="00007F59">
      <w:pPr>
        <w:pStyle w:val="MDPI31text"/>
      </w:pPr>
      <w:r>
        <w:t>Implementation of t</w:t>
      </w:r>
      <w:r w:rsidR="006E1E92" w:rsidRPr="00966C3F">
        <w:t>he attention mechanism consists of a simple two-layer fully connected network which passes each instance embedding (</w:t>
      </w:r>
      <w:commentRangeStart w:id="65"/>
      <w:commentRangeStart w:id="66"/>
      <w:proofErr w:type="spellStart"/>
      <w:r w:rsidR="006E1E92" w:rsidRPr="00206BFA">
        <w:rPr>
          <w:i/>
          <w:iCs/>
          <w:rPrChange w:id="67" w:author="Thomas Erol Tavolara" w:date="2022-11-22T17:14:00Z">
            <w:rPr>
              <w:i/>
              <w:iCs/>
              <w:highlight w:val="yellow"/>
            </w:rPr>
          </w:rPrChange>
        </w:rPr>
        <w:t>h</w:t>
      </w:r>
      <w:r w:rsidR="006E1E92" w:rsidRPr="00206BFA">
        <w:rPr>
          <w:i/>
          <w:iCs/>
          <w:vertAlign w:val="subscript"/>
          <w:rPrChange w:id="68" w:author="Thomas Erol Tavolara" w:date="2022-11-22T17:14:00Z">
            <w:rPr>
              <w:i/>
              <w:iCs/>
              <w:highlight w:val="yellow"/>
              <w:vertAlign w:val="subscript"/>
            </w:rPr>
          </w:rPrChange>
        </w:rPr>
        <w:t>k</w:t>
      </w:r>
      <w:commentRangeEnd w:id="65"/>
      <w:proofErr w:type="spellEnd"/>
      <w:r w:rsidR="00007A0A" w:rsidRPr="00206BFA">
        <w:rPr>
          <w:rStyle w:val="CommentReference"/>
          <w:rFonts w:eastAsia="SimSun"/>
          <w:i/>
          <w:iCs/>
          <w:noProof/>
          <w:snapToGrid/>
          <w:lang w:eastAsia="zh-CN" w:bidi="ar-SA"/>
          <w:rPrChange w:id="69" w:author="Thomas Erol Tavolara" w:date="2022-11-22T17:14:00Z">
            <w:rPr>
              <w:rStyle w:val="CommentReference"/>
              <w:rFonts w:eastAsia="SimSun"/>
              <w:i/>
              <w:iCs/>
              <w:noProof/>
              <w:snapToGrid/>
              <w:lang w:eastAsia="zh-CN" w:bidi="ar-SA"/>
            </w:rPr>
          </w:rPrChange>
        </w:rPr>
        <w:commentReference w:id="65"/>
      </w:r>
      <w:commentRangeEnd w:id="66"/>
      <w:r w:rsidR="00206BFA">
        <w:rPr>
          <w:rStyle w:val="CommentReference"/>
          <w:rFonts w:eastAsia="SimSun"/>
          <w:noProof/>
          <w:snapToGrid/>
          <w:lang w:eastAsia="zh-CN" w:bidi="ar-SA"/>
        </w:rPr>
        <w:commentReference w:id="66"/>
      </w:r>
      <w:r w:rsidR="006E1E92" w:rsidRPr="00206BFA">
        <w:rPr>
          <w:rPrChange w:id="70" w:author="Thomas Erol Tavolara" w:date="2022-11-22T17:14:00Z">
            <w:rPr/>
          </w:rPrChange>
        </w:rPr>
        <w:t>) through two parallel layers of the network (</w:t>
      </w:r>
      <w:r w:rsidR="006E1E92" w:rsidRPr="00206BFA">
        <w:rPr>
          <w:i/>
          <w:iCs/>
          <w:rPrChange w:id="71" w:author="Thomas Erol Tavolara" w:date="2022-11-22T17:14:00Z">
            <w:rPr>
              <w:i/>
              <w:iCs/>
              <w:highlight w:val="yellow"/>
            </w:rPr>
          </w:rPrChange>
        </w:rPr>
        <w:t>V</w:t>
      </w:r>
      <w:proofErr w:type="gramStart"/>
      <w:r w:rsidR="006E1E92" w:rsidRPr="00206BFA">
        <w:rPr>
          <w:rPrChange w:id="72" w:author="Thomas Erol Tavolara" w:date="2022-11-22T17:14:00Z">
            <w:rPr/>
          </w:rPrChange>
        </w:rPr>
        <w:t>,</w:t>
      </w:r>
      <w:r w:rsidR="006E1E92" w:rsidRPr="00206BFA">
        <w:rPr>
          <w:i/>
          <w:iCs/>
          <w:rPrChange w:id="73" w:author="Thomas Erol Tavolara" w:date="2022-11-22T17:14:00Z">
            <w:rPr>
              <w:i/>
              <w:iCs/>
              <w:highlight w:val="yellow"/>
            </w:rPr>
          </w:rPrChange>
        </w:rPr>
        <w:t>U</w:t>
      </w:r>
      <w:proofErr w:type="gramEnd"/>
      <w:r w:rsidR="006E1E92" w:rsidRPr="00206BFA">
        <w:rPr>
          <w:rPrChange w:id="74" w:author="Thomas Erol Tavolara" w:date="2022-11-22T17:14:00Z">
            <w:rPr/>
          </w:rPrChange>
        </w:rPr>
        <w:t>)</w:t>
      </w:r>
      <w:r w:rsidR="005421C2" w:rsidRPr="00206BFA">
        <w:rPr>
          <w:rPrChange w:id="75" w:author="Thomas Erol Tavolara" w:date="2022-11-22T17:14:00Z">
            <w:rPr/>
          </w:rPrChange>
        </w:rPr>
        <w:t xml:space="preserve">. </w:t>
      </w:r>
      <w:r w:rsidR="00E90D7D" w:rsidRPr="00206BFA">
        <w:rPr>
          <w:rPrChange w:id="76" w:author="Thomas Erol Tavolara" w:date="2022-11-22T17:14:00Z">
            <w:rPr/>
          </w:rPrChange>
        </w:rPr>
        <w:t>Then</w:t>
      </w:r>
      <w:r w:rsidR="005421C2" w:rsidRPr="00206BFA">
        <w:rPr>
          <w:rPrChange w:id="77" w:author="Thomas Erol Tavolara" w:date="2022-11-22T17:14:00Z">
            <w:rPr/>
          </w:rPrChange>
        </w:rPr>
        <w:t>, it</w:t>
      </w:r>
      <w:r w:rsidR="006E1E92" w:rsidRPr="00206BFA">
        <w:rPr>
          <w:rPrChange w:id="78" w:author="Thomas Erol Tavolara" w:date="2022-11-22T17:14:00Z">
            <w:rPr/>
          </w:rPrChange>
        </w:rPr>
        <w:t xml:space="preserve"> applies a </w:t>
      </w:r>
      <w:commentRangeStart w:id="79"/>
      <w:commentRangeStart w:id="80"/>
      <w:proofErr w:type="spellStart"/>
      <w:r w:rsidR="006E1E92" w:rsidRPr="00206BFA">
        <w:rPr>
          <w:rPrChange w:id="81" w:author="Thomas Erol Tavolara" w:date="2022-11-22T17:14:00Z">
            <w:rPr/>
          </w:rPrChange>
        </w:rPr>
        <w:t>tanh</w:t>
      </w:r>
      <w:commentRangeEnd w:id="79"/>
      <w:proofErr w:type="spellEnd"/>
      <w:r w:rsidR="00F741E5" w:rsidRPr="00206BFA">
        <w:rPr>
          <w:rStyle w:val="CommentReference"/>
          <w:rFonts w:eastAsia="SimSun"/>
          <w:noProof/>
          <w:snapToGrid/>
          <w:lang w:eastAsia="zh-CN" w:bidi="ar-SA"/>
          <w:rPrChange w:id="82" w:author="Thomas Erol Tavolara" w:date="2022-11-22T17:14:00Z">
            <w:rPr>
              <w:rStyle w:val="CommentReference"/>
              <w:rFonts w:eastAsia="SimSun"/>
              <w:noProof/>
              <w:snapToGrid/>
              <w:lang w:eastAsia="zh-CN" w:bidi="ar-SA"/>
            </w:rPr>
          </w:rPrChange>
        </w:rPr>
        <w:commentReference w:id="79"/>
      </w:r>
      <w:commentRangeEnd w:id="80"/>
      <w:r w:rsidR="00206BFA">
        <w:rPr>
          <w:rStyle w:val="CommentReference"/>
          <w:rFonts w:eastAsia="SimSun"/>
          <w:noProof/>
          <w:snapToGrid/>
          <w:lang w:eastAsia="zh-CN" w:bidi="ar-SA"/>
        </w:rPr>
        <w:commentReference w:id="80"/>
      </w:r>
      <w:r w:rsidR="006E1E92" w:rsidRPr="00206BFA">
        <w:rPr>
          <w:rPrChange w:id="83" w:author="Thomas Erol Tavolara" w:date="2022-11-22T17:14:00Z">
            <w:rPr/>
          </w:rPrChange>
        </w:rPr>
        <w:t xml:space="preserve"> and sigmoid activation function to the respective results, dots the results, </w:t>
      </w:r>
      <w:r w:rsidR="00E90D7D" w:rsidRPr="00206BFA">
        <w:rPr>
          <w:rPrChange w:id="84" w:author="Thomas Erol Tavolara" w:date="2022-11-22T17:14:00Z">
            <w:rPr/>
          </w:rPrChange>
        </w:rPr>
        <w:t>next passing</w:t>
      </w:r>
      <w:r w:rsidR="006E1E92" w:rsidRPr="00206BFA">
        <w:rPr>
          <w:rPrChange w:id="85" w:author="Thomas Erol Tavolara" w:date="2022-11-22T17:14:00Z">
            <w:rPr/>
          </w:rPrChange>
        </w:rPr>
        <w:t xml:space="preserve"> the fused activation through another layer (</w:t>
      </w:r>
      <w:proofErr w:type="spellStart"/>
      <w:r w:rsidR="006E1E92" w:rsidRPr="00206BFA">
        <w:rPr>
          <w:i/>
          <w:iCs/>
          <w:rPrChange w:id="86" w:author="Thomas Erol Tavolara" w:date="2022-11-22T17:14:00Z">
            <w:rPr>
              <w:i/>
              <w:iCs/>
              <w:highlight w:val="yellow"/>
            </w:rPr>
          </w:rPrChange>
        </w:rPr>
        <w:t>w</w:t>
      </w:r>
      <w:r w:rsidR="006E1E92" w:rsidRPr="00206BFA">
        <w:rPr>
          <w:i/>
          <w:iCs/>
          <w:vertAlign w:val="superscript"/>
          <w:rPrChange w:id="87" w:author="Thomas Erol Tavolara" w:date="2022-11-22T17:14:00Z">
            <w:rPr>
              <w:i/>
              <w:iCs/>
              <w:highlight w:val="yellow"/>
              <w:vertAlign w:val="superscript"/>
            </w:rPr>
          </w:rPrChange>
        </w:rPr>
        <w:t>T</w:t>
      </w:r>
      <w:proofErr w:type="spellEnd"/>
      <w:r w:rsidR="006E1E92" w:rsidRPr="00206BFA">
        <w:rPr>
          <w:rPrChange w:id="88" w:author="Thomas Erol Tavolara" w:date="2022-11-22T17:14:00Z">
            <w:rPr/>
          </w:rPrChange>
        </w:rPr>
        <w:t>), which maps the vector into a single value, its attention weight (</w:t>
      </w:r>
      <w:proofErr w:type="spellStart"/>
      <w:r w:rsidR="006E1E92" w:rsidRPr="00206BFA">
        <w:rPr>
          <w:i/>
          <w:iCs/>
          <w:rPrChange w:id="89" w:author="Thomas Erol Tavolara" w:date="2022-11-22T17:14:00Z">
            <w:rPr>
              <w:i/>
              <w:iCs/>
              <w:highlight w:val="yellow"/>
            </w:rPr>
          </w:rPrChange>
        </w:rPr>
        <w:t>a</w:t>
      </w:r>
      <w:r w:rsidR="006E1E92" w:rsidRPr="00206BFA">
        <w:rPr>
          <w:i/>
          <w:iCs/>
          <w:vertAlign w:val="subscript"/>
          <w:rPrChange w:id="90" w:author="Thomas Erol Tavolara" w:date="2022-11-22T17:14:00Z">
            <w:rPr>
              <w:i/>
              <w:iCs/>
              <w:highlight w:val="yellow"/>
              <w:vertAlign w:val="subscript"/>
            </w:rPr>
          </w:rPrChange>
        </w:rPr>
        <w:t>k</w:t>
      </w:r>
      <w:proofErr w:type="spellEnd"/>
      <w:r w:rsidR="006E1E92" w:rsidRPr="00206BFA">
        <w:rPr>
          <w:rPrChange w:id="91" w:author="Thomas Erol Tavolara" w:date="2022-11-22T17:14:00Z">
            <w:rPr/>
          </w:rPrChange>
        </w:rPr>
        <w:t xml:space="preserve">). Equation </w:t>
      </w:r>
      <w:r w:rsidR="00E62619" w:rsidRPr="00206BFA">
        <w:rPr>
          <w:rPrChange w:id="92" w:author="Thomas Erol Tavolara" w:date="2022-11-22T17:14:00Z">
            <w:rPr/>
          </w:rPrChange>
        </w:rPr>
        <w:t>(</w:t>
      </w:r>
      <w:r w:rsidR="006E1E92" w:rsidRPr="00206BFA">
        <w:rPr>
          <w:rPrChange w:id="93" w:author="Thomas Erol Tavolara" w:date="2022-11-22T17:14:00Z">
            <w:rPr/>
          </w:rPrChange>
        </w:rPr>
        <w:t>1</w:t>
      </w:r>
      <w:r w:rsidR="00E62619" w:rsidRPr="00206BFA">
        <w:rPr>
          <w:rPrChange w:id="94" w:author="Thomas Erol Tavolara" w:date="2022-11-22T17:14:00Z">
            <w:rPr/>
          </w:rPrChange>
        </w:rPr>
        <w:t>)</w:t>
      </w:r>
      <w:r w:rsidR="006E1E92" w:rsidRPr="00206BFA">
        <w:rPr>
          <w:rPrChange w:id="95" w:author="Thomas Erol Tavolara" w:date="2022-11-22T17:14:00Z">
            <w:rPr/>
          </w:rPrChange>
        </w:rPr>
        <w:t xml:space="preserve"> summarizes these interactions. The weighted sum of each embedded instance and its attention weight yields a bag-level instance (</w:t>
      </w:r>
      <w:r w:rsidR="006E1E92" w:rsidRPr="00206BFA">
        <w:rPr>
          <w:i/>
          <w:iCs/>
          <w:rPrChange w:id="96" w:author="Thomas Erol Tavolara" w:date="2022-11-22T17:14:00Z">
            <w:rPr>
              <w:i/>
              <w:iCs/>
              <w:highlight w:val="yellow"/>
            </w:rPr>
          </w:rPrChange>
        </w:rPr>
        <w:t>z</w:t>
      </w:r>
      <w:r w:rsidR="006E1E92" w:rsidRPr="00206BFA">
        <w:rPr>
          <w:rPrChange w:id="97" w:author="Thomas Erol Tavolara" w:date="2022-11-22T17:14:00Z">
            <w:rPr/>
          </w:rPrChange>
        </w:rPr>
        <w:t xml:space="preserve">), as in Equation </w:t>
      </w:r>
      <w:r w:rsidR="00007A0A" w:rsidRPr="00206BFA">
        <w:rPr>
          <w:rPrChange w:id="98" w:author="Thomas Erol Tavolara" w:date="2022-11-22T17:14:00Z">
            <w:rPr/>
          </w:rPrChange>
        </w:rPr>
        <w:t>(</w:t>
      </w:r>
      <w:r w:rsidR="006E1E92" w:rsidRPr="00206BFA">
        <w:rPr>
          <w:rPrChange w:id="99" w:author="Thomas Erol Tavolara" w:date="2022-11-22T17:14:00Z">
            <w:rPr/>
          </w:rPrChange>
        </w:rPr>
        <w:t>2</w:t>
      </w:r>
      <w:r w:rsidR="00007A0A" w:rsidRPr="00206BFA">
        <w:rPr>
          <w:rPrChange w:id="100" w:author="Thomas Erol Tavolara" w:date="2022-11-22T17:14:00Z">
            <w:rPr/>
          </w:rPrChange>
        </w:rPr>
        <w:t>)</w:t>
      </w:r>
      <w:r w:rsidR="006E1E92" w:rsidRPr="00206BFA">
        <w:rPr>
          <w:rPrChange w:id="101" w:author="Thomas Erol Tavolara" w:date="2022-11-22T17:14:00Z">
            <w:rPr/>
          </w:rPrChange>
        </w:rPr>
        <w:t>. The parameters (</w:t>
      </w:r>
      <w:r w:rsidR="006E1E92" w:rsidRPr="00206BFA">
        <w:rPr>
          <w:i/>
          <w:iCs/>
          <w:rPrChange w:id="102" w:author="Thomas Erol Tavolara" w:date="2022-11-22T17:14:00Z">
            <w:rPr>
              <w:i/>
              <w:iCs/>
              <w:highlight w:val="yellow"/>
            </w:rPr>
          </w:rPrChange>
        </w:rPr>
        <w:t>V</w:t>
      </w:r>
      <w:r w:rsidR="006E1E92" w:rsidRPr="00206BFA">
        <w:rPr>
          <w:rPrChange w:id="103" w:author="Thomas Erol Tavolara" w:date="2022-11-22T17:14:00Z">
            <w:rPr/>
          </w:rPrChange>
        </w:rPr>
        <w:t xml:space="preserve">, </w:t>
      </w:r>
      <w:r w:rsidR="006E1E92" w:rsidRPr="00206BFA">
        <w:rPr>
          <w:i/>
          <w:iCs/>
          <w:rPrChange w:id="104" w:author="Thomas Erol Tavolara" w:date="2022-11-22T17:14:00Z">
            <w:rPr>
              <w:i/>
              <w:iCs/>
              <w:highlight w:val="yellow"/>
            </w:rPr>
          </w:rPrChange>
        </w:rPr>
        <w:t>U</w:t>
      </w:r>
      <w:r w:rsidR="006E1E92" w:rsidRPr="00206BFA">
        <w:rPr>
          <w:rPrChange w:id="105" w:author="Thomas Erol Tavolara" w:date="2022-11-22T17:14:00Z">
            <w:rPr/>
          </w:rPrChange>
        </w:rPr>
        <w:t xml:space="preserve">, </w:t>
      </w:r>
      <w:r w:rsidR="006E1E92" w:rsidRPr="00206BFA">
        <w:rPr>
          <w:i/>
          <w:iCs/>
          <w:rPrChange w:id="106" w:author="Thomas Erol Tavolara" w:date="2022-11-22T17:14:00Z">
            <w:rPr>
              <w:i/>
              <w:iCs/>
              <w:highlight w:val="yellow"/>
            </w:rPr>
          </w:rPrChange>
        </w:rPr>
        <w:t>w</w:t>
      </w:r>
      <w:r w:rsidR="006E1E92" w:rsidRPr="00206BFA">
        <w:rPr>
          <w:rPrChange w:id="107" w:author="Thomas Erol Tavolara" w:date="2022-11-22T17:14:00Z">
            <w:rPr/>
          </w:rPrChange>
        </w:rPr>
        <w:t>)</w:t>
      </w:r>
      <w:r w:rsidR="006E1E92" w:rsidRPr="00966C3F">
        <w:t xml:space="preserve"> for this two-layer neural network are automatically learned through model training.</w:t>
      </w:r>
    </w:p>
    <w:p w14:paraId="09939794" w14:textId="517FC2CA" w:rsidR="006E1E92" w:rsidRPr="00007F59" w:rsidRDefault="00007F59" w:rsidP="00007F59">
      <w:pPr>
        <w:pStyle w:val="MDPI22heading2"/>
        <w:spacing w:before="240"/>
      </w:pPr>
      <w:r w:rsidRPr="00007F59">
        <w:t xml:space="preserve">3.3. </w:t>
      </w:r>
      <w:r w:rsidR="006E1E92" w:rsidRPr="00007F59">
        <w:t>Contrastive MIL</w:t>
      </w:r>
    </w:p>
    <w:p w14:paraId="7E2AB006" w14:textId="6B4AE958" w:rsidR="006E1E92" w:rsidRDefault="006E1E92" w:rsidP="00007F59">
      <w:pPr>
        <w:pStyle w:val="MDPI31text"/>
      </w:pPr>
      <w:r w:rsidRPr="00966C3F">
        <w:t xml:space="preserve">Contrastive learning is also applied on the MIL level. Commonly, MIL is utilized in a supervised manner to predict </w:t>
      </w:r>
      <w:r w:rsidR="00AF7226">
        <w:t>a</w:t>
      </w:r>
      <w:r w:rsidR="00AF7226" w:rsidRPr="00966C3F">
        <w:t xml:space="preserve"> </w:t>
      </w:r>
      <w:r w:rsidRPr="00966C3F">
        <w:t xml:space="preserve">label associated with the bag. For WSIs, this can be a diagnostic outcome. </w:t>
      </w:r>
      <w:commentRangeStart w:id="108"/>
      <w:commentRangeStart w:id="109"/>
      <w:r w:rsidRPr="00966C3F">
        <w:t xml:space="preserve">Inspired by </w:t>
      </w:r>
      <w:proofErr w:type="spellStart"/>
      <w:r w:rsidRPr="00966C3F">
        <w:t>SimCLR</w:t>
      </w:r>
      <w:proofErr w:type="spellEnd"/>
      <w:r w:rsidRPr="00966C3F">
        <w:t>, we propose a novel method to learn effective representations of WSIs without supervision</w:t>
      </w:r>
      <w:r w:rsidR="00AC6FF1">
        <w:t>,</w:t>
      </w:r>
      <w:r w:rsidRPr="00966C3F">
        <w:t xml:space="preserve"> using contrastive learning with MIL. </w:t>
      </w:r>
      <w:commentRangeEnd w:id="108"/>
      <w:r w:rsidR="00AC6FF1">
        <w:rPr>
          <w:rStyle w:val="CommentReference"/>
          <w:rFonts w:eastAsia="SimSun"/>
          <w:noProof/>
          <w:snapToGrid/>
          <w:lang w:eastAsia="zh-CN" w:bidi="ar-SA"/>
        </w:rPr>
        <w:commentReference w:id="108"/>
      </w:r>
      <w:commentRangeEnd w:id="109"/>
      <w:r w:rsidR="00206BFA">
        <w:rPr>
          <w:rStyle w:val="CommentReference"/>
          <w:rFonts w:eastAsia="SimSun"/>
          <w:noProof/>
          <w:snapToGrid/>
          <w:lang w:eastAsia="zh-CN" w:bidi="ar-SA"/>
        </w:rPr>
        <w:commentReference w:id="109"/>
      </w:r>
      <w:r w:rsidRPr="00966C3F">
        <w:t xml:space="preserve">With a transformation-invariant tile encoder trained as in Figure 2, pairs of bags </w:t>
      </w:r>
      <w:proofErr w:type="gramStart"/>
      <w:r w:rsidRPr="00966C3F">
        <w:t>are subsampled</w:t>
      </w:r>
      <w:proofErr w:type="gramEnd"/>
      <w:r w:rsidRPr="00966C3F">
        <w:t xml:space="preserve"> from the resulting tile encodings. These MIL bags serve as </w:t>
      </w:r>
      <w:r w:rsidR="009202FC">
        <w:t>“</w:t>
      </w:r>
      <w:r w:rsidRPr="00966C3F">
        <w:t>transformations</w:t>
      </w:r>
      <w:r w:rsidR="009202FC">
        <w:t>”</w:t>
      </w:r>
      <w:r w:rsidRPr="00966C3F">
        <w:t xml:space="preserve"> of the WSI, similar to the color, scale, and rotation transformations of </w:t>
      </w:r>
      <w:proofErr w:type="spellStart"/>
      <w:r w:rsidRPr="00966C3F">
        <w:t>SimCLR</w:t>
      </w:r>
      <w:proofErr w:type="spellEnd"/>
      <w:r w:rsidRPr="00966C3F">
        <w:t xml:space="preserve">. AB-MIL is used to aggregate MIL bags into bag-level encodings and similar to </w:t>
      </w:r>
      <w:proofErr w:type="spellStart"/>
      <w:r w:rsidRPr="00966C3F">
        <w:t>SimCLR</w:t>
      </w:r>
      <w:proofErr w:type="spellEnd"/>
      <w:r w:rsidRPr="00966C3F">
        <w:t>, project via a projection head. Contrastive loss is then used to attract bag-level projections from the same slide and to contrast bag-level projections from different slides. With this framework, a label-free slide-level feature vector is created. These steps are summarized in Figure 3.</w:t>
      </w:r>
    </w:p>
    <w:p w14:paraId="6625FE6C" w14:textId="797B0F1B" w:rsidR="00007F59" w:rsidRDefault="00007F59" w:rsidP="00007F59">
      <w:pPr>
        <w:pStyle w:val="MDPI52figure"/>
      </w:pPr>
      <w:r w:rsidRPr="00966C3F">
        <w:rPr>
          <w:noProof/>
          <w:snapToGrid/>
          <w:lang w:eastAsia="en-US" w:bidi="ar-SA"/>
        </w:rPr>
        <w:drawing>
          <wp:inline distT="0" distB="0" distL="0" distR="0" wp14:anchorId="00FF7846" wp14:editId="63B5B379">
            <wp:extent cx="6600825" cy="32761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_compressed.em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02862" cy="3277149"/>
                    </a:xfrm>
                    <a:prstGeom prst="rect">
                      <a:avLst/>
                    </a:prstGeom>
                  </pic:spPr>
                </pic:pic>
              </a:graphicData>
            </a:graphic>
          </wp:inline>
        </w:drawing>
      </w:r>
    </w:p>
    <w:p w14:paraId="08630586" w14:textId="7BDAA3FB" w:rsidR="00007F59" w:rsidRDefault="00007F59" w:rsidP="00007F59">
      <w:pPr>
        <w:pStyle w:val="MDPI51figurecaption"/>
        <w:jc w:val="both"/>
      </w:pPr>
      <w:commentRangeStart w:id="110"/>
      <w:commentRangeStart w:id="111"/>
      <w:r w:rsidRPr="00007F59">
        <w:rPr>
          <w:b/>
        </w:rPr>
        <w:t xml:space="preserve">Figure 3. </w:t>
      </w:r>
      <w:commentRangeEnd w:id="110"/>
      <w:r w:rsidR="00F741E5">
        <w:rPr>
          <w:rStyle w:val="CommentReference"/>
          <w:rFonts w:eastAsia="SimSun"/>
          <w:noProof/>
          <w:lang w:eastAsia="zh-CN" w:bidi="ar-SA"/>
        </w:rPr>
        <w:commentReference w:id="110"/>
      </w:r>
      <w:commentRangeEnd w:id="111"/>
      <w:r w:rsidR="00206BFA">
        <w:rPr>
          <w:rStyle w:val="CommentReference"/>
          <w:rFonts w:eastAsia="SimSun"/>
          <w:noProof/>
          <w:lang w:eastAsia="zh-CN" w:bidi="ar-SA"/>
        </w:rPr>
        <w:commentReference w:id="111"/>
      </w:r>
      <w:r w:rsidRPr="00966C3F">
        <w:t xml:space="preserve">Encodings learned as in Figure 2 </w:t>
      </w:r>
      <w:proofErr w:type="gramStart"/>
      <w:r w:rsidRPr="00966C3F">
        <w:t>are utilized</w:t>
      </w:r>
      <w:proofErr w:type="gramEnd"/>
      <w:r w:rsidRPr="00966C3F">
        <w:t xml:space="preserve"> to construct multiple MIL bags per WSI. Each bag is aggregated into a bag-level encoding via attention-based MIL, trained via contrastive learning. Here, each bag-level encoding from a given slide acts as a </w:t>
      </w:r>
      <w:r w:rsidR="009202FC">
        <w:t>“</w:t>
      </w:r>
      <w:r w:rsidRPr="00966C3F">
        <w:t>transformation</w:t>
      </w:r>
      <w:r w:rsidR="009202FC">
        <w:t>”</w:t>
      </w:r>
      <w:r w:rsidRPr="00966C3F">
        <w:t xml:space="preserve"> and attracts each other while contrasting with bag-level encoding from other slides. Note that the example here is only for one training iteration. Each iteration yields different pairs of MIL bags for each slide.</w:t>
      </w:r>
    </w:p>
    <w:p w14:paraId="277D78DC" w14:textId="473D9B28" w:rsidR="006E1E92" w:rsidRPr="00966C3F" w:rsidRDefault="006E1E92" w:rsidP="00007F59">
      <w:pPr>
        <w:pStyle w:val="MDPI31text"/>
      </w:pPr>
      <w:r w:rsidRPr="00966C3F">
        <w:lastRenderedPageBreak/>
        <w:t xml:space="preserve">Our hypothesis with </w:t>
      </w:r>
      <w:r w:rsidRPr="00170785">
        <w:t>this latter framework is that the learned bag-level encodings of each slide contain features that are unique to each slide. Usually, in attention-based MIL, attention weights bias the bag-level encodings towards instances that correlate to the slide</w:t>
      </w:r>
      <w:r w:rsidR="009202FC" w:rsidRPr="00170785">
        <w:t>’</w:t>
      </w:r>
      <w:r w:rsidRPr="00170785">
        <w:t xml:space="preserve">s label. For example, when attention-based MIL is trained on a set of WSIs labeled for tumor presence or non-presence, tiles within the tumor receive higher attention </w:t>
      </w:r>
      <w:r w:rsidRPr="00170785">
        <w:fldChar w:fldCharType="begin"/>
      </w:r>
      <w:r w:rsidRPr="00170785">
        <w:instrText xml:space="preserve"> ADDIN EN.CITE &lt;EndNote&gt;&lt;Cite&gt;&lt;Author&gt;Lu&lt;/Author&gt;&lt;Year&gt;2021&lt;/Year&gt;&lt;RecNum&gt;16&lt;/RecNum&gt;&lt;DisplayText&gt;&lt;style size="10"&gt;[17,18]&lt;/style&gt;&lt;/DisplayText&gt;&lt;record&gt;&lt;rec-number&gt;16&lt;/rec-number&gt;&lt;foreign-keys&gt;&lt;key app="EN" db-id="9ssrfsdv2wxrxkexes7552pmrppzxpdv0ffz" timestamp="1667839460"&gt;16&lt;/key&gt;&lt;/foreign-keys&gt;&lt;ref-type name="Journal Article"&gt;17&lt;/ref-type&gt;&lt;contributors&gt;&lt;authors&gt;&lt;author&gt;Lu, Ming Y.&lt;/author&gt;&lt;author&gt;Chen, Tiffany Y.&lt;/author&gt;&lt;author&gt;Williamson, Drew F. K.&lt;/author&gt;&lt;author&gt;Zhao, Melissa&lt;/author&gt;&lt;author&gt;Shady, Maha&lt;/author&gt;&lt;author&gt;Lipkova, Jana&lt;/author&gt;&lt;author&gt;Mahmood, Faisal&lt;/author&gt;&lt;/authors&gt;&lt;/contributors&gt;&lt;titles&gt;&lt;title&gt;AI-based pathology predicts origins for cancers of unknown primary&lt;/title&gt;&lt;secondary-title&gt;Nature&lt;/secondary-title&gt;&lt;/titles&gt;&lt;periodical&gt;&lt;full-title&gt;Nature&lt;/full-title&gt;&lt;/periodical&gt;&lt;pages&gt;106-110&lt;/pages&gt;&lt;volume&gt;594&lt;/volume&gt;&lt;number&gt;7861&lt;/number&gt;&lt;dates&gt;&lt;year&gt;2021&lt;/year&gt;&lt;/dates&gt;&lt;publisher&gt;Nature Publishing Group&lt;/publisher&gt;&lt;isbn&gt;1476-4687&lt;/isbn&gt;&lt;urls&gt;&lt;/urls&gt;&lt;/record&gt;&lt;/Cite&gt;&lt;Cite&gt;&lt;Author&gt;Lu&lt;/Author&gt;&lt;Year&gt;2021&lt;/Year&gt;&lt;RecNum&gt;15&lt;/RecNum&gt;&lt;record&gt;&lt;rec-number&gt;15&lt;/rec-number&gt;&lt;foreign-keys&gt;&lt;key app="EN" db-id="9ssrfsdv2wxrxkexes7552pmrppzxpdv0ffz" timestamp="1667839460"&gt;15&lt;/key&gt;&lt;/foreign-keys&gt;&lt;ref-type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Group&lt;/publisher&gt;&lt;isbn&gt;2157-846X&lt;/isbn&gt;&lt;urls&gt;&lt;/urls&gt;&lt;/record&gt;&lt;/Cite&gt;&lt;/EndNote&gt;</w:instrText>
      </w:r>
      <w:r w:rsidRPr="00170785">
        <w:fldChar w:fldCharType="separate"/>
      </w:r>
      <w:r w:rsidRPr="00170785">
        <w:rPr>
          <w:noProof/>
        </w:rPr>
        <w:t>[17,18]</w:t>
      </w:r>
      <w:r w:rsidRPr="00170785">
        <w:fldChar w:fldCharType="end"/>
      </w:r>
      <w:r w:rsidRPr="00170785">
        <w:t>. This is what gives the model a degree of interpretability</w:t>
      </w:r>
      <w:r w:rsidRPr="00966C3F">
        <w:t xml:space="preserve">. However, for the proposed model, there are no labels initially. </w:t>
      </w:r>
      <w:commentRangeStart w:id="112"/>
      <w:commentRangeStart w:id="113"/>
      <w:r w:rsidRPr="00206BFA">
        <w:rPr>
          <w:i/>
          <w:iCs/>
          <w:rPrChange w:id="114" w:author="Thomas Erol Tavolara" w:date="2022-11-22T17:15:00Z">
            <w:rPr>
              <w:i/>
              <w:iCs/>
              <w:highlight w:val="yellow"/>
            </w:rPr>
          </w:rPrChange>
        </w:rPr>
        <w:t>Instead</w:t>
      </w:r>
      <w:commentRangeEnd w:id="112"/>
      <w:r w:rsidR="00170785" w:rsidRPr="00206BFA">
        <w:rPr>
          <w:rStyle w:val="CommentReference"/>
          <w:rFonts w:eastAsia="SimSun"/>
          <w:noProof/>
          <w:snapToGrid/>
          <w:lang w:eastAsia="zh-CN" w:bidi="ar-SA"/>
          <w:rPrChange w:id="115" w:author="Thomas Erol Tavolara" w:date="2022-11-22T17:15:00Z">
            <w:rPr>
              <w:rStyle w:val="CommentReference"/>
              <w:rFonts w:eastAsia="SimSun"/>
              <w:noProof/>
              <w:snapToGrid/>
              <w:lang w:eastAsia="zh-CN" w:bidi="ar-SA"/>
            </w:rPr>
          </w:rPrChange>
        </w:rPr>
        <w:commentReference w:id="112"/>
      </w:r>
      <w:commentRangeEnd w:id="113"/>
      <w:r w:rsidR="00206BFA" w:rsidRPr="00206BFA">
        <w:rPr>
          <w:rStyle w:val="CommentReference"/>
          <w:rFonts w:eastAsia="SimSun"/>
          <w:noProof/>
          <w:snapToGrid/>
          <w:lang w:eastAsia="zh-CN" w:bidi="ar-SA"/>
          <w:rPrChange w:id="116" w:author="Thomas Erol Tavolara" w:date="2022-11-22T17:15:00Z">
            <w:rPr>
              <w:rStyle w:val="CommentReference"/>
              <w:rFonts w:eastAsia="SimSun"/>
              <w:noProof/>
              <w:snapToGrid/>
              <w:lang w:eastAsia="zh-CN" w:bidi="ar-SA"/>
            </w:rPr>
          </w:rPrChange>
        </w:rPr>
        <w:commentReference w:id="113"/>
      </w:r>
      <w:r w:rsidRPr="00206BFA">
        <w:rPr>
          <w:i/>
          <w:iCs/>
          <w:rPrChange w:id="117" w:author="Thomas Erol Tavolara" w:date="2022-11-22T17:15:00Z">
            <w:rPr>
              <w:i/>
              <w:iCs/>
              <w:highlight w:val="yellow"/>
            </w:rPr>
          </w:rPrChange>
        </w:rPr>
        <w:t>, the objective is to force differently sampled MIL bags of the same slide to map to the same bag-level encoding and make these bag-level encodings as different as possible from bag-level encodings of other slides</w:t>
      </w:r>
      <w:r w:rsidRPr="00966C3F">
        <w:rPr>
          <w:i/>
          <w:iCs/>
        </w:rPr>
        <w:t>.</w:t>
      </w:r>
      <w:r w:rsidRPr="00966C3F">
        <w:t xml:space="preserve"> To satisfy these constraints, we hypothesize that microanatomies that discriminate from one another are attended to. For example, assume we have two </w:t>
      </w:r>
      <w:r w:rsidRPr="00170785">
        <w:t>slides</w:t>
      </w:r>
      <w:r w:rsidR="009202FC" w:rsidRPr="00170785">
        <w:t>—</w:t>
      </w:r>
      <w:r w:rsidRPr="00170785">
        <w:t>both share</w:t>
      </w:r>
      <w:r w:rsidRPr="00966C3F">
        <w:t xml:space="preserve"> two kinds of microanatomies, but one has an additional microanatomy. To maximize the contrast between these two slides, the bag-level encoding should be biased towards the unique microanatomy, which is not shared between the two slides. This bias (or weight) towards unique microanatomies (or tiles) is learned by SS-MIL. Ultimately, we hypothesize that the features learned by SS-MIL in bag-level encodings correspond to features of the slide with the maximum variance across the dataset.</w:t>
      </w:r>
    </w:p>
    <w:p w14:paraId="1392487F" w14:textId="046653C1" w:rsidR="006E1E92" w:rsidRPr="00007F59" w:rsidRDefault="00007F59" w:rsidP="00007F59">
      <w:pPr>
        <w:pStyle w:val="MDPI22heading2"/>
        <w:spacing w:before="240"/>
      </w:pPr>
      <w:r w:rsidRPr="00007F59">
        <w:t xml:space="preserve">3.4. </w:t>
      </w:r>
      <w:r w:rsidR="006E1E92" w:rsidRPr="00007F59">
        <w:t>Datasets</w:t>
      </w:r>
    </w:p>
    <w:p w14:paraId="6DF3E8EE" w14:textId="03B72B00" w:rsidR="006E1E92" w:rsidRPr="00966C3F" w:rsidRDefault="006E1E92" w:rsidP="00007F59">
      <w:pPr>
        <w:pStyle w:val="MDPI31text"/>
      </w:pPr>
      <w:r w:rsidRPr="00966C3F">
        <w:t xml:space="preserve">We utilize two publicly available datasets to test the proposed method. TCGA-NSCLC is a dataset of 1053 non-small-cell lung cancer H&amp;E WSIs. The task is to subtype these biopsies into </w:t>
      </w:r>
      <w:del w:id="118" w:author="Thomas Erol Tavolara" w:date="2022-11-22T17:15:00Z">
        <w:r w:rsidRPr="00966C3F" w:rsidDel="003816C3">
          <w:delText>lung adenocarcinoma (</w:delText>
        </w:r>
      </w:del>
      <w:proofErr w:type="gramStart"/>
      <w:r w:rsidRPr="00966C3F">
        <w:t>LUAD</w:t>
      </w:r>
      <w:ins w:id="119" w:author="Thomas Erol Tavolara" w:date="2022-11-22T17:15:00Z">
        <w:r w:rsidR="003816C3">
          <w:t>(</w:t>
        </w:r>
      </w:ins>
      <w:proofErr w:type="gramEnd"/>
      <w:del w:id="120" w:author="Thomas Erol Tavolara" w:date="2022-11-22T17:15:00Z">
        <w:r w:rsidRPr="00966C3F" w:rsidDel="003816C3">
          <w:delText xml:space="preserve">, </w:delText>
        </w:r>
      </w:del>
      <w:r w:rsidRPr="003816C3">
        <w:rPr>
          <w:i/>
          <w:iCs/>
          <w:rPrChange w:id="121" w:author="Thomas Erol Tavolara" w:date="2022-11-22T17:15:00Z">
            <w:rPr>
              <w:i/>
              <w:iCs/>
              <w:highlight w:val="yellow"/>
            </w:rPr>
          </w:rPrChange>
        </w:rPr>
        <w:t>n</w:t>
      </w:r>
      <w:r w:rsidR="00170785">
        <w:t xml:space="preserve"> </w:t>
      </w:r>
      <w:r w:rsidRPr="00966C3F">
        <w:t>=</w:t>
      </w:r>
      <w:r w:rsidR="00170785">
        <w:t xml:space="preserve"> </w:t>
      </w:r>
      <w:r w:rsidRPr="00966C3F">
        <w:t xml:space="preserve">541) and </w:t>
      </w:r>
      <w:del w:id="122" w:author="Thomas Erol Tavolara" w:date="2022-11-22T17:15:00Z">
        <w:r w:rsidRPr="00966C3F" w:rsidDel="003816C3">
          <w:delText>squamous cell carcinoma (</w:delText>
        </w:r>
      </w:del>
      <w:r w:rsidRPr="00966C3F">
        <w:t>LUSC</w:t>
      </w:r>
      <w:ins w:id="123" w:author="Thomas Erol Tavolara" w:date="2022-11-22T17:15:00Z">
        <w:r w:rsidR="003816C3">
          <w:t xml:space="preserve"> (</w:t>
        </w:r>
      </w:ins>
      <w:del w:id="124" w:author="Thomas Erol Tavolara" w:date="2022-11-22T17:15:00Z">
        <w:r w:rsidRPr="00966C3F" w:rsidDel="003816C3">
          <w:delText xml:space="preserve">, </w:delText>
        </w:r>
      </w:del>
      <w:r w:rsidRPr="003816C3">
        <w:rPr>
          <w:i/>
          <w:iCs/>
          <w:rPrChange w:id="125" w:author="Thomas Erol Tavolara" w:date="2022-11-22T17:15:00Z">
            <w:rPr>
              <w:i/>
              <w:iCs/>
              <w:highlight w:val="yellow"/>
            </w:rPr>
          </w:rPrChange>
        </w:rPr>
        <w:t>n</w:t>
      </w:r>
      <w:r w:rsidR="00170785">
        <w:t xml:space="preserve"> </w:t>
      </w:r>
      <w:r w:rsidRPr="00966C3F">
        <w:t>=</w:t>
      </w:r>
      <w:r w:rsidR="00170785">
        <w:t xml:space="preserve"> </w:t>
      </w:r>
      <w:r w:rsidRPr="00966C3F">
        <w:t xml:space="preserve">512). This dataset serves as a “classification” prototype. The second dataset is TUPAC16 </w:t>
      </w:r>
      <w:r w:rsidRPr="00966C3F">
        <w:fldChar w:fldCharType="begin"/>
      </w:r>
      <w:r w:rsidRPr="00966C3F">
        <w:instrText xml:space="preserve"> ADDIN EN.CITE &lt;EndNote&gt;&lt;Cite&gt;&lt;Author&gt;Veta&lt;/Author&gt;&lt;Year&gt;2019&lt;/Year&gt;&lt;RecNum&gt;44&lt;/RecNum&gt;&lt;DisplayText&gt;&lt;style size="10"&gt;[89]&lt;/style&gt;&lt;/DisplayText&gt;&lt;record&gt;&lt;rec-number&gt;44&lt;/rec-number&gt;&lt;foreign-keys&gt;&lt;key app="EN" db-id="9ssrfsdv2wxrxkexes7552pmrppzxpdv0ffz" timestamp="1667839461"&gt;44&lt;/key&gt;&lt;/foreign-keys&gt;&lt;ref-type name="Journal Article"&gt;17&lt;/ref-type&gt;&lt;contributors&gt;&lt;authors&gt;&lt;author&gt;Veta, Mitko&lt;/author&gt;&lt;author&gt;Heng, Yujing J.&lt;/author&gt;&lt;author&gt;Stathonikos, Nikolas&lt;/author&gt;&lt;author&gt;Bejnordi, Babak Ehteshami&lt;/author&gt;&lt;author&gt;Beca, Francisco&lt;/author&gt;&lt;author&gt;Wollmann, Thomas&lt;/author&gt;&lt;author&gt;Rohr, Karl&lt;/author&gt;&lt;author&gt;Shah, Manan A.&lt;/author&gt;&lt;author&gt;Wang, Dayong&lt;/author&gt;&lt;author&gt;Rousson, Mikael&lt;/author&gt;&lt;/authors&gt;&lt;/contributors&gt;&lt;titles&gt;&lt;title&gt;Predicting breast tumor proliferation from whole-slide images: the TUPAC16 challenge&lt;/title&gt;&lt;secondary-title&gt;Medical image analysis&lt;/secondary-title&gt;&lt;/titles&gt;&lt;periodical&gt;&lt;full-title&gt;Medical image analysis&lt;/full-title&gt;&lt;/periodical&gt;&lt;pages&gt;111-121&lt;/pages&gt;&lt;volume&gt;54&lt;/volume&gt;&lt;dates&gt;&lt;year&gt;2019&lt;/year&gt;&lt;/dates&gt;&lt;publisher&gt;Elsevier&lt;/publisher&gt;&lt;isbn&gt;1361-8415&lt;/isbn&gt;&lt;urls&gt;&lt;/urls&gt;&lt;/record&gt;&lt;/Cite&gt;&lt;/EndNote&gt;</w:instrText>
      </w:r>
      <w:r w:rsidRPr="00966C3F">
        <w:fldChar w:fldCharType="separate"/>
      </w:r>
      <w:r w:rsidRPr="00966C3F">
        <w:rPr>
          <w:noProof/>
        </w:rPr>
        <w:t>[89]</w:t>
      </w:r>
      <w:r w:rsidRPr="00966C3F">
        <w:fldChar w:fldCharType="end"/>
      </w:r>
      <w:r w:rsidRPr="00966C3F">
        <w:t>, which consists of 500 breast cancer H&amp;E WSIs. The task is to predict a continuous proliferation score, reflecting the degree of mitotic activity within the tissue. This serves as a “regression” prototype. All slides are resampled to 20</w:t>
      </w:r>
      <w:r w:rsidR="00170785">
        <w:t>×</w:t>
      </w:r>
      <w:r w:rsidRPr="00966C3F">
        <w:t xml:space="preserve"> magnification, regardless of the data source.</w:t>
      </w:r>
    </w:p>
    <w:p w14:paraId="413BE686" w14:textId="0A24B060" w:rsidR="006E1E92" w:rsidRPr="00007F59" w:rsidRDefault="00007F59" w:rsidP="00007F59">
      <w:pPr>
        <w:pStyle w:val="MDPI22heading2"/>
        <w:spacing w:before="240"/>
      </w:pPr>
      <w:r w:rsidRPr="00007F59">
        <w:t xml:space="preserve">3.5. </w:t>
      </w:r>
      <w:r w:rsidR="006E1E92" w:rsidRPr="00007F59">
        <w:t>Experimental Design</w:t>
      </w:r>
    </w:p>
    <w:p w14:paraId="32078A75" w14:textId="77777777" w:rsidR="006E1E92" w:rsidRPr="00966C3F" w:rsidRDefault="006E1E92" w:rsidP="00007F59">
      <w:pPr>
        <w:pStyle w:val="MDPI31text"/>
      </w:pPr>
      <w:r w:rsidRPr="00966C3F">
        <w:t>A five-fold cross-validation was applied to each dataset. The proportion of training, validation, and testing slides was 60%, 20%, and 20%, respectively, in which each testing set is mutually exclusive from all other testing sets. These folds were kept consistent through each stage of model training and for comparison methods.</w:t>
      </w:r>
    </w:p>
    <w:p w14:paraId="665773EE" w14:textId="33E6CBF5" w:rsidR="006E1E92" w:rsidRPr="00966C3F" w:rsidRDefault="006E1E92" w:rsidP="00007F59">
      <w:pPr>
        <w:pStyle w:val="MDPI31text"/>
      </w:pPr>
      <w:proofErr w:type="spellStart"/>
      <w:r w:rsidRPr="00966C3F">
        <w:t>SimCLR</w:t>
      </w:r>
      <w:proofErr w:type="spellEnd"/>
      <w:r w:rsidRPr="00966C3F">
        <w:t xml:space="preserve"> pre-training was conducted using ResNet50 as a backbone with standard scaling, color jittering, and contrast jittering augmentations. Additionally, a separate set of experiments were carried out in which random neighboring tiles (i.e., those within one step of the anchor tile) were selected as augmentations of the anchor tile. Learning rate, optimizer, batch size, and projected feature dimensions were 0.001, Adam, 0.5, and 128, respectively. Typically, </w:t>
      </w:r>
      <w:proofErr w:type="spellStart"/>
      <w:r w:rsidRPr="00966C3F">
        <w:t>SimCLR</w:t>
      </w:r>
      <w:proofErr w:type="spellEnd"/>
      <w:r w:rsidRPr="00966C3F">
        <w:t xml:space="preserve"> is trained for hundreds of epochs without subsampling the data. However, recent studies have reported that increasing the training time beyond 20 epochs and exhaustively sampling all slides does not improve the resulting discriminative power of tile embeddings for histopathology images </w:t>
      </w:r>
      <w:r w:rsidRPr="00966C3F">
        <w:fldChar w:fldCharType="begin"/>
      </w:r>
      <w:r w:rsidRPr="00966C3F">
        <w:instrText xml:space="preserve"> ADDIN EN.CITE &lt;EndNote&gt;&lt;Cite&gt;&lt;Author&gt;Stacke&lt;/Author&gt;&lt;Year&gt;2021&lt;/Year&gt;&lt;RecNum&gt;21&lt;/RecNum&gt;&lt;DisplayText&gt;&lt;style size="10"&gt;[23,60]&lt;/style&gt;&lt;/DisplayText&gt;&lt;record&gt;&lt;rec-number&gt;21&lt;/rec-number&gt;&lt;foreign-keys&gt;&lt;key app="EN" db-id="9ssrfsdv2wxrxkexes7552pmrppzxpdv0ffz" timestamp="1667839460"&gt;21&lt;/key&gt;&lt;/foreign-keys&gt;&lt;ref-type name="Journal Article"&gt;17&lt;/ref-type&gt;&lt;contributors&gt;&lt;authors&gt;&lt;author&gt;Stacke, Karin&lt;/author&gt;&lt;author&gt;Unger, Jonas&lt;/author&gt;&lt;author&gt;Lundström, Claes&lt;/author&gt;&lt;author&gt;Eilertsen, Gabriel&lt;/author&gt;&lt;/authors&gt;&lt;/contributors&gt;&lt;titles&gt;&lt;title&gt;Learning Representations with Contrastive Self-Supervised Learning for Histopathology Applications&lt;/title&gt;&lt;secondary-title&gt;arXiv preprint arXiv:2112.05760&lt;/secondary-title&gt;&lt;/titles&gt;&lt;periodical&gt;&lt;full-title&gt;arXiv preprint arXiv:2112.05760&lt;/full-title&gt;&lt;/periodical&gt;&lt;dates&gt;&lt;year&gt;2021&lt;/year&gt;&lt;/dates&gt;&lt;urls&gt;&lt;/urls&gt;&lt;/record&gt;&lt;/Cite&gt;&lt;Cite&gt;&lt;Author&gt;Ciga&lt;/Author&gt;&lt;Year&gt;2022&lt;/Year&gt;&lt;RecNum&gt;40&lt;/RecNum&gt;&lt;record&gt;&lt;rec-number&gt;40&lt;/rec-number&gt;&lt;foreign-keys&gt;&lt;key app="EN" db-id="9ssrfsdv2wxrxkexes7552pmrppzxpdv0ffz" timestamp="1667839461"&gt;40&lt;/key&gt;&lt;/foreign-keys&gt;&lt;ref-type name="Journal Article"&gt;17&lt;/ref-type&gt;&lt;contributors&gt;&lt;authors&gt;&lt;author&gt;Ciga, Ozan&lt;/author&gt;&lt;author&gt;Xu, Tony&lt;/author&gt;&lt;author&gt;Martel, Anne Louise&lt;/author&gt;&lt;/authors&gt;&lt;/contributors&gt;&lt;titles&gt;&lt;title&gt;Self supervised contrastive learning for digital histopathology&lt;/title&gt;&lt;secondary-title&gt;Machine Learning with Applications&lt;/secondary-title&gt;&lt;/titles&gt;&lt;periodical&gt;&lt;full-title&gt;Machine Learning with Applications&lt;/full-title&gt;&lt;/periodical&gt;&lt;pages&gt;100198&lt;/pages&gt;&lt;volume&gt;7&lt;/volume&gt;&lt;dates&gt;&lt;year&gt;2022&lt;/year&gt;&lt;/dates&gt;&lt;publisher&gt;Elsevier&lt;/publisher&gt;&lt;isbn&gt;2666-8270&lt;/isbn&gt;&lt;urls&gt;&lt;/urls&gt;&lt;/record&gt;&lt;/Cite&gt;&lt;/EndNote&gt;</w:instrText>
      </w:r>
      <w:r w:rsidRPr="00966C3F">
        <w:fldChar w:fldCharType="separate"/>
      </w:r>
      <w:r w:rsidRPr="00966C3F">
        <w:rPr>
          <w:noProof/>
        </w:rPr>
        <w:t>[23,60]</w:t>
      </w:r>
      <w:r w:rsidRPr="00966C3F">
        <w:fldChar w:fldCharType="end"/>
      </w:r>
      <w:r w:rsidRPr="00966C3F">
        <w:t xml:space="preserve">. Therefore, our models were trained for 20 epochs and stopped if validation loss did not decrease for </w:t>
      </w:r>
      <w:r w:rsidR="000B07CD">
        <w:t>5</w:t>
      </w:r>
      <w:r w:rsidR="000B07CD" w:rsidRPr="00966C3F">
        <w:t xml:space="preserve"> </w:t>
      </w:r>
      <w:r w:rsidRPr="00966C3F">
        <w:t>epochs. 1000 tiles were randomly selected from each slide for pre-training. However, all tiles were passed through the resulting self-supervised encoder during inference.</w:t>
      </w:r>
    </w:p>
    <w:p w14:paraId="440771F7" w14:textId="0D05B01A" w:rsidR="006E1E92" w:rsidRPr="00966C3F" w:rsidDel="003816C3" w:rsidRDefault="006E1E92" w:rsidP="003816C3">
      <w:pPr>
        <w:pStyle w:val="MDPI31text"/>
        <w:rPr>
          <w:del w:id="126" w:author="Thomas Erol Tavolara" w:date="2022-11-22T17:17:00Z"/>
        </w:rPr>
        <w:pPrChange w:id="127" w:author="Thomas Erol Tavolara" w:date="2022-11-22T17:17:00Z">
          <w:pPr>
            <w:pStyle w:val="MDPI31text"/>
          </w:pPr>
        </w:pPrChange>
      </w:pPr>
      <w:r w:rsidRPr="00966C3F">
        <w:t xml:space="preserve">For SS-MIL, models were trained using </w:t>
      </w:r>
      <w:proofErr w:type="spellStart"/>
      <w:r w:rsidRPr="00966C3F">
        <w:t>SimCLR</w:t>
      </w:r>
      <w:proofErr w:type="spellEnd"/>
      <w:r w:rsidRPr="00966C3F">
        <w:t xml:space="preserve"> </w:t>
      </w:r>
      <w:proofErr w:type="spellStart"/>
      <w:r w:rsidRPr="00966C3F">
        <w:t>embeddings</w:t>
      </w:r>
      <w:proofErr w:type="spellEnd"/>
      <w:r w:rsidRPr="00966C3F">
        <w:t xml:space="preserve"> with a learning rate of 0.0002, Adam optimizer with a weight decay of 10</w:t>
      </w:r>
      <w:r w:rsidRPr="00966C3F">
        <w:rPr>
          <w:vertAlign w:val="superscript"/>
        </w:rPr>
        <w:t>−5</w:t>
      </w:r>
      <w:r w:rsidRPr="00966C3F">
        <w:t xml:space="preserve">, and a batch size of 70. For positive pair generation, each bag was subsampled (with replacement) for one-quarter of the total instances in the bag. Contrastive loss during this step utilized a temperature parameter of 1.0. Models were trained for 1000 epochs, and the model with the lowest validation loss was saved. A separate set of </w:t>
      </w:r>
      <w:proofErr w:type="spellStart"/>
      <w:r w:rsidRPr="00966C3F">
        <w:t>SimCLR</w:t>
      </w:r>
      <w:proofErr w:type="spellEnd"/>
      <w:r w:rsidRPr="00966C3F">
        <w:t xml:space="preserve"> models were trained with neighboring tiles as additional augmentation. As in recent studies comparing instance-level self-supervised methods, we </w:t>
      </w:r>
      <w:r w:rsidR="00170785">
        <w:t>(</w:t>
      </w:r>
      <w:r w:rsidRPr="00966C3F">
        <w:t xml:space="preserve">1) fine-tune the resulting contrastive MIL model with a new </w:t>
      </w:r>
      <w:commentRangeStart w:id="128"/>
      <w:commentRangeStart w:id="129"/>
      <w:proofErr w:type="gramStart"/>
      <w:r w:rsidRPr="00966C3F">
        <w:t>fully-connected</w:t>
      </w:r>
      <w:commentRangeEnd w:id="128"/>
      <w:proofErr w:type="gramEnd"/>
      <w:r w:rsidR="00994286">
        <w:rPr>
          <w:rStyle w:val="CommentReference"/>
          <w:rFonts w:eastAsia="SimSun"/>
          <w:noProof/>
          <w:snapToGrid/>
          <w:lang w:eastAsia="zh-CN" w:bidi="ar-SA"/>
        </w:rPr>
        <w:commentReference w:id="128"/>
      </w:r>
      <w:commentRangeEnd w:id="129"/>
      <w:r w:rsidR="003816C3">
        <w:rPr>
          <w:rStyle w:val="CommentReference"/>
          <w:rFonts w:eastAsia="SimSun"/>
          <w:noProof/>
          <w:snapToGrid/>
          <w:lang w:eastAsia="zh-CN" w:bidi="ar-SA"/>
        </w:rPr>
        <w:commentReference w:id="129"/>
      </w:r>
      <w:r w:rsidRPr="00966C3F">
        <w:t xml:space="preserve"> layer along with slide-level labels</w:t>
      </w:r>
      <w:r w:rsidR="006B08BD">
        <w:t>. Then, we</w:t>
      </w:r>
      <w:r w:rsidR="00741B69">
        <w:t xml:space="preserve"> </w:t>
      </w:r>
      <w:r w:rsidR="00170785">
        <w:t>(</w:t>
      </w:r>
      <w:r w:rsidRPr="00966C3F">
        <w:t xml:space="preserve">2) freeze the resulting contrastively MIL model </w:t>
      </w:r>
      <w:r w:rsidRPr="00966C3F">
        <w:lastRenderedPageBreak/>
        <w:t xml:space="preserve">and train a new </w:t>
      </w:r>
      <w:r w:rsidR="00741B69" w:rsidRPr="00966C3F">
        <w:t>fully connected</w:t>
      </w:r>
      <w:r w:rsidRPr="00966C3F">
        <w:t xml:space="preserve"> layer along with slide-level labels,</w:t>
      </w:r>
      <w:r w:rsidR="00741B69">
        <w:t xml:space="preserve"> and</w:t>
      </w:r>
      <w:r w:rsidRPr="00966C3F">
        <w:t xml:space="preserve"> </w:t>
      </w:r>
      <w:r w:rsidR="00170785">
        <w:t>(</w:t>
      </w:r>
      <w:r w:rsidRPr="00966C3F">
        <w:t xml:space="preserve">3) perform an ablation study in which only 25%, 50%, and 75% of the labels are utilized for both </w:t>
      </w:r>
      <w:r w:rsidR="00170785">
        <w:t>(</w:t>
      </w:r>
      <w:r w:rsidRPr="00966C3F">
        <w:t xml:space="preserve">1) and </w:t>
      </w:r>
      <w:r w:rsidR="00170785">
        <w:t>(</w:t>
      </w:r>
      <w:r w:rsidRPr="00966C3F">
        <w:t>2)</w:t>
      </w:r>
      <w:r w:rsidR="00741B69">
        <w:t>. F</w:t>
      </w:r>
      <w:r w:rsidRPr="00966C3F">
        <w:t>inally</w:t>
      </w:r>
      <w:r w:rsidR="00741B69">
        <w:t xml:space="preserve">, we </w:t>
      </w:r>
      <w:r w:rsidR="00170785">
        <w:t>(</w:t>
      </w:r>
      <w:r w:rsidRPr="00966C3F">
        <w:t xml:space="preserve">4) compare with fully-supervised attention-based MIL, CLAM </w:t>
      </w:r>
      <w:r w:rsidRPr="00966C3F">
        <w:fldChar w:fldCharType="begin"/>
      </w:r>
      <w:r w:rsidRPr="00966C3F">
        <w:instrText xml:space="preserve"> ADDIN EN.CITE &lt;EndNote&gt;&lt;Cite&gt;&lt;Author&gt;Lu&lt;/Author&gt;&lt;Year&gt;2021&lt;/Year&gt;&lt;RecNum&gt;15&lt;/RecNum&gt;&lt;DisplayText&gt;&lt;style size="10"&gt;[17]&lt;/style&gt;&lt;/DisplayText&gt;&lt;record&gt;&lt;rec-number&gt;15&lt;/rec-number&gt;&lt;foreign-keys&gt;&lt;key app="EN" db-id="9ssrfsdv2wxrxkexes7552pmrppzxpdv0ffz" timestamp="1667839460"&gt;15&lt;/key&gt;&lt;/foreign-keys&gt;&lt;ref-type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Group&lt;/publisher&gt;&lt;isbn&gt;2157-846X&lt;/isbn&gt;&lt;urls&gt;&lt;/urls&gt;&lt;/record&gt;&lt;/Cite&gt;&lt;/EndNote&gt;</w:instrText>
      </w:r>
      <w:r w:rsidRPr="00966C3F">
        <w:fldChar w:fldCharType="separate"/>
      </w:r>
      <w:r w:rsidRPr="00966C3F">
        <w:rPr>
          <w:noProof/>
        </w:rPr>
        <w:t>[17]</w:t>
      </w:r>
      <w:r w:rsidRPr="00966C3F">
        <w:fldChar w:fldCharType="end"/>
      </w:r>
      <w:r w:rsidRPr="00966C3F">
        <w:t xml:space="preserve"> and Attention2majority </w:t>
      </w:r>
      <w:r w:rsidRPr="00966C3F">
        <w:fldChar w:fldCharType="begin"/>
      </w:r>
      <w:r w:rsidRPr="00966C3F">
        <w:instrText xml:space="preserve"> ADDIN EN.CITE &lt;EndNote&gt;&lt;Cite&gt;&lt;Author&gt;Su&lt;/Author&gt;&lt;Year&gt;2022&lt;/Year&gt;&lt;RecNum&gt;18&lt;/RecNum&gt;&lt;DisplayText&gt;&lt;style size="10"&gt;[20]&lt;/style&gt;&lt;/DisplayText&gt;&lt;record&gt;&lt;rec-number&gt;18&lt;/rec-number&gt;&lt;foreign-keys&gt;&lt;key app="EN" db-id="9ssrfsdv2wxrxkexes7552pmrppzxpdv0ffz" timestamp="1667839460"&gt;18&lt;/key&gt;&lt;/foreign-keys&gt;&lt;ref-type name="Journal Article"&gt;17&lt;/ref-type&gt;&lt;contributors&gt;&lt;authors&gt;&lt;author&gt;Su, Ziyu&lt;/author&gt;&lt;author&gt;Tavolara, Thomas E.&lt;/author&gt;&lt;author&gt;Carreno-Galeano, Gabriel&lt;/author&gt;&lt;author&gt;Lee, Sang Jin&lt;/author&gt;&lt;author&gt;Gurcan, Metin N.&lt;/author&gt;&lt;author&gt;Niazi, M. K. K.&lt;/author&gt;&lt;/authors&gt;&lt;/contributors&gt;&lt;titles&gt;&lt;title&gt;Attention2majority: Weak multiple instance learning for regenerative kidney grading on whole slide images&lt;/title&gt;&lt;secondary-title&gt;Medical Image Analysis&lt;/secondary-title&gt;&lt;/titles&gt;&lt;periodical&gt;&lt;full-title&gt;Medical image analysis&lt;/full-title&gt;&lt;/periodical&gt;&lt;pages&gt;102462&lt;/pages&gt;&lt;volume&gt;79&lt;/volume&gt;&lt;dates&gt;&lt;year&gt;2022&lt;/year&gt;&lt;/dates&gt;&lt;publisher&gt;Elsevier&lt;/publisher&gt;&lt;isbn&gt;1361-8415&lt;/isbn&gt;&lt;urls&gt;&lt;/urls&gt;&lt;/record&gt;&lt;/Cite&gt;&lt;/EndNote&gt;</w:instrText>
      </w:r>
      <w:r w:rsidRPr="00966C3F">
        <w:fldChar w:fldCharType="separate"/>
      </w:r>
      <w:r w:rsidRPr="00966C3F">
        <w:rPr>
          <w:noProof/>
        </w:rPr>
        <w:t>[20]</w:t>
      </w:r>
      <w:r w:rsidRPr="00966C3F">
        <w:fldChar w:fldCharType="end"/>
      </w:r>
      <w:r w:rsidRPr="00966C3F">
        <w:t xml:space="preserve">, using both </w:t>
      </w:r>
      <w:proofErr w:type="spellStart"/>
      <w:r w:rsidRPr="00966C3F">
        <w:t>SimCLR</w:t>
      </w:r>
      <w:proofErr w:type="spellEnd"/>
      <w:r w:rsidRPr="00966C3F">
        <w:t xml:space="preserve"> </w:t>
      </w:r>
      <w:proofErr w:type="spellStart"/>
      <w:r w:rsidRPr="00966C3F">
        <w:t>embeddings</w:t>
      </w:r>
      <w:proofErr w:type="spellEnd"/>
      <w:r w:rsidRPr="00966C3F">
        <w:t xml:space="preserve"> as well as generic ImageNet embeddings derived from a pre-trained ResNet50. For Attention2majority, we test different numbers of instances, as in the original study. For TCGA-NSCLC, we report the resulting accuracy for each class and AUC, and for TUPAC, we report the Pearson correlation. We refer to self-supervision via </w:t>
      </w:r>
      <w:proofErr w:type="spellStart"/>
      <w:r w:rsidRPr="00966C3F">
        <w:t>SimCLR</w:t>
      </w:r>
      <w:proofErr w:type="spellEnd"/>
      <w:r w:rsidRPr="00966C3F">
        <w:t xml:space="preserve"> as “SSL” and self-supervision via </w:t>
      </w:r>
      <w:proofErr w:type="spellStart"/>
      <w:r w:rsidRPr="00966C3F">
        <w:t>SimCLR</w:t>
      </w:r>
      <w:proofErr w:type="spellEnd"/>
      <w:r w:rsidRPr="00966C3F">
        <w:t xml:space="preserve"> with neighboring tiles as additional augmentation as “</w:t>
      </w:r>
      <w:proofErr w:type="spellStart"/>
      <w:r w:rsidRPr="00966C3F">
        <w:t>SSLn</w:t>
      </w:r>
      <w:proofErr w:type="spellEnd"/>
      <w:r w:rsidRPr="00966C3F">
        <w:t>” in the Results.</w:t>
      </w:r>
    </w:p>
    <w:p w14:paraId="1B66264C" w14:textId="2E418088" w:rsidR="00170785" w:rsidRDefault="00170785" w:rsidP="003816C3">
      <w:pPr>
        <w:pStyle w:val="MDPI31text"/>
        <w:rPr>
          <w:b/>
        </w:rPr>
        <w:pPrChange w:id="130" w:author="Thomas Erol Tavolara" w:date="2022-11-22T17:17:00Z">
          <w:pPr>
            <w:spacing w:line="240" w:lineRule="auto"/>
            <w:jc w:val="left"/>
          </w:pPr>
        </w:pPrChange>
      </w:pPr>
      <w:del w:id="131" w:author="Thomas Erol Tavolara" w:date="2022-11-22T17:17:00Z">
        <w:r w:rsidDel="003816C3">
          <w:br w:type="page"/>
        </w:r>
      </w:del>
    </w:p>
    <w:p w14:paraId="6CABD7E9" w14:textId="5EEF3F8E" w:rsidR="006E1E92" w:rsidRPr="00966C3F" w:rsidRDefault="00007F59" w:rsidP="00007F59">
      <w:pPr>
        <w:pStyle w:val="MDPI21heading1"/>
      </w:pPr>
      <w:r>
        <w:t xml:space="preserve">4. </w:t>
      </w:r>
      <w:r w:rsidR="006E1E92" w:rsidRPr="00966C3F">
        <w:t>Results</w:t>
      </w:r>
    </w:p>
    <w:p w14:paraId="1786F4EA" w14:textId="67DDC7D2" w:rsidR="006E1E92" w:rsidRPr="00007F59" w:rsidRDefault="00007F59" w:rsidP="00007F59">
      <w:pPr>
        <w:pStyle w:val="MDPI22heading2"/>
      </w:pPr>
      <w:r w:rsidRPr="00007F59">
        <w:t xml:space="preserve">4.1. </w:t>
      </w:r>
      <w:r w:rsidR="006E1E92" w:rsidRPr="00007F59">
        <w:t>NSCLC Subtyping</w:t>
      </w:r>
    </w:p>
    <w:p w14:paraId="2F6E84CF" w14:textId="65BBB06F" w:rsidR="006E1E92" w:rsidRPr="00966C3F" w:rsidRDefault="006E1E92" w:rsidP="00007F59">
      <w:pPr>
        <w:pStyle w:val="MDPI31text"/>
      </w:pPr>
      <w:r w:rsidRPr="00966C3F">
        <w:t xml:space="preserve">Table 1 reports the results of the NSCLC subtyping task. Based solely on AUC, the highest performance was achieved using CLAM and ImageNet features, with an AUC of 0.9434 ± 0.0140. However, nearly the same performance was achieved when utilizing plain AB-MIL with ImageNet features, with an AUC of 0.9415 ± 0.0130. Furthermore, ImageNet features outperformed the same methods with </w:t>
      </w:r>
      <w:proofErr w:type="spellStart"/>
      <w:r w:rsidRPr="00966C3F">
        <w:t>SimCLR</w:t>
      </w:r>
      <w:proofErr w:type="spellEnd"/>
      <w:r w:rsidRPr="00966C3F">
        <w:t xml:space="preserve">-derived features, with around a 0.02 decrease in AUC. However, these </w:t>
      </w:r>
      <w:proofErr w:type="spellStart"/>
      <w:r w:rsidRPr="00966C3F">
        <w:t>SimCLR</w:t>
      </w:r>
      <w:proofErr w:type="spellEnd"/>
      <w:r w:rsidRPr="00966C3F">
        <w:t xml:space="preserve">-derived features did exhibit more balance between sensitivity and specificity comparatively. Furthermore, AB-MIL seems to perform better when utilizing SSL or </w:t>
      </w:r>
      <w:proofErr w:type="spellStart"/>
      <w:r w:rsidRPr="00966C3F">
        <w:t>SSLn</w:t>
      </w:r>
      <w:proofErr w:type="spellEnd"/>
      <w:r w:rsidRPr="00966C3F">
        <w:t xml:space="preserve"> features.</w:t>
      </w:r>
      <w:r w:rsidR="009202FC">
        <w:t xml:space="preserve"> </w:t>
      </w:r>
      <w:r w:rsidRPr="00966C3F">
        <w:t>As for Attention2majority, we again observed a slight decrease in overall performance, especially specificity</w:t>
      </w:r>
      <w:r w:rsidR="00282277">
        <w:t>. A</w:t>
      </w:r>
      <w:r w:rsidRPr="00966C3F">
        <w:t xml:space="preserve">s expected, the more instances included in each bag, the higher the overall performance, regardless of feature set. This </w:t>
      </w:r>
      <w:r w:rsidR="00944F3B">
        <w:t>is</w:t>
      </w:r>
      <w:r w:rsidR="00944F3B" w:rsidRPr="00966C3F">
        <w:t xml:space="preserve"> </w:t>
      </w:r>
      <w:r w:rsidRPr="00966C3F">
        <w:t xml:space="preserve">consistent with previous findings </w:t>
      </w:r>
      <w:r w:rsidRPr="00966C3F">
        <w:fldChar w:fldCharType="begin"/>
      </w:r>
      <w:r w:rsidRPr="00966C3F">
        <w:instrText xml:space="preserve"> ADDIN EN.CITE &lt;EndNote&gt;&lt;Cite&gt;&lt;Author&gt;Su&lt;/Author&gt;&lt;Year&gt;2022&lt;/Year&gt;&lt;RecNum&gt;18&lt;/RecNum&gt;&lt;DisplayText&gt;&lt;style size="10"&gt;[20]&lt;/style&gt;&lt;/DisplayText&gt;&lt;record&gt;&lt;rec-number&gt;18&lt;/rec-number&gt;&lt;foreign-keys&gt;&lt;key app="EN" db-id="9ssrfsdv2wxrxkexes7552pmrppzxpdv0ffz" timestamp="1667839460"&gt;18&lt;/key&gt;&lt;/foreign-keys&gt;&lt;ref-type name="Journal Article"&gt;17&lt;/ref-type&gt;&lt;contributors&gt;&lt;authors&gt;&lt;author&gt;Su, Ziyu&lt;/author&gt;&lt;author&gt;Tavolara, Thomas E.&lt;/author&gt;&lt;author&gt;Carreno-Galeano, Gabriel&lt;/author&gt;&lt;author&gt;Lee, Sang Jin&lt;/author&gt;&lt;author&gt;Gurcan, Metin N.&lt;/author&gt;&lt;author&gt;Niazi, M. K. K.&lt;/author&gt;&lt;/authors&gt;&lt;/contributors&gt;&lt;titles&gt;&lt;title&gt;Attention2majority: Weak multiple instance learning for regenerative kidney grading on whole slide images&lt;/title&gt;&lt;secondary-title&gt;Medical Image Analysis&lt;/secondary-title&gt;&lt;/titles&gt;&lt;periodical&gt;&lt;full-title&gt;Medical image analysis&lt;/full-title&gt;&lt;/periodical&gt;&lt;pages&gt;102462&lt;/pages&gt;&lt;volume&gt;79&lt;/volume&gt;&lt;dates&gt;&lt;year&gt;2022&lt;/year&gt;&lt;/dates&gt;&lt;publisher&gt;Elsevier&lt;/publisher&gt;&lt;isbn&gt;1361-8415&lt;/isbn&gt;&lt;urls&gt;&lt;/urls&gt;&lt;/record&gt;&lt;/Cite&gt;&lt;/EndNote&gt;</w:instrText>
      </w:r>
      <w:r w:rsidRPr="00966C3F">
        <w:fldChar w:fldCharType="separate"/>
      </w:r>
      <w:r w:rsidRPr="00966C3F">
        <w:rPr>
          <w:noProof/>
        </w:rPr>
        <w:t>[20]</w:t>
      </w:r>
      <w:r w:rsidRPr="00966C3F">
        <w:fldChar w:fldCharType="end"/>
      </w:r>
      <w:r w:rsidRPr="00966C3F">
        <w:t xml:space="preserve">. Finally, SS-MIL achieved an AUC of 0.8641 ± 0.0115 and 0.8212 ± 0.0129 for respective </w:t>
      </w:r>
      <w:proofErr w:type="spellStart"/>
      <w:r w:rsidRPr="00966C3F">
        <w:t>SimCLR</w:t>
      </w:r>
      <w:proofErr w:type="spellEnd"/>
      <w:r w:rsidRPr="00966C3F">
        <w:t xml:space="preserve">-derived and modified </w:t>
      </w:r>
      <w:proofErr w:type="spellStart"/>
      <w:r w:rsidRPr="00966C3F">
        <w:t>SimCLR</w:t>
      </w:r>
      <w:proofErr w:type="spellEnd"/>
      <w:r w:rsidRPr="00966C3F">
        <w:t>-derived features.</w:t>
      </w:r>
    </w:p>
    <w:p w14:paraId="3DE9BDD6" w14:textId="6C6C78AD" w:rsidR="006E1E92" w:rsidRPr="00966C3F" w:rsidRDefault="00007F59" w:rsidP="00007F59">
      <w:pPr>
        <w:pStyle w:val="MDPI41tablecaption"/>
        <w:jc w:val="both"/>
      </w:pPr>
      <w:commentRangeStart w:id="132"/>
      <w:commentRangeStart w:id="133"/>
      <w:commentRangeStart w:id="134"/>
      <w:r w:rsidRPr="00007F59">
        <w:rPr>
          <w:b/>
        </w:rPr>
        <w:t xml:space="preserve">Table 1. </w:t>
      </w:r>
      <w:commentRangeEnd w:id="134"/>
      <w:r w:rsidR="003816C3">
        <w:rPr>
          <w:rStyle w:val="CommentReference"/>
          <w:rFonts w:eastAsia="SimSun" w:cs="Times New Roman"/>
          <w:noProof/>
          <w:lang w:eastAsia="zh-CN" w:bidi="ar-SA"/>
        </w:rPr>
        <w:commentReference w:id="134"/>
      </w:r>
      <w:r w:rsidR="006E1E92" w:rsidRPr="00966C3F">
        <w:t xml:space="preserve">NSCLC subtyping sensitivity, specificity, and </w:t>
      </w:r>
      <w:r w:rsidR="00C1776F">
        <w:t xml:space="preserve">the </w:t>
      </w:r>
      <w:r w:rsidR="006E1E92" w:rsidRPr="00966C3F">
        <w:t>AUC and TUPAC proliferation scoring correlation (R</w:t>
      </w:r>
      <w:r w:rsidR="006E1E92" w:rsidRPr="00966C3F">
        <w:rPr>
          <w:vertAlign w:val="superscript"/>
        </w:rPr>
        <w:t>2</w:t>
      </w:r>
      <w:r w:rsidR="006E1E92" w:rsidRPr="00966C3F">
        <w:t xml:space="preserve">) for various </w:t>
      </w:r>
      <w:r w:rsidR="006E1E92" w:rsidRPr="00566149">
        <w:t>methods</w:t>
      </w:r>
      <w:r w:rsidR="008566D4">
        <w:t xml:space="preserve">: </w:t>
      </w:r>
      <w:r w:rsidR="006E1E92" w:rsidRPr="00566149">
        <w:t>AB-MIL</w:t>
      </w:r>
      <w:r w:rsidR="006E1E92" w:rsidRPr="00966C3F">
        <w:t xml:space="preserve"> </w:t>
      </w:r>
      <w:r w:rsidR="006E1E92" w:rsidRPr="00966C3F">
        <w:fldChar w:fldCharType="begin"/>
      </w:r>
      <w:r w:rsidR="006E1E92" w:rsidRPr="00966C3F">
        <w:instrText xml:space="preserve"> ADDIN EN.CITE &lt;EndNote&gt;&lt;Cite&gt;&lt;Author&gt;Ilse&lt;/Author&gt;&lt;Year&gt;2018&lt;/Year&gt;&lt;RecNum&gt;35&lt;/RecNum&gt;&lt;DisplayText&gt;&lt;style size="10"&gt;[88]&lt;/style&gt;&lt;/DisplayText&gt;&lt;record&gt;&lt;rec-number&gt;35&lt;/rec-number&gt;&lt;foreign-keys&gt;&lt;key app="EN" db-id="9ssrfsdv2wxrxkexes7552pmrppzxpdv0ffz" timestamp="1667839461"&gt;35&lt;/key&gt;&lt;/foreign-keys&gt;&lt;ref-type name="Conference Proceedings"&gt;10&lt;/ref-type&gt;&lt;contributors&gt;&lt;authors&gt;&lt;author&gt;Ilse, Maximilian&lt;/author&gt;&lt;author&gt;Tomczak, Jakub&lt;/author&gt;&lt;author&gt;Welling, Max&lt;/author&gt;&lt;/authors&gt;&lt;/contributors&gt;&lt;titles&gt;&lt;title&gt;Attention-based deep multiple instance learning&lt;/title&gt;&lt;secondary-title&gt;PMLR&lt;/secondary-title&gt;&lt;tertiary-title&gt;International conference on machine learning&lt;/tertiary-title&gt;&lt;alt-title&gt;International conference on machine learning&lt;/alt-title&gt;&lt;/titles&gt;&lt;pages&gt;2127-2136&lt;/pages&gt;&lt;dates&gt;&lt;year&gt;2018&lt;/year&gt;&lt;pub-dates&gt;&lt;date&gt;2018&lt;/date&gt;&lt;/pub-dates&gt;&lt;/dates&gt;&lt;publisher&gt;PMLR&lt;/publisher&gt;&lt;isbn&gt;2640-3498&lt;/isbn&gt;&lt;urls&gt;&lt;/urls&gt;&lt;custom2&gt;2018&lt;/custom2&gt;&lt;/record&gt;&lt;/Cite&gt;&lt;/EndNote&gt;</w:instrText>
      </w:r>
      <w:r w:rsidR="006E1E92" w:rsidRPr="00966C3F">
        <w:fldChar w:fldCharType="separate"/>
      </w:r>
      <w:r w:rsidR="006E1E92" w:rsidRPr="00966C3F">
        <w:rPr>
          <w:noProof/>
          <w:sz w:val="20"/>
        </w:rPr>
        <w:t>[88]</w:t>
      </w:r>
      <w:r w:rsidR="006E1E92" w:rsidRPr="00966C3F">
        <w:fldChar w:fldCharType="end"/>
      </w:r>
      <w:r w:rsidR="006E1E92" w:rsidRPr="00966C3F">
        <w:t xml:space="preserve">, CLAM </w:t>
      </w:r>
      <w:r w:rsidR="006E1E92" w:rsidRPr="00966C3F">
        <w:fldChar w:fldCharType="begin"/>
      </w:r>
      <w:r w:rsidR="006E1E92" w:rsidRPr="00966C3F">
        <w:instrText xml:space="preserve"> ADDIN EN.CITE &lt;EndNote&gt;&lt;Cite&gt;&lt;Author&gt;Lu&lt;/Author&gt;&lt;Year&gt;2021&lt;/Year&gt;&lt;RecNum&gt;15&lt;/RecNum&gt;&lt;DisplayText&gt;&lt;style size="10"&gt;[17]&lt;/style&gt;&lt;/DisplayText&gt;&lt;record&gt;&lt;rec-number&gt;15&lt;/rec-number&gt;&lt;foreign-keys&gt;&lt;key app="EN" db-id="9ssrfsdv2wxrxkexes7552pmrppzxpdv0ffz" timestamp="1667839460"&gt;15&lt;/key&gt;&lt;/foreign-keys&gt;&lt;ref-type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Group&lt;/publisher&gt;&lt;isbn&gt;2157-846X&lt;/isbn&gt;&lt;urls&gt;&lt;/urls&gt;&lt;/record&gt;&lt;/Cite&gt;&lt;/EndNote&gt;</w:instrText>
      </w:r>
      <w:r w:rsidR="006E1E92" w:rsidRPr="00966C3F">
        <w:fldChar w:fldCharType="separate"/>
      </w:r>
      <w:r w:rsidR="006E1E92" w:rsidRPr="00966C3F">
        <w:rPr>
          <w:noProof/>
          <w:sz w:val="20"/>
        </w:rPr>
        <w:t>[17]</w:t>
      </w:r>
      <w:r w:rsidR="006E1E92" w:rsidRPr="00966C3F">
        <w:fldChar w:fldCharType="end"/>
      </w:r>
      <w:r w:rsidR="006E1E92" w:rsidRPr="00966C3F">
        <w:t xml:space="preserve">, Attention2majority </w:t>
      </w:r>
      <w:r w:rsidR="006E1E92" w:rsidRPr="00966C3F">
        <w:fldChar w:fldCharType="begin"/>
      </w:r>
      <w:r w:rsidR="006E1E92" w:rsidRPr="00966C3F">
        <w:instrText xml:space="preserve"> ADDIN EN.CITE &lt;EndNote&gt;&lt;Cite&gt;&lt;Author&gt;Su&lt;/Author&gt;&lt;Year&gt;2022&lt;/Year&gt;&lt;RecNum&gt;18&lt;/RecNum&gt;&lt;DisplayText&gt;&lt;style size="10"&gt;[20]&lt;/style&gt;&lt;/DisplayText&gt;&lt;record&gt;&lt;rec-number&gt;18&lt;/rec-number&gt;&lt;foreign-keys&gt;&lt;key app="EN" db-id="9ssrfsdv2wxrxkexes7552pmrppzxpdv0ffz" timestamp="1667839460"&gt;18&lt;/key&gt;&lt;/foreign-keys&gt;&lt;ref-type name="Journal Article"&gt;17&lt;/ref-type&gt;&lt;contributors&gt;&lt;authors&gt;&lt;author&gt;Su, Ziyu&lt;/author&gt;&lt;author&gt;Tavolara, Thomas E.&lt;/author&gt;&lt;author&gt;Carreno-Galeano, Gabriel&lt;/author&gt;&lt;author&gt;Lee, Sang Jin&lt;/author&gt;&lt;author&gt;Gurcan, Metin N.&lt;/author&gt;&lt;author&gt;Niazi, M. K. K.&lt;/author&gt;&lt;/authors&gt;&lt;/contributors&gt;&lt;titles&gt;&lt;title&gt;Attention2majority: Weak multiple instance learning for regenerative kidney grading on whole slide images&lt;/title&gt;&lt;secondary-title&gt;Medical Image Analysis&lt;/secondary-title&gt;&lt;/titles&gt;&lt;periodical&gt;&lt;full-title&gt;Medical image analysis&lt;/full-title&gt;&lt;/periodical&gt;&lt;pages&gt;102462&lt;/pages&gt;&lt;volume&gt;79&lt;/volume&gt;&lt;dates&gt;&lt;year&gt;2022&lt;/year&gt;&lt;/dates&gt;&lt;publisher&gt;Elsevier&lt;/publisher&gt;&lt;isbn&gt;1361-8415&lt;/isbn&gt;&lt;urls&gt;&lt;/urls&gt;&lt;/record&gt;&lt;/Cite&gt;&lt;/EndNote&gt;</w:instrText>
      </w:r>
      <w:r w:rsidR="006E1E92" w:rsidRPr="00966C3F">
        <w:fldChar w:fldCharType="separate"/>
      </w:r>
      <w:r w:rsidR="006E1E92" w:rsidRPr="00966C3F">
        <w:rPr>
          <w:noProof/>
          <w:sz w:val="20"/>
        </w:rPr>
        <w:t>[20]</w:t>
      </w:r>
      <w:r w:rsidR="006E1E92" w:rsidRPr="00966C3F">
        <w:fldChar w:fldCharType="end"/>
      </w:r>
      <w:r w:rsidR="006E1E92" w:rsidRPr="00966C3F">
        <w:t xml:space="preserve"> (with increasing number of instances), and the proposed method. SSL refers to self-supervision via </w:t>
      </w:r>
      <w:proofErr w:type="spellStart"/>
      <w:r w:rsidR="006E1E92" w:rsidRPr="00966C3F">
        <w:t>SimCLR</w:t>
      </w:r>
      <w:proofErr w:type="spellEnd"/>
      <w:r w:rsidR="006E1E92" w:rsidRPr="00966C3F">
        <w:t xml:space="preserve">, while </w:t>
      </w:r>
      <w:proofErr w:type="spellStart"/>
      <w:r w:rsidR="006E1E92" w:rsidRPr="00966C3F">
        <w:t>SSLn</w:t>
      </w:r>
      <w:proofErr w:type="spellEnd"/>
      <w:r w:rsidR="006E1E92" w:rsidRPr="00966C3F">
        <w:t xml:space="preserve"> refers to self-supervision via </w:t>
      </w:r>
      <w:proofErr w:type="spellStart"/>
      <w:r w:rsidR="006E1E92" w:rsidRPr="00966C3F">
        <w:t>SimCLR</w:t>
      </w:r>
      <w:proofErr w:type="spellEnd"/>
      <w:r w:rsidR="006E1E92" w:rsidRPr="00966C3F">
        <w:t xml:space="preserve"> with neighboring tiles as additional augmentation</w:t>
      </w:r>
      <w:commentRangeEnd w:id="132"/>
      <w:r w:rsidR="00E62619">
        <w:rPr>
          <w:rStyle w:val="CommentReference"/>
          <w:rFonts w:eastAsia="SimSun" w:cs="Times New Roman"/>
          <w:noProof/>
          <w:lang w:eastAsia="zh-CN" w:bidi="ar-SA"/>
        </w:rPr>
        <w:commentReference w:id="132"/>
      </w:r>
      <w:commentRangeEnd w:id="133"/>
      <w:r w:rsidR="003816C3">
        <w:rPr>
          <w:rStyle w:val="CommentReference"/>
          <w:rFonts w:eastAsia="SimSun" w:cs="Times New Roman"/>
          <w:noProof/>
          <w:lang w:eastAsia="zh-CN" w:bidi="ar-SA"/>
        </w:rPr>
        <w:commentReference w:id="133"/>
      </w:r>
      <w:r w:rsidR="006E1E92" w:rsidRPr="00966C3F">
        <w:t>.</w:t>
      </w:r>
    </w:p>
    <w:tbl>
      <w:tblPr>
        <w:tblStyle w:val="TableGrid"/>
        <w:tblW w:w="7857" w:type="dxa"/>
        <w:tblInd w:w="2608" w:type="dxa"/>
        <w:tblLayout w:type="fixed"/>
        <w:tblCellMar>
          <w:left w:w="0" w:type="dxa"/>
          <w:right w:w="0" w:type="dxa"/>
        </w:tblCellMar>
        <w:tblLook w:val="04A0" w:firstRow="1" w:lastRow="0" w:firstColumn="1" w:lastColumn="0" w:noHBand="0" w:noVBand="1"/>
      </w:tblPr>
      <w:tblGrid>
        <w:gridCol w:w="2005"/>
        <w:gridCol w:w="1457"/>
        <w:gridCol w:w="1465"/>
        <w:gridCol w:w="1465"/>
        <w:gridCol w:w="1465"/>
      </w:tblGrid>
      <w:tr w:rsidR="006E1E92" w:rsidRPr="00007F59" w14:paraId="42948A70" w14:textId="77777777" w:rsidTr="00007F59">
        <w:tc>
          <w:tcPr>
            <w:tcW w:w="2005" w:type="dxa"/>
            <w:tcBorders>
              <w:top w:val="single" w:sz="8" w:space="0" w:color="auto"/>
              <w:left w:val="nil"/>
              <w:right w:val="nil"/>
            </w:tcBorders>
            <w:shd w:val="clear" w:color="auto" w:fill="auto"/>
            <w:vAlign w:val="center"/>
          </w:tcPr>
          <w:p w14:paraId="4B247CE7" w14:textId="77777777" w:rsidR="006E1E92" w:rsidRPr="00007F59" w:rsidRDefault="006E1E92" w:rsidP="00007F59">
            <w:pPr>
              <w:autoSpaceDE w:val="0"/>
              <w:autoSpaceDN w:val="0"/>
              <w:adjustRightInd w:val="0"/>
              <w:snapToGrid w:val="0"/>
              <w:spacing w:line="240" w:lineRule="auto"/>
              <w:jc w:val="center"/>
              <w:rPr>
                <w:rFonts w:eastAsia="Times New Roman" w:cs="Arial"/>
                <w:b/>
              </w:rPr>
            </w:pPr>
          </w:p>
        </w:tc>
        <w:tc>
          <w:tcPr>
            <w:tcW w:w="4387" w:type="dxa"/>
            <w:gridSpan w:val="3"/>
            <w:tcBorders>
              <w:top w:val="single" w:sz="8" w:space="0" w:color="auto"/>
              <w:left w:val="nil"/>
              <w:bottom w:val="single" w:sz="4" w:space="0" w:color="auto"/>
              <w:right w:val="nil"/>
            </w:tcBorders>
            <w:shd w:val="clear" w:color="auto" w:fill="auto"/>
            <w:vAlign w:val="center"/>
          </w:tcPr>
          <w:p w14:paraId="51D892AB" w14:textId="77777777" w:rsidR="006E1E92" w:rsidRPr="00007F59" w:rsidRDefault="006E1E92" w:rsidP="00007F59">
            <w:pPr>
              <w:autoSpaceDE w:val="0"/>
              <w:autoSpaceDN w:val="0"/>
              <w:adjustRightInd w:val="0"/>
              <w:snapToGrid w:val="0"/>
              <w:spacing w:line="240" w:lineRule="auto"/>
              <w:jc w:val="center"/>
              <w:rPr>
                <w:rFonts w:eastAsia="Times New Roman" w:cs="Arial"/>
                <w:b/>
                <w:bCs/>
              </w:rPr>
            </w:pPr>
            <w:r w:rsidRPr="00007F59">
              <w:rPr>
                <w:rFonts w:eastAsia="Times New Roman" w:cs="Arial"/>
                <w:b/>
                <w:bCs/>
              </w:rPr>
              <w:t>NSCLC</w:t>
            </w:r>
          </w:p>
        </w:tc>
        <w:tc>
          <w:tcPr>
            <w:tcW w:w="1465" w:type="dxa"/>
            <w:tcBorders>
              <w:top w:val="single" w:sz="8" w:space="0" w:color="auto"/>
              <w:left w:val="nil"/>
              <w:right w:val="nil"/>
            </w:tcBorders>
            <w:shd w:val="clear" w:color="auto" w:fill="auto"/>
            <w:vAlign w:val="center"/>
          </w:tcPr>
          <w:p w14:paraId="7C7F8169" w14:textId="77777777" w:rsidR="006E1E92" w:rsidRPr="00007F59" w:rsidRDefault="006E1E92" w:rsidP="00007F59">
            <w:pPr>
              <w:autoSpaceDE w:val="0"/>
              <w:autoSpaceDN w:val="0"/>
              <w:adjustRightInd w:val="0"/>
              <w:snapToGrid w:val="0"/>
              <w:spacing w:line="240" w:lineRule="auto"/>
              <w:jc w:val="center"/>
              <w:rPr>
                <w:rFonts w:eastAsia="Times New Roman" w:cs="Arial"/>
                <w:b/>
                <w:bCs/>
              </w:rPr>
            </w:pPr>
            <w:r w:rsidRPr="00007F59">
              <w:rPr>
                <w:rFonts w:eastAsia="Times New Roman" w:cs="Arial"/>
                <w:b/>
                <w:bCs/>
              </w:rPr>
              <w:t>TUPAC</w:t>
            </w:r>
          </w:p>
        </w:tc>
      </w:tr>
      <w:tr w:rsidR="006E1E92" w:rsidRPr="00007F59" w14:paraId="5309F333" w14:textId="77777777" w:rsidTr="00007F59">
        <w:tc>
          <w:tcPr>
            <w:tcW w:w="2005" w:type="dxa"/>
            <w:tcBorders>
              <w:left w:val="nil"/>
              <w:bottom w:val="single" w:sz="4" w:space="0" w:color="auto"/>
              <w:right w:val="nil"/>
            </w:tcBorders>
            <w:shd w:val="clear" w:color="auto" w:fill="auto"/>
            <w:vAlign w:val="center"/>
          </w:tcPr>
          <w:p w14:paraId="578FB6BD" w14:textId="77777777" w:rsidR="006E1E92" w:rsidRPr="00007F59" w:rsidRDefault="006E1E92" w:rsidP="00007F59">
            <w:pPr>
              <w:autoSpaceDE w:val="0"/>
              <w:autoSpaceDN w:val="0"/>
              <w:adjustRightInd w:val="0"/>
              <w:snapToGrid w:val="0"/>
              <w:spacing w:line="240" w:lineRule="auto"/>
              <w:jc w:val="center"/>
              <w:rPr>
                <w:rFonts w:eastAsia="Times New Roman" w:cs="Arial"/>
                <w:b/>
              </w:rPr>
            </w:pPr>
            <w:r w:rsidRPr="00007F59">
              <w:rPr>
                <w:rFonts w:eastAsia="Times New Roman" w:cs="Arial"/>
                <w:b/>
              </w:rPr>
              <w:t>Method</w:t>
            </w:r>
          </w:p>
        </w:tc>
        <w:tc>
          <w:tcPr>
            <w:tcW w:w="1457" w:type="dxa"/>
            <w:tcBorders>
              <w:left w:val="nil"/>
              <w:bottom w:val="single" w:sz="4" w:space="0" w:color="auto"/>
              <w:right w:val="nil"/>
            </w:tcBorders>
            <w:shd w:val="clear" w:color="auto" w:fill="auto"/>
            <w:vAlign w:val="center"/>
          </w:tcPr>
          <w:p w14:paraId="3F625883" w14:textId="77777777" w:rsidR="006E1E92" w:rsidRPr="00007F59" w:rsidRDefault="006E1E92" w:rsidP="00007F59">
            <w:pPr>
              <w:autoSpaceDE w:val="0"/>
              <w:autoSpaceDN w:val="0"/>
              <w:adjustRightInd w:val="0"/>
              <w:snapToGrid w:val="0"/>
              <w:spacing w:line="240" w:lineRule="auto"/>
              <w:jc w:val="center"/>
              <w:rPr>
                <w:rFonts w:eastAsia="Times New Roman" w:cs="Arial"/>
                <w:b/>
                <w:bCs/>
              </w:rPr>
            </w:pPr>
            <w:r w:rsidRPr="00007F59">
              <w:rPr>
                <w:rFonts w:eastAsia="Times New Roman" w:cs="Arial"/>
                <w:b/>
                <w:bCs/>
              </w:rPr>
              <w:t>Sensitivity</w:t>
            </w:r>
          </w:p>
        </w:tc>
        <w:tc>
          <w:tcPr>
            <w:tcW w:w="1465" w:type="dxa"/>
            <w:tcBorders>
              <w:left w:val="nil"/>
              <w:bottom w:val="single" w:sz="4" w:space="0" w:color="auto"/>
              <w:right w:val="nil"/>
            </w:tcBorders>
            <w:shd w:val="clear" w:color="auto" w:fill="auto"/>
            <w:vAlign w:val="center"/>
          </w:tcPr>
          <w:p w14:paraId="3AEA69FD" w14:textId="77777777" w:rsidR="006E1E92" w:rsidRPr="00007F59" w:rsidRDefault="006E1E92" w:rsidP="00007F59">
            <w:pPr>
              <w:autoSpaceDE w:val="0"/>
              <w:autoSpaceDN w:val="0"/>
              <w:adjustRightInd w:val="0"/>
              <w:snapToGrid w:val="0"/>
              <w:spacing w:line="240" w:lineRule="auto"/>
              <w:jc w:val="center"/>
              <w:rPr>
                <w:rFonts w:eastAsia="Times New Roman" w:cs="Arial"/>
                <w:b/>
                <w:bCs/>
              </w:rPr>
            </w:pPr>
            <w:r w:rsidRPr="00007F59">
              <w:rPr>
                <w:rFonts w:eastAsia="Times New Roman" w:cs="Arial"/>
                <w:b/>
                <w:bCs/>
              </w:rPr>
              <w:t>Specificity</w:t>
            </w:r>
          </w:p>
        </w:tc>
        <w:tc>
          <w:tcPr>
            <w:tcW w:w="1465" w:type="dxa"/>
            <w:tcBorders>
              <w:left w:val="nil"/>
              <w:bottom w:val="single" w:sz="4" w:space="0" w:color="auto"/>
              <w:right w:val="nil"/>
            </w:tcBorders>
            <w:shd w:val="clear" w:color="auto" w:fill="auto"/>
            <w:vAlign w:val="center"/>
          </w:tcPr>
          <w:p w14:paraId="4DF0E4ED" w14:textId="77777777" w:rsidR="006E1E92" w:rsidRPr="00007F59" w:rsidRDefault="006E1E92" w:rsidP="00007F59">
            <w:pPr>
              <w:autoSpaceDE w:val="0"/>
              <w:autoSpaceDN w:val="0"/>
              <w:adjustRightInd w:val="0"/>
              <w:snapToGrid w:val="0"/>
              <w:spacing w:line="240" w:lineRule="auto"/>
              <w:jc w:val="center"/>
              <w:rPr>
                <w:rFonts w:eastAsia="Times New Roman" w:cs="Arial"/>
                <w:b/>
                <w:bCs/>
              </w:rPr>
            </w:pPr>
            <w:r w:rsidRPr="00007F59">
              <w:rPr>
                <w:rFonts w:eastAsia="Times New Roman" w:cs="Arial"/>
                <w:b/>
                <w:bCs/>
              </w:rPr>
              <w:t>AUC</w:t>
            </w:r>
          </w:p>
        </w:tc>
        <w:tc>
          <w:tcPr>
            <w:tcW w:w="1465" w:type="dxa"/>
            <w:tcBorders>
              <w:left w:val="nil"/>
              <w:bottom w:val="single" w:sz="4" w:space="0" w:color="auto"/>
              <w:right w:val="nil"/>
            </w:tcBorders>
            <w:shd w:val="clear" w:color="auto" w:fill="auto"/>
            <w:vAlign w:val="center"/>
          </w:tcPr>
          <w:p w14:paraId="2D8B4605" w14:textId="77777777" w:rsidR="006E1E92" w:rsidRPr="00007F59" w:rsidRDefault="006E1E92" w:rsidP="00007F59">
            <w:pPr>
              <w:autoSpaceDE w:val="0"/>
              <w:autoSpaceDN w:val="0"/>
              <w:adjustRightInd w:val="0"/>
              <w:snapToGrid w:val="0"/>
              <w:spacing w:line="240" w:lineRule="auto"/>
              <w:jc w:val="center"/>
              <w:rPr>
                <w:rFonts w:eastAsia="Times New Roman" w:cs="Arial"/>
                <w:b/>
                <w:bCs/>
              </w:rPr>
            </w:pPr>
            <w:r w:rsidRPr="00007F59">
              <w:rPr>
                <w:rFonts w:eastAsia="Times New Roman" w:cs="Arial"/>
                <w:b/>
                <w:bCs/>
              </w:rPr>
              <w:t>R</w:t>
            </w:r>
            <w:r w:rsidRPr="00007F59">
              <w:rPr>
                <w:rFonts w:eastAsia="Times New Roman" w:cs="Arial"/>
                <w:b/>
                <w:bCs/>
                <w:vertAlign w:val="superscript"/>
              </w:rPr>
              <w:t>2</w:t>
            </w:r>
          </w:p>
        </w:tc>
      </w:tr>
      <w:tr w:rsidR="006E1E92" w:rsidRPr="00007F59" w14:paraId="07331D4E" w14:textId="77777777" w:rsidTr="00007F59">
        <w:tc>
          <w:tcPr>
            <w:tcW w:w="2005" w:type="dxa"/>
            <w:tcBorders>
              <w:left w:val="nil"/>
              <w:bottom w:val="nil"/>
              <w:right w:val="nil"/>
            </w:tcBorders>
            <w:shd w:val="clear" w:color="auto" w:fill="auto"/>
            <w:vAlign w:val="center"/>
          </w:tcPr>
          <w:p w14:paraId="3FC3CD02" w14:textId="77777777" w:rsidR="006E1E92" w:rsidRPr="00007F59" w:rsidRDefault="006E1E92" w:rsidP="003816C3">
            <w:pPr>
              <w:autoSpaceDE w:val="0"/>
              <w:autoSpaceDN w:val="0"/>
              <w:adjustRightInd w:val="0"/>
              <w:snapToGrid w:val="0"/>
              <w:spacing w:line="240" w:lineRule="auto"/>
              <w:rPr>
                <w:rFonts w:eastAsia="Times New Roman" w:cs="Arial"/>
              </w:rPr>
              <w:pPrChange w:id="135" w:author="Thomas Erol Tavolara" w:date="2022-11-22T17:18:00Z">
                <w:pPr>
                  <w:autoSpaceDE w:val="0"/>
                  <w:autoSpaceDN w:val="0"/>
                  <w:adjustRightInd w:val="0"/>
                  <w:snapToGrid w:val="0"/>
                  <w:spacing w:line="240" w:lineRule="auto"/>
                  <w:jc w:val="center"/>
                </w:pPr>
              </w:pPrChange>
            </w:pPr>
            <w:r w:rsidRPr="00007F59">
              <w:rPr>
                <w:rFonts w:eastAsia="Times New Roman" w:cs="Arial"/>
              </w:rPr>
              <w:t>AB-MIL</w:t>
            </w:r>
          </w:p>
        </w:tc>
        <w:tc>
          <w:tcPr>
            <w:tcW w:w="1457" w:type="dxa"/>
            <w:tcBorders>
              <w:top w:val="single" w:sz="4" w:space="0" w:color="auto"/>
              <w:left w:val="nil"/>
              <w:bottom w:val="nil"/>
              <w:right w:val="nil"/>
            </w:tcBorders>
            <w:shd w:val="clear" w:color="auto" w:fill="auto"/>
            <w:vAlign w:val="center"/>
          </w:tcPr>
          <w:p w14:paraId="559CABA1"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single" w:sz="4" w:space="0" w:color="auto"/>
              <w:left w:val="nil"/>
              <w:bottom w:val="nil"/>
              <w:right w:val="nil"/>
            </w:tcBorders>
            <w:shd w:val="clear" w:color="auto" w:fill="auto"/>
            <w:vAlign w:val="center"/>
          </w:tcPr>
          <w:p w14:paraId="76711A86"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single" w:sz="4" w:space="0" w:color="auto"/>
              <w:left w:val="nil"/>
              <w:bottom w:val="nil"/>
              <w:right w:val="nil"/>
            </w:tcBorders>
            <w:shd w:val="clear" w:color="auto" w:fill="auto"/>
            <w:vAlign w:val="center"/>
          </w:tcPr>
          <w:p w14:paraId="6C137B1E"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left w:val="nil"/>
              <w:bottom w:val="nil"/>
              <w:right w:val="nil"/>
            </w:tcBorders>
            <w:shd w:val="clear" w:color="auto" w:fill="auto"/>
            <w:vAlign w:val="center"/>
          </w:tcPr>
          <w:p w14:paraId="4267123A"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r>
      <w:tr w:rsidR="006E1E92" w:rsidRPr="00007F59" w14:paraId="42F1542B" w14:textId="77777777" w:rsidTr="00007F59">
        <w:tc>
          <w:tcPr>
            <w:tcW w:w="2005" w:type="dxa"/>
            <w:tcBorders>
              <w:top w:val="nil"/>
              <w:left w:val="nil"/>
              <w:bottom w:val="nil"/>
              <w:right w:val="nil"/>
            </w:tcBorders>
            <w:shd w:val="clear" w:color="auto" w:fill="auto"/>
            <w:vAlign w:val="center"/>
          </w:tcPr>
          <w:p w14:paraId="4EF7F1D5" w14:textId="4DD3E45C" w:rsidR="006E1E92" w:rsidRPr="00007F59" w:rsidRDefault="003816C3" w:rsidP="003816C3">
            <w:pPr>
              <w:autoSpaceDE w:val="0"/>
              <w:autoSpaceDN w:val="0"/>
              <w:adjustRightInd w:val="0"/>
              <w:snapToGrid w:val="0"/>
              <w:spacing w:line="240" w:lineRule="auto"/>
              <w:rPr>
                <w:rFonts w:eastAsia="Times New Roman" w:cs="Arial"/>
              </w:rPr>
              <w:pPrChange w:id="136" w:author="Thomas Erol Tavolara" w:date="2022-11-22T17:18:00Z">
                <w:pPr>
                  <w:autoSpaceDE w:val="0"/>
                  <w:autoSpaceDN w:val="0"/>
                  <w:adjustRightInd w:val="0"/>
                  <w:snapToGrid w:val="0"/>
                  <w:spacing w:line="240" w:lineRule="auto"/>
                  <w:jc w:val="center"/>
                </w:pPr>
              </w:pPrChange>
            </w:pPr>
            <w:ins w:id="137" w:author="Thomas Erol Tavolara" w:date="2022-11-22T17:18:00Z">
              <w:r>
                <w:rPr>
                  <w:rFonts w:eastAsia="Times New Roman" w:cs="Arial"/>
                </w:rPr>
                <w:t xml:space="preserve">  </w:t>
              </w:r>
            </w:ins>
            <w:r w:rsidR="006E1E92" w:rsidRPr="00007F59">
              <w:rPr>
                <w:rFonts w:eastAsia="Times New Roman" w:cs="Arial"/>
              </w:rPr>
              <w:t>ImageNet features</w:t>
            </w:r>
          </w:p>
        </w:tc>
        <w:tc>
          <w:tcPr>
            <w:tcW w:w="1457" w:type="dxa"/>
            <w:tcBorders>
              <w:top w:val="nil"/>
              <w:left w:val="nil"/>
              <w:bottom w:val="nil"/>
              <w:right w:val="nil"/>
            </w:tcBorders>
            <w:shd w:val="clear" w:color="auto" w:fill="auto"/>
            <w:vAlign w:val="center"/>
          </w:tcPr>
          <w:p w14:paraId="19055092"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0.8528 ± 0.0323</w:t>
            </w:r>
          </w:p>
        </w:tc>
        <w:tc>
          <w:tcPr>
            <w:tcW w:w="1465" w:type="dxa"/>
            <w:tcBorders>
              <w:top w:val="nil"/>
              <w:left w:val="nil"/>
              <w:bottom w:val="nil"/>
              <w:right w:val="nil"/>
            </w:tcBorders>
            <w:shd w:val="clear" w:color="auto" w:fill="auto"/>
            <w:vAlign w:val="center"/>
          </w:tcPr>
          <w:p w14:paraId="7BF0C2DC" w14:textId="77777777" w:rsidR="006E1E92" w:rsidRPr="00566149" w:rsidRDefault="006E1E92" w:rsidP="00007F59">
            <w:pPr>
              <w:autoSpaceDE w:val="0"/>
              <w:autoSpaceDN w:val="0"/>
              <w:adjustRightInd w:val="0"/>
              <w:snapToGrid w:val="0"/>
              <w:spacing w:line="240" w:lineRule="auto"/>
              <w:jc w:val="center"/>
              <w:rPr>
                <w:rFonts w:eastAsia="Times New Roman" w:cs="Arial"/>
                <w:b/>
                <w:bCs/>
                <w:highlight w:val="yellow"/>
              </w:rPr>
            </w:pPr>
            <w:commentRangeStart w:id="138"/>
            <w:commentRangeStart w:id="139"/>
            <w:r w:rsidRPr="003816C3">
              <w:rPr>
                <w:rFonts w:eastAsia="Times New Roman" w:cs="Arial"/>
                <w:b/>
                <w:bCs/>
                <w:rPrChange w:id="140" w:author="Thomas Erol Tavolara" w:date="2022-11-22T17:17:00Z">
                  <w:rPr>
                    <w:rFonts w:eastAsia="Times New Roman" w:cs="Arial"/>
                    <w:b/>
                    <w:bCs/>
                    <w:highlight w:val="yellow"/>
                  </w:rPr>
                </w:rPrChange>
              </w:rPr>
              <w:t>0.8779 ± 0.0330</w:t>
            </w:r>
            <w:commentRangeEnd w:id="138"/>
            <w:r w:rsidR="00566149" w:rsidRPr="003816C3">
              <w:rPr>
                <w:rStyle w:val="CommentReference"/>
                <w:rPrChange w:id="141" w:author="Thomas Erol Tavolara" w:date="2022-11-22T17:17:00Z">
                  <w:rPr>
                    <w:rStyle w:val="CommentReference"/>
                  </w:rPr>
                </w:rPrChange>
              </w:rPr>
              <w:commentReference w:id="138"/>
            </w:r>
            <w:commentRangeEnd w:id="139"/>
            <w:r w:rsidR="003816C3" w:rsidRPr="003816C3">
              <w:rPr>
                <w:rStyle w:val="CommentReference"/>
                <w:rPrChange w:id="142" w:author="Thomas Erol Tavolara" w:date="2022-11-22T17:17:00Z">
                  <w:rPr>
                    <w:rStyle w:val="CommentReference"/>
                  </w:rPr>
                </w:rPrChange>
              </w:rPr>
              <w:commentReference w:id="139"/>
            </w:r>
          </w:p>
        </w:tc>
        <w:tc>
          <w:tcPr>
            <w:tcW w:w="1465" w:type="dxa"/>
            <w:tcBorders>
              <w:top w:val="nil"/>
              <w:left w:val="nil"/>
              <w:bottom w:val="nil"/>
              <w:right w:val="nil"/>
            </w:tcBorders>
            <w:shd w:val="clear" w:color="auto" w:fill="auto"/>
            <w:vAlign w:val="center"/>
          </w:tcPr>
          <w:p w14:paraId="5E70593F"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0.9415 ± 0.0130</w:t>
            </w:r>
          </w:p>
        </w:tc>
        <w:tc>
          <w:tcPr>
            <w:tcW w:w="1465" w:type="dxa"/>
            <w:tcBorders>
              <w:top w:val="nil"/>
              <w:left w:val="nil"/>
              <w:bottom w:val="nil"/>
              <w:right w:val="nil"/>
            </w:tcBorders>
            <w:shd w:val="clear" w:color="auto" w:fill="auto"/>
            <w:vAlign w:val="center"/>
          </w:tcPr>
          <w:p w14:paraId="171CB250"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0.6738 ± 0.0432</w:t>
            </w:r>
          </w:p>
        </w:tc>
      </w:tr>
      <w:tr w:rsidR="006E1E92" w:rsidRPr="003816C3" w14:paraId="72C33297" w14:textId="77777777" w:rsidTr="00007F59">
        <w:tc>
          <w:tcPr>
            <w:tcW w:w="2005" w:type="dxa"/>
            <w:tcBorders>
              <w:top w:val="nil"/>
              <w:left w:val="nil"/>
              <w:bottom w:val="nil"/>
              <w:right w:val="nil"/>
            </w:tcBorders>
            <w:shd w:val="clear" w:color="auto" w:fill="auto"/>
            <w:vAlign w:val="center"/>
          </w:tcPr>
          <w:p w14:paraId="3F36DCCC" w14:textId="6CF7ECB5" w:rsidR="006E1E92" w:rsidRPr="00007F59" w:rsidRDefault="003816C3" w:rsidP="003816C3">
            <w:pPr>
              <w:autoSpaceDE w:val="0"/>
              <w:autoSpaceDN w:val="0"/>
              <w:adjustRightInd w:val="0"/>
              <w:snapToGrid w:val="0"/>
              <w:spacing w:line="240" w:lineRule="auto"/>
              <w:rPr>
                <w:rFonts w:eastAsia="Times New Roman" w:cs="Arial"/>
              </w:rPr>
              <w:pPrChange w:id="143" w:author="Thomas Erol Tavolara" w:date="2022-11-22T17:18:00Z">
                <w:pPr>
                  <w:autoSpaceDE w:val="0"/>
                  <w:autoSpaceDN w:val="0"/>
                  <w:adjustRightInd w:val="0"/>
                  <w:snapToGrid w:val="0"/>
                  <w:spacing w:line="240" w:lineRule="auto"/>
                  <w:jc w:val="center"/>
                </w:pPr>
              </w:pPrChange>
            </w:pPr>
            <w:ins w:id="144" w:author="Thomas Erol Tavolara" w:date="2022-11-22T17:18:00Z">
              <w:r>
                <w:rPr>
                  <w:rFonts w:eastAsia="Times New Roman" w:cs="Arial"/>
                </w:rPr>
                <w:t xml:space="preserve">  </w:t>
              </w:r>
            </w:ins>
            <w:r w:rsidR="006E1E92" w:rsidRPr="00007F59">
              <w:rPr>
                <w:rFonts w:eastAsia="Times New Roman" w:cs="Arial"/>
              </w:rPr>
              <w:t>SSL features</w:t>
            </w:r>
          </w:p>
        </w:tc>
        <w:tc>
          <w:tcPr>
            <w:tcW w:w="1457" w:type="dxa"/>
            <w:tcBorders>
              <w:top w:val="nil"/>
              <w:left w:val="nil"/>
              <w:bottom w:val="nil"/>
              <w:right w:val="nil"/>
            </w:tcBorders>
            <w:shd w:val="clear" w:color="auto" w:fill="auto"/>
            <w:vAlign w:val="center"/>
          </w:tcPr>
          <w:p w14:paraId="36C15C85"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0.8473 ± 0.0279</w:t>
            </w:r>
          </w:p>
        </w:tc>
        <w:tc>
          <w:tcPr>
            <w:tcW w:w="1465" w:type="dxa"/>
            <w:tcBorders>
              <w:top w:val="nil"/>
              <w:left w:val="nil"/>
              <w:bottom w:val="nil"/>
              <w:right w:val="nil"/>
            </w:tcBorders>
            <w:shd w:val="clear" w:color="auto" w:fill="auto"/>
            <w:vAlign w:val="center"/>
          </w:tcPr>
          <w:p w14:paraId="33072F10"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0.8461 ± 0.0352</w:t>
            </w:r>
          </w:p>
        </w:tc>
        <w:tc>
          <w:tcPr>
            <w:tcW w:w="1465" w:type="dxa"/>
            <w:tcBorders>
              <w:top w:val="nil"/>
              <w:left w:val="nil"/>
              <w:bottom w:val="nil"/>
              <w:right w:val="nil"/>
            </w:tcBorders>
            <w:shd w:val="clear" w:color="auto" w:fill="auto"/>
            <w:vAlign w:val="center"/>
          </w:tcPr>
          <w:p w14:paraId="35A53D00"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0.9259 ± 0.0188</w:t>
            </w:r>
          </w:p>
        </w:tc>
        <w:tc>
          <w:tcPr>
            <w:tcW w:w="1465" w:type="dxa"/>
            <w:tcBorders>
              <w:top w:val="nil"/>
              <w:left w:val="nil"/>
              <w:bottom w:val="nil"/>
              <w:right w:val="nil"/>
            </w:tcBorders>
            <w:shd w:val="clear" w:color="auto" w:fill="auto"/>
            <w:vAlign w:val="center"/>
          </w:tcPr>
          <w:p w14:paraId="1F21E7B8" w14:textId="77777777" w:rsidR="006E1E92" w:rsidRPr="003816C3" w:rsidRDefault="006E1E92" w:rsidP="00007F59">
            <w:pPr>
              <w:autoSpaceDE w:val="0"/>
              <w:autoSpaceDN w:val="0"/>
              <w:adjustRightInd w:val="0"/>
              <w:snapToGrid w:val="0"/>
              <w:spacing w:line="240" w:lineRule="auto"/>
              <w:jc w:val="center"/>
              <w:rPr>
                <w:rFonts w:eastAsia="Times New Roman" w:cs="Arial"/>
                <w:rPrChange w:id="145" w:author="Thomas Erol Tavolara" w:date="2022-11-22T17:17:00Z">
                  <w:rPr>
                    <w:rFonts w:eastAsia="Times New Roman" w:cs="Arial"/>
                    <w:highlight w:val="yellow"/>
                  </w:rPr>
                </w:rPrChange>
              </w:rPr>
            </w:pPr>
            <w:r w:rsidRPr="003816C3">
              <w:rPr>
                <w:rFonts w:cs="Arial"/>
                <w:b/>
                <w:bCs/>
                <w:rPrChange w:id="146" w:author="Thomas Erol Tavolara" w:date="2022-11-22T17:17:00Z">
                  <w:rPr>
                    <w:rFonts w:cs="Arial"/>
                    <w:b/>
                    <w:bCs/>
                    <w:highlight w:val="yellow"/>
                  </w:rPr>
                </w:rPrChange>
              </w:rPr>
              <w:t>0.6790 ± 0.1108</w:t>
            </w:r>
          </w:p>
        </w:tc>
      </w:tr>
      <w:tr w:rsidR="006E1E92" w:rsidRPr="00007F59" w14:paraId="23911340" w14:textId="77777777" w:rsidTr="00007F59">
        <w:tc>
          <w:tcPr>
            <w:tcW w:w="2005" w:type="dxa"/>
            <w:tcBorders>
              <w:top w:val="nil"/>
              <w:left w:val="nil"/>
              <w:bottom w:val="nil"/>
              <w:right w:val="nil"/>
            </w:tcBorders>
            <w:shd w:val="clear" w:color="auto" w:fill="auto"/>
            <w:vAlign w:val="center"/>
          </w:tcPr>
          <w:p w14:paraId="4578C643" w14:textId="61389384" w:rsidR="006E1E92" w:rsidRPr="00007F59" w:rsidRDefault="003816C3" w:rsidP="003816C3">
            <w:pPr>
              <w:autoSpaceDE w:val="0"/>
              <w:autoSpaceDN w:val="0"/>
              <w:adjustRightInd w:val="0"/>
              <w:snapToGrid w:val="0"/>
              <w:spacing w:line="240" w:lineRule="auto"/>
              <w:rPr>
                <w:rFonts w:eastAsia="Times New Roman" w:cs="Arial"/>
              </w:rPr>
              <w:pPrChange w:id="147" w:author="Thomas Erol Tavolara" w:date="2022-11-22T17:18:00Z">
                <w:pPr>
                  <w:autoSpaceDE w:val="0"/>
                  <w:autoSpaceDN w:val="0"/>
                  <w:adjustRightInd w:val="0"/>
                  <w:snapToGrid w:val="0"/>
                  <w:spacing w:line="240" w:lineRule="auto"/>
                  <w:jc w:val="center"/>
                </w:pPr>
              </w:pPrChange>
            </w:pPr>
            <w:ins w:id="148" w:author="Thomas Erol Tavolara" w:date="2022-11-22T17:18:00Z">
              <w:r>
                <w:rPr>
                  <w:rFonts w:eastAsia="Times New Roman" w:cs="Arial"/>
                </w:rPr>
                <w:t xml:space="preserve">  </w:t>
              </w:r>
            </w:ins>
            <w:r w:rsidR="006E1E92" w:rsidRPr="00007F59">
              <w:rPr>
                <w:rFonts w:eastAsia="Times New Roman" w:cs="Arial"/>
              </w:rPr>
              <w:t>SSLn features</w:t>
            </w:r>
          </w:p>
        </w:tc>
        <w:tc>
          <w:tcPr>
            <w:tcW w:w="1457" w:type="dxa"/>
            <w:tcBorders>
              <w:top w:val="nil"/>
              <w:left w:val="nil"/>
              <w:bottom w:val="nil"/>
              <w:right w:val="nil"/>
            </w:tcBorders>
            <w:shd w:val="clear" w:color="auto" w:fill="auto"/>
            <w:vAlign w:val="center"/>
          </w:tcPr>
          <w:p w14:paraId="455AD879"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0.7465 ± 0.0711</w:t>
            </w:r>
          </w:p>
        </w:tc>
        <w:tc>
          <w:tcPr>
            <w:tcW w:w="1465" w:type="dxa"/>
            <w:tcBorders>
              <w:top w:val="nil"/>
              <w:left w:val="nil"/>
              <w:bottom w:val="nil"/>
              <w:right w:val="nil"/>
            </w:tcBorders>
            <w:shd w:val="clear" w:color="auto" w:fill="auto"/>
            <w:vAlign w:val="center"/>
          </w:tcPr>
          <w:p w14:paraId="492F7585"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0.8157 ± 0.0453</w:t>
            </w:r>
          </w:p>
        </w:tc>
        <w:tc>
          <w:tcPr>
            <w:tcW w:w="1465" w:type="dxa"/>
            <w:tcBorders>
              <w:top w:val="nil"/>
              <w:left w:val="nil"/>
              <w:bottom w:val="nil"/>
              <w:right w:val="nil"/>
            </w:tcBorders>
            <w:shd w:val="clear" w:color="auto" w:fill="auto"/>
            <w:vAlign w:val="center"/>
          </w:tcPr>
          <w:p w14:paraId="3CBC47CF"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0.8674 ± 0.0246</w:t>
            </w:r>
          </w:p>
        </w:tc>
        <w:tc>
          <w:tcPr>
            <w:tcW w:w="1465" w:type="dxa"/>
            <w:tcBorders>
              <w:top w:val="nil"/>
              <w:left w:val="nil"/>
              <w:bottom w:val="nil"/>
              <w:right w:val="nil"/>
            </w:tcBorders>
            <w:shd w:val="clear" w:color="auto" w:fill="auto"/>
            <w:vAlign w:val="center"/>
          </w:tcPr>
          <w:p w14:paraId="1E1B9789" w14:textId="77777777" w:rsidR="006E1E92" w:rsidRPr="00007F59" w:rsidRDefault="006E1E92" w:rsidP="00007F59">
            <w:pPr>
              <w:autoSpaceDE w:val="0"/>
              <w:autoSpaceDN w:val="0"/>
              <w:adjustRightInd w:val="0"/>
              <w:snapToGrid w:val="0"/>
              <w:spacing w:line="240" w:lineRule="auto"/>
              <w:jc w:val="center"/>
              <w:rPr>
                <w:rFonts w:cs="Arial"/>
              </w:rPr>
            </w:pPr>
            <w:r w:rsidRPr="00007F59">
              <w:rPr>
                <w:rFonts w:cs="Arial"/>
              </w:rPr>
              <w:t>0.5776 ± 0.1075</w:t>
            </w:r>
          </w:p>
        </w:tc>
      </w:tr>
      <w:tr w:rsidR="006E1E92" w:rsidRPr="00007F59" w14:paraId="0E8E5E39" w14:textId="77777777" w:rsidTr="00007F59">
        <w:tc>
          <w:tcPr>
            <w:tcW w:w="2005" w:type="dxa"/>
            <w:tcBorders>
              <w:top w:val="nil"/>
              <w:left w:val="nil"/>
              <w:bottom w:val="nil"/>
              <w:right w:val="nil"/>
            </w:tcBorders>
            <w:shd w:val="clear" w:color="auto" w:fill="auto"/>
            <w:vAlign w:val="center"/>
          </w:tcPr>
          <w:p w14:paraId="0F9C45BC" w14:textId="25C23F67" w:rsidR="006E1E92" w:rsidRPr="00007F59" w:rsidRDefault="006E1E92" w:rsidP="003816C3">
            <w:pPr>
              <w:autoSpaceDE w:val="0"/>
              <w:autoSpaceDN w:val="0"/>
              <w:adjustRightInd w:val="0"/>
              <w:snapToGrid w:val="0"/>
              <w:spacing w:line="240" w:lineRule="auto"/>
              <w:rPr>
                <w:rFonts w:eastAsia="Times New Roman" w:cs="Arial"/>
              </w:rPr>
              <w:pPrChange w:id="149" w:author="Thomas Erol Tavolara" w:date="2022-11-22T17:18:00Z">
                <w:pPr>
                  <w:autoSpaceDE w:val="0"/>
                  <w:autoSpaceDN w:val="0"/>
                  <w:adjustRightInd w:val="0"/>
                  <w:snapToGrid w:val="0"/>
                  <w:spacing w:line="240" w:lineRule="auto"/>
                  <w:jc w:val="center"/>
                </w:pPr>
              </w:pPrChange>
            </w:pPr>
            <w:r w:rsidRPr="00007F59">
              <w:rPr>
                <w:rFonts w:eastAsia="Times New Roman" w:cs="Arial"/>
              </w:rPr>
              <w:t>CLAM</w:t>
            </w:r>
          </w:p>
        </w:tc>
        <w:tc>
          <w:tcPr>
            <w:tcW w:w="1457" w:type="dxa"/>
            <w:tcBorders>
              <w:top w:val="nil"/>
              <w:left w:val="nil"/>
              <w:bottom w:val="nil"/>
              <w:right w:val="nil"/>
            </w:tcBorders>
            <w:shd w:val="clear" w:color="auto" w:fill="auto"/>
            <w:vAlign w:val="center"/>
          </w:tcPr>
          <w:p w14:paraId="792BFBB5"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27645AB9"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4FF92A5F"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24DB5D13"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r>
      <w:tr w:rsidR="006E1E92" w:rsidRPr="00007F59" w14:paraId="200DC0F2" w14:textId="77777777" w:rsidTr="00007F59">
        <w:tc>
          <w:tcPr>
            <w:tcW w:w="2005" w:type="dxa"/>
            <w:tcBorders>
              <w:top w:val="nil"/>
              <w:left w:val="nil"/>
              <w:bottom w:val="nil"/>
              <w:right w:val="nil"/>
            </w:tcBorders>
            <w:shd w:val="clear" w:color="auto" w:fill="auto"/>
            <w:vAlign w:val="center"/>
          </w:tcPr>
          <w:p w14:paraId="06C16CA7"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ImageNet features</w:t>
            </w:r>
          </w:p>
        </w:tc>
        <w:tc>
          <w:tcPr>
            <w:tcW w:w="1457" w:type="dxa"/>
            <w:tcBorders>
              <w:top w:val="nil"/>
              <w:left w:val="nil"/>
              <w:bottom w:val="nil"/>
              <w:right w:val="nil"/>
            </w:tcBorders>
            <w:shd w:val="clear" w:color="auto" w:fill="auto"/>
            <w:vAlign w:val="center"/>
          </w:tcPr>
          <w:p w14:paraId="45720222" w14:textId="77777777" w:rsidR="006E1E92" w:rsidRPr="003816C3" w:rsidRDefault="006E1E92" w:rsidP="00007F59">
            <w:pPr>
              <w:autoSpaceDE w:val="0"/>
              <w:autoSpaceDN w:val="0"/>
              <w:adjustRightInd w:val="0"/>
              <w:snapToGrid w:val="0"/>
              <w:spacing w:line="240" w:lineRule="auto"/>
              <w:jc w:val="center"/>
              <w:rPr>
                <w:rFonts w:eastAsia="Times New Roman" w:cs="Arial"/>
                <w:b/>
                <w:bCs/>
                <w:rPrChange w:id="150" w:author="Thomas Erol Tavolara" w:date="2022-11-22T17:17:00Z">
                  <w:rPr>
                    <w:rFonts w:eastAsia="Times New Roman" w:cs="Arial"/>
                    <w:b/>
                    <w:bCs/>
                  </w:rPr>
                </w:rPrChange>
              </w:rPr>
            </w:pPr>
            <w:r w:rsidRPr="003816C3">
              <w:rPr>
                <w:rFonts w:eastAsia="Times New Roman" w:cs="Arial"/>
                <w:b/>
                <w:bCs/>
                <w:rPrChange w:id="151" w:author="Thomas Erol Tavolara" w:date="2022-11-22T17:17:00Z">
                  <w:rPr>
                    <w:rFonts w:eastAsia="Times New Roman" w:cs="Arial"/>
                    <w:b/>
                    <w:bCs/>
                    <w:highlight w:val="yellow"/>
                  </w:rPr>
                </w:rPrChange>
              </w:rPr>
              <w:t>0.8800 ± 0.0376</w:t>
            </w:r>
          </w:p>
        </w:tc>
        <w:tc>
          <w:tcPr>
            <w:tcW w:w="1465" w:type="dxa"/>
            <w:tcBorders>
              <w:top w:val="nil"/>
              <w:left w:val="nil"/>
              <w:bottom w:val="nil"/>
              <w:right w:val="nil"/>
            </w:tcBorders>
            <w:shd w:val="clear" w:color="auto" w:fill="auto"/>
            <w:vAlign w:val="center"/>
          </w:tcPr>
          <w:p w14:paraId="41C8A66C"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0.8622 ± 0.0419</w:t>
            </w:r>
          </w:p>
        </w:tc>
        <w:tc>
          <w:tcPr>
            <w:tcW w:w="1465" w:type="dxa"/>
            <w:tcBorders>
              <w:top w:val="nil"/>
              <w:left w:val="nil"/>
              <w:bottom w:val="nil"/>
              <w:right w:val="nil"/>
            </w:tcBorders>
            <w:shd w:val="clear" w:color="auto" w:fill="auto"/>
            <w:vAlign w:val="center"/>
          </w:tcPr>
          <w:p w14:paraId="49A54F6E" w14:textId="77777777" w:rsidR="006E1E92" w:rsidRPr="003816C3" w:rsidRDefault="006E1E92" w:rsidP="00007F59">
            <w:pPr>
              <w:autoSpaceDE w:val="0"/>
              <w:autoSpaceDN w:val="0"/>
              <w:adjustRightInd w:val="0"/>
              <w:snapToGrid w:val="0"/>
              <w:spacing w:line="240" w:lineRule="auto"/>
              <w:jc w:val="center"/>
              <w:rPr>
                <w:rFonts w:eastAsia="Times New Roman" w:cs="Arial"/>
                <w:b/>
                <w:bCs/>
                <w:rPrChange w:id="152" w:author="Thomas Erol Tavolara" w:date="2022-11-22T17:17:00Z">
                  <w:rPr>
                    <w:rFonts w:eastAsia="Times New Roman" w:cs="Arial"/>
                    <w:b/>
                    <w:bCs/>
                    <w:highlight w:val="yellow"/>
                  </w:rPr>
                </w:rPrChange>
              </w:rPr>
            </w:pPr>
            <w:r w:rsidRPr="003816C3">
              <w:rPr>
                <w:rFonts w:eastAsia="Times New Roman" w:cs="Arial"/>
                <w:b/>
                <w:bCs/>
                <w:rPrChange w:id="153" w:author="Thomas Erol Tavolara" w:date="2022-11-22T17:17:00Z">
                  <w:rPr>
                    <w:rFonts w:eastAsia="Times New Roman" w:cs="Arial"/>
                    <w:b/>
                    <w:bCs/>
                    <w:highlight w:val="yellow"/>
                  </w:rPr>
                </w:rPrChange>
              </w:rPr>
              <w:t>0.9434 ± 0.0140</w:t>
            </w:r>
          </w:p>
        </w:tc>
        <w:tc>
          <w:tcPr>
            <w:tcW w:w="1465" w:type="dxa"/>
            <w:tcBorders>
              <w:top w:val="nil"/>
              <w:left w:val="nil"/>
              <w:bottom w:val="nil"/>
              <w:right w:val="nil"/>
            </w:tcBorders>
            <w:shd w:val="clear" w:color="auto" w:fill="auto"/>
            <w:vAlign w:val="center"/>
          </w:tcPr>
          <w:p w14:paraId="65E512C3" w14:textId="77777777" w:rsidR="006E1E92" w:rsidRPr="003816C3" w:rsidRDefault="006E1E92" w:rsidP="00007F59">
            <w:pPr>
              <w:autoSpaceDE w:val="0"/>
              <w:autoSpaceDN w:val="0"/>
              <w:adjustRightInd w:val="0"/>
              <w:snapToGrid w:val="0"/>
              <w:spacing w:line="240" w:lineRule="auto"/>
              <w:jc w:val="center"/>
              <w:rPr>
                <w:rFonts w:eastAsia="Times New Roman" w:cs="Arial"/>
                <w:rPrChange w:id="154" w:author="Thomas Erol Tavolara" w:date="2022-11-22T17:17:00Z">
                  <w:rPr>
                    <w:rFonts w:eastAsia="Times New Roman" w:cs="Arial"/>
                  </w:rPr>
                </w:rPrChange>
              </w:rPr>
            </w:pPr>
            <w:r w:rsidRPr="003816C3">
              <w:rPr>
                <w:rFonts w:eastAsia="Times New Roman" w:cs="Arial"/>
                <w:rPrChange w:id="155" w:author="Thomas Erol Tavolara" w:date="2022-11-22T17:17:00Z">
                  <w:rPr>
                    <w:rFonts w:eastAsia="Times New Roman" w:cs="Arial"/>
                  </w:rPr>
                </w:rPrChange>
              </w:rPr>
              <w:t>-</w:t>
            </w:r>
          </w:p>
        </w:tc>
      </w:tr>
      <w:tr w:rsidR="006E1E92" w:rsidRPr="00007F59" w14:paraId="1E15FFFF" w14:textId="77777777" w:rsidTr="00007F59">
        <w:tc>
          <w:tcPr>
            <w:tcW w:w="2005" w:type="dxa"/>
            <w:tcBorders>
              <w:top w:val="nil"/>
              <w:left w:val="nil"/>
              <w:bottom w:val="nil"/>
              <w:right w:val="nil"/>
            </w:tcBorders>
            <w:shd w:val="clear" w:color="auto" w:fill="auto"/>
            <w:vAlign w:val="center"/>
          </w:tcPr>
          <w:p w14:paraId="4AAFD24A" w14:textId="2659CDB6" w:rsidR="006E1E92" w:rsidRPr="00007F59" w:rsidRDefault="003816C3" w:rsidP="003816C3">
            <w:pPr>
              <w:autoSpaceDE w:val="0"/>
              <w:autoSpaceDN w:val="0"/>
              <w:adjustRightInd w:val="0"/>
              <w:snapToGrid w:val="0"/>
              <w:spacing w:line="240" w:lineRule="auto"/>
              <w:rPr>
                <w:rFonts w:eastAsia="Times New Roman" w:cs="Arial"/>
              </w:rPr>
              <w:pPrChange w:id="156" w:author="Thomas Erol Tavolara" w:date="2022-11-22T17:18:00Z">
                <w:pPr>
                  <w:autoSpaceDE w:val="0"/>
                  <w:autoSpaceDN w:val="0"/>
                  <w:adjustRightInd w:val="0"/>
                  <w:snapToGrid w:val="0"/>
                  <w:spacing w:line="240" w:lineRule="auto"/>
                  <w:jc w:val="center"/>
                </w:pPr>
              </w:pPrChange>
            </w:pPr>
            <w:ins w:id="157" w:author="Thomas Erol Tavolara" w:date="2022-11-22T17:18:00Z">
              <w:r>
                <w:rPr>
                  <w:rFonts w:eastAsia="Times New Roman" w:cs="Arial"/>
                </w:rPr>
                <w:t xml:space="preserve">  </w:t>
              </w:r>
            </w:ins>
            <w:r w:rsidR="006E1E92" w:rsidRPr="00007F59">
              <w:rPr>
                <w:rFonts w:eastAsia="Times New Roman" w:cs="Arial"/>
              </w:rPr>
              <w:t>SSL features</w:t>
            </w:r>
          </w:p>
        </w:tc>
        <w:tc>
          <w:tcPr>
            <w:tcW w:w="1457" w:type="dxa"/>
            <w:tcBorders>
              <w:top w:val="nil"/>
              <w:left w:val="nil"/>
              <w:bottom w:val="nil"/>
              <w:right w:val="nil"/>
            </w:tcBorders>
            <w:shd w:val="clear" w:color="auto" w:fill="auto"/>
            <w:vAlign w:val="center"/>
          </w:tcPr>
          <w:p w14:paraId="56233A92"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0.8427 ± 0.0430</w:t>
            </w:r>
          </w:p>
        </w:tc>
        <w:tc>
          <w:tcPr>
            <w:tcW w:w="1465" w:type="dxa"/>
            <w:tcBorders>
              <w:top w:val="nil"/>
              <w:left w:val="nil"/>
              <w:bottom w:val="nil"/>
              <w:right w:val="nil"/>
            </w:tcBorders>
            <w:shd w:val="clear" w:color="auto" w:fill="auto"/>
            <w:vAlign w:val="center"/>
          </w:tcPr>
          <w:p w14:paraId="208ADD24"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0.8407 ± 0.0171</w:t>
            </w:r>
          </w:p>
        </w:tc>
        <w:tc>
          <w:tcPr>
            <w:tcW w:w="1465" w:type="dxa"/>
            <w:tcBorders>
              <w:top w:val="nil"/>
              <w:left w:val="nil"/>
              <w:bottom w:val="nil"/>
              <w:right w:val="nil"/>
            </w:tcBorders>
            <w:shd w:val="clear" w:color="auto" w:fill="auto"/>
            <w:vAlign w:val="center"/>
          </w:tcPr>
          <w:p w14:paraId="0A52695A"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0.9240 ± 0.0147</w:t>
            </w:r>
          </w:p>
        </w:tc>
        <w:tc>
          <w:tcPr>
            <w:tcW w:w="1465" w:type="dxa"/>
            <w:tcBorders>
              <w:top w:val="nil"/>
              <w:left w:val="nil"/>
              <w:bottom w:val="nil"/>
              <w:right w:val="nil"/>
            </w:tcBorders>
            <w:shd w:val="clear" w:color="auto" w:fill="auto"/>
            <w:vAlign w:val="center"/>
          </w:tcPr>
          <w:p w14:paraId="16A048D0"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w:t>
            </w:r>
          </w:p>
        </w:tc>
      </w:tr>
      <w:tr w:rsidR="006E1E92" w:rsidRPr="00007F59" w14:paraId="704549B3" w14:textId="77777777" w:rsidTr="00007F59">
        <w:tc>
          <w:tcPr>
            <w:tcW w:w="2005" w:type="dxa"/>
            <w:tcBorders>
              <w:top w:val="nil"/>
              <w:left w:val="nil"/>
              <w:bottom w:val="nil"/>
              <w:right w:val="nil"/>
            </w:tcBorders>
            <w:shd w:val="clear" w:color="auto" w:fill="auto"/>
            <w:vAlign w:val="center"/>
          </w:tcPr>
          <w:p w14:paraId="4D0AA876" w14:textId="380BFBD2" w:rsidR="006E1E92" w:rsidRPr="00007F59" w:rsidRDefault="003816C3" w:rsidP="003816C3">
            <w:pPr>
              <w:autoSpaceDE w:val="0"/>
              <w:autoSpaceDN w:val="0"/>
              <w:adjustRightInd w:val="0"/>
              <w:snapToGrid w:val="0"/>
              <w:spacing w:line="240" w:lineRule="auto"/>
              <w:rPr>
                <w:rFonts w:eastAsia="Times New Roman" w:cs="Arial"/>
              </w:rPr>
              <w:pPrChange w:id="158" w:author="Thomas Erol Tavolara" w:date="2022-11-22T17:18:00Z">
                <w:pPr>
                  <w:autoSpaceDE w:val="0"/>
                  <w:autoSpaceDN w:val="0"/>
                  <w:adjustRightInd w:val="0"/>
                  <w:snapToGrid w:val="0"/>
                  <w:spacing w:line="240" w:lineRule="auto"/>
                  <w:jc w:val="center"/>
                </w:pPr>
              </w:pPrChange>
            </w:pPr>
            <w:ins w:id="159" w:author="Thomas Erol Tavolara" w:date="2022-11-22T17:18:00Z">
              <w:r>
                <w:rPr>
                  <w:rFonts w:eastAsia="Times New Roman" w:cs="Arial"/>
                </w:rPr>
                <w:t xml:space="preserve">  </w:t>
              </w:r>
            </w:ins>
            <w:r w:rsidR="006E1E92" w:rsidRPr="00007F59">
              <w:rPr>
                <w:rFonts w:eastAsia="Times New Roman" w:cs="Arial"/>
              </w:rPr>
              <w:t>SSLn features</w:t>
            </w:r>
          </w:p>
        </w:tc>
        <w:tc>
          <w:tcPr>
            <w:tcW w:w="1457" w:type="dxa"/>
            <w:tcBorders>
              <w:top w:val="nil"/>
              <w:left w:val="nil"/>
              <w:bottom w:val="nil"/>
              <w:right w:val="nil"/>
            </w:tcBorders>
            <w:shd w:val="clear" w:color="auto" w:fill="auto"/>
            <w:vAlign w:val="center"/>
          </w:tcPr>
          <w:p w14:paraId="2CED9401"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0.7373 ± 0.0503</w:t>
            </w:r>
          </w:p>
        </w:tc>
        <w:tc>
          <w:tcPr>
            <w:tcW w:w="1465" w:type="dxa"/>
            <w:tcBorders>
              <w:top w:val="nil"/>
              <w:left w:val="nil"/>
              <w:bottom w:val="nil"/>
              <w:right w:val="nil"/>
            </w:tcBorders>
            <w:shd w:val="clear" w:color="auto" w:fill="auto"/>
            <w:vAlign w:val="center"/>
          </w:tcPr>
          <w:p w14:paraId="3153BBBD"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0.7879 ± 0.0779</w:t>
            </w:r>
          </w:p>
        </w:tc>
        <w:tc>
          <w:tcPr>
            <w:tcW w:w="1465" w:type="dxa"/>
            <w:tcBorders>
              <w:top w:val="nil"/>
              <w:left w:val="nil"/>
              <w:bottom w:val="nil"/>
              <w:right w:val="nil"/>
            </w:tcBorders>
            <w:shd w:val="clear" w:color="auto" w:fill="auto"/>
            <w:vAlign w:val="center"/>
          </w:tcPr>
          <w:p w14:paraId="7455FF2C"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0.8479 ± 0.0553</w:t>
            </w:r>
          </w:p>
        </w:tc>
        <w:tc>
          <w:tcPr>
            <w:tcW w:w="1465" w:type="dxa"/>
            <w:tcBorders>
              <w:top w:val="nil"/>
              <w:left w:val="nil"/>
              <w:bottom w:val="nil"/>
              <w:right w:val="nil"/>
            </w:tcBorders>
            <w:shd w:val="clear" w:color="auto" w:fill="auto"/>
            <w:vAlign w:val="center"/>
          </w:tcPr>
          <w:p w14:paraId="222B400F" w14:textId="77777777" w:rsidR="006E1E92" w:rsidRPr="00007F59" w:rsidRDefault="006E1E92" w:rsidP="00007F59">
            <w:pPr>
              <w:autoSpaceDE w:val="0"/>
              <w:autoSpaceDN w:val="0"/>
              <w:adjustRightInd w:val="0"/>
              <w:snapToGrid w:val="0"/>
              <w:spacing w:line="240" w:lineRule="auto"/>
              <w:jc w:val="center"/>
              <w:rPr>
                <w:rFonts w:cs="Arial"/>
              </w:rPr>
            </w:pPr>
            <w:r w:rsidRPr="00007F59">
              <w:rPr>
                <w:rFonts w:cs="Arial"/>
              </w:rPr>
              <w:t>-</w:t>
            </w:r>
          </w:p>
        </w:tc>
      </w:tr>
      <w:tr w:rsidR="006E1E92" w:rsidRPr="00007F59" w14:paraId="62FC6F15" w14:textId="77777777" w:rsidTr="00007F59">
        <w:tc>
          <w:tcPr>
            <w:tcW w:w="2005" w:type="dxa"/>
            <w:tcBorders>
              <w:top w:val="nil"/>
              <w:left w:val="nil"/>
              <w:bottom w:val="nil"/>
              <w:right w:val="nil"/>
            </w:tcBorders>
            <w:shd w:val="clear" w:color="auto" w:fill="auto"/>
            <w:vAlign w:val="center"/>
          </w:tcPr>
          <w:p w14:paraId="2D295875" w14:textId="77777777" w:rsidR="006E1E92" w:rsidRPr="00007F59" w:rsidRDefault="006E1E92" w:rsidP="003816C3">
            <w:pPr>
              <w:autoSpaceDE w:val="0"/>
              <w:autoSpaceDN w:val="0"/>
              <w:adjustRightInd w:val="0"/>
              <w:snapToGrid w:val="0"/>
              <w:spacing w:line="240" w:lineRule="auto"/>
              <w:rPr>
                <w:rFonts w:eastAsia="Times New Roman" w:cs="Arial"/>
              </w:rPr>
              <w:pPrChange w:id="160" w:author="Thomas Erol Tavolara" w:date="2022-11-22T17:18:00Z">
                <w:pPr>
                  <w:autoSpaceDE w:val="0"/>
                  <w:autoSpaceDN w:val="0"/>
                  <w:adjustRightInd w:val="0"/>
                  <w:snapToGrid w:val="0"/>
                  <w:spacing w:line="240" w:lineRule="auto"/>
                  <w:jc w:val="center"/>
                </w:pPr>
              </w:pPrChange>
            </w:pPr>
            <w:r w:rsidRPr="00007F59">
              <w:rPr>
                <w:rFonts w:eastAsia="Times New Roman" w:cs="Arial"/>
              </w:rPr>
              <w:t>Attention2majority</w:t>
            </w:r>
          </w:p>
        </w:tc>
        <w:tc>
          <w:tcPr>
            <w:tcW w:w="1457" w:type="dxa"/>
            <w:tcBorders>
              <w:top w:val="nil"/>
              <w:left w:val="nil"/>
              <w:bottom w:val="nil"/>
              <w:right w:val="nil"/>
            </w:tcBorders>
            <w:shd w:val="clear" w:color="auto" w:fill="auto"/>
            <w:vAlign w:val="center"/>
          </w:tcPr>
          <w:p w14:paraId="263340DF"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174C5F9D"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67FCD124"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68F03A60"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r>
      <w:tr w:rsidR="006E1E92" w:rsidRPr="00007F59" w14:paraId="4282AAFE" w14:textId="77777777" w:rsidTr="00007F59">
        <w:tc>
          <w:tcPr>
            <w:tcW w:w="2005" w:type="dxa"/>
            <w:tcBorders>
              <w:top w:val="nil"/>
              <w:left w:val="nil"/>
              <w:bottom w:val="nil"/>
              <w:right w:val="nil"/>
            </w:tcBorders>
            <w:shd w:val="clear" w:color="auto" w:fill="auto"/>
            <w:vAlign w:val="center"/>
          </w:tcPr>
          <w:p w14:paraId="093E5C4A" w14:textId="709000C9" w:rsidR="006E1E92" w:rsidRPr="00007F59" w:rsidRDefault="003816C3" w:rsidP="003816C3">
            <w:pPr>
              <w:autoSpaceDE w:val="0"/>
              <w:autoSpaceDN w:val="0"/>
              <w:adjustRightInd w:val="0"/>
              <w:snapToGrid w:val="0"/>
              <w:spacing w:line="240" w:lineRule="auto"/>
              <w:rPr>
                <w:rFonts w:eastAsia="Times New Roman" w:cs="Arial"/>
              </w:rPr>
              <w:pPrChange w:id="161" w:author="Thomas Erol Tavolara" w:date="2022-11-22T17:18:00Z">
                <w:pPr>
                  <w:autoSpaceDE w:val="0"/>
                  <w:autoSpaceDN w:val="0"/>
                  <w:adjustRightInd w:val="0"/>
                  <w:snapToGrid w:val="0"/>
                  <w:spacing w:line="240" w:lineRule="auto"/>
                  <w:jc w:val="center"/>
                </w:pPr>
              </w:pPrChange>
            </w:pPr>
            <w:ins w:id="162" w:author="Thomas Erol Tavolara" w:date="2022-11-22T17:18:00Z">
              <w:r>
                <w:rPr>
                  <w:rFonts w:eastAsia="Times New Roman" w:cs="Arial"/>
                </w:rPr>
                <w:t xml:space="preserve">  </w:t>
              </w:r>
            </w:ins>
            <w:r w:rsidR="006E1E92" w:rsidRPr="00007F59">
              <w:rPr>
                <w:rFonts w:eastAsia="Times New Roman" w:cs="Arial"/>
              </w:rPr>
              <w:t>SSL features</w:t>
            </w:r>
          </w:p>
        </w:tc>
        <w:tc>
          <w:tcPr>
            <w:tcW w:w="1457" w:type="dxa"/>
            <w:tcBorders>
              <w:top w:val="nil"/>
              <w:left w:val="nil"/>
              <w:bottom w:val="nil"/>
              <w:right w:val="nil"/>
            </w:tcBorders>
            <w:shd w:val="clear" w:color="auto" w:fill="auto"/>
            <w:vAlign w:val="center"/>
          </w:tcPr>
          <w:p w14:paraId="38672653"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683614C4"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7DC7A281"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6EB22001"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r>
      <w:tr w:rsidR="006E1E92" w:rsidRPr="00007F59" w14:paraId="7BD54678" w14:textId="77777777" w:rsidTr="00007F59">
        <w:tc>
          <w:tcPr>
            <w:tcW w:w="2005" w:type="dxa"/>
            <w:tcBorders>
              <w:top w:val="nil"/>
              <w:left w:val="nil"/>
              <w:bottom w:val="nil"/>
              <w:right w:val="nil"/>
            </w:tcBorders>
            <w:shd w:val="clear" w:color="auto" w:fill="auto"/>
            <w:vAlign w:val="center"/>
          </w:tcPr>
          <w:p w14:paraId="29E6AA04" w14:textId="1CAAEBC8" w:rsidR="006E1E92" w:rsidRPr="00007F59" w:rsidRDefault="003816C3" w:rsidP="003816C3">
            <w:pPr>
              <w:autoSpaceDE w:val="0"/>
              <w:autoSpaceDN w:val="0"/>
              <w:adjustRightInd w:val="0"/>
              <w:snapToGrid w:val="0"/>
              <w:spacing w:line="240" w:lineRule="auto"/>
              <w:rPr>
                <w:rFonts w:eastAsia="Times New Roman" w:cs="Arial"/>
              </w:rPr>
              <w:pPrChange w:id="163" w:author="Thomas Erol Tavolara" w:date="2022-11-22T17:18:00Z">
                <w:pPr>
                  <w:autoSpaceDE w:val="0"/>
                  <w:autoSpaceDN w:val="0"/>
                  <w:adjustRightInd w:val="0"/>
                  <w:snapToGrid w:val="0"/>
                  <w:spacing w:line="240" w:lineRule="auto"/>
                  <w:jc w:val="center"/>
                </w:pPr>
              </w:pPrChange>
            </w:pPr>
            <w:ins w:id="164" w:author="Thomas Erol Tavolara" w:date="2022-11-22T17:18:00Z">
              <w:r>
                <w:rPr>
                  <w:rFonts w:eastAsia="Times New Roman" w:cs="Arial"/>
                </w:rPr>
                <w:t xml:space="preserve">    </w:t>
              </w:r>
            </w:ins>
            <w:r w:rsidR="006E1E92" w:rsidRPr="00007F59">
              <w:rPr>
                <w:rFonts w:eastAsia="Times New Roman" w:cs="Arial"/>
              </w:rPr>
              <w:t>100 (instances)</w:t>
            </w:r>
          </w:p>
        </w:tc>
        <w:tc>
          <w:tcPr>
            <w:tcW w:w="1457" w:type="dxa"/>
            <w:tcBorders>
              <w:top w:val="nil"/>
              <w:left w:val="nil"/>
              <w:bottom w:val="nil"/>
              <w:right w:val="nil"/>
            </w:tcBorders>
            <w:shd w:val="clear" w:color="auto" w:fill="auto"/>
            <w:vAlign w:val="center"/>
          </w:tcPr>
          <w:p w14:paraId="111529D5"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0.8047 ± 0.0707</w:t>
            </w:r>
          </w:p>
        </w:tc>
        <w:tc>
          <w:tcPr>
            <w:tcW w:w="1465" w:type="dxa"/>
            <w:tcBorders>
              <w:top w:val="nil"/>
              <w:left w:val="nil"/>
              <w:bottom w:val="nil"/>
              <w:right w:val="nil"/>
            </w:tcBorders>
            <w:shd w:val="clear" w:color="auto" w:fill="auto"/>
            <w:vAlign w:val="center"/>
          </w:tcPr>
          <w:p w14:paraId="73F283B4"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0.7406 ± 0.0843</w:t>
            </w:r>
          </w:p>
        </w:tc>
        <w:tc>
          <w:tcPr>
            <w:tcW w:w="1465" w:type="dxa"/>
            <w:tcBorders>
              <w:top w:val="nil"/>
              <w:left w:val="nil"/>
              <w:bottom w:val="nil"/>
              <w:right w:val="nil"/>
            </w:tcBorders>
            <w:shd w:val="clear" w:color="auto" w:fill="auto"/>
            <w:vAlign w:val="center"/>
          </w:tcPr>
          <w:p w14:paraId="39B37A7D"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0.8504 ± 0.0177</w:t>
            </w:r>
          </w:p>
        </w:tc>
        <w:tc>
          <w:tcPr>
            <w:tcW w:w="1465" w:type="dxa"/>
            <w:tcBorders>
              <w:top w:val="nil"/>
              <w:left w:val="nil"/>
              <w:bottom w:val="nil"/>
              <w:right w:val="nil"/>
            </w:tcBorders>
            <w:shd w:val="clear" w:color="auto" w:fill="auto"/>
            <w:vAlign w:val="center"/>
          </w:tcPr>
          <w:p w14:paraId="356EEF0B"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0.5518 ± 0.0567</w:t>
            </w:r>
          </w:p>
        </w:tc>
      </w:tr>
      <w:tr w:rsidR="006E1E92" w:rsidRPr="00007F59" w14:paraId="5A64FD07" w14:textId="77777777" w:rsidTr="00007F59">
        <w:tc>
          <w:tcPr>
            <w:tcW w:w="2005" w:type="dxa"/>
            <w:tcBorders>
              <w:top w:val="nil"/>
              <w:left w:val="nil"/>
              <w:bottom w:val="nil"/>
              <w:right w:val="nil"/>
            </w:tcBorders>
            <w:shd w:val="clear" w:color="auto" w:fill="auto"/>
            <w:vAlign w:val="center"/>
          </w:tcPr>
          <w:p w14:paraId="3FFD62C1" w14:textId="30099190" w:rsidR="006E1E92" w:rsidRPr="00007F59" w:rsidRDefault="003816C3" w:rsidP="003816C3">
            <w:pPr>
              <w:autoSpaceDE w:val="0"/>
              <w:autoSpaceDN w:val="0"/>
              <w:adjustRightInd w:val="0"/>
              <w:snapToGrid w:val="0"/>
              <w:spacing w:line="240" w:lineRule="auto"/>
              <w:rPr>
                <w:rFonts w:eastAsia="Times New Roman" w:cs="Arial"/>
              </w:rPr>
              <w:pPrChange w:id="165" w:author="Thomas Erol Tavolara" w:date="2022-11-22T17:18:00Z">
                <w:pPr>
                  <w:autoSpaceDE w:val="0"/>
                  <w:autoSpaceDN w:val="0"/>
                  <w:adjustRightInd w:val="0"/>
                  <w:snapToGrid w:val="0"/>
                  <w:spacing w:line="240" w:lineRule="auto"/>
                  <w:jc w:val="center"/>
                </w:pPr>
              </w:pPrChange>
            </w:pPr>
            <w:ins w:id="166" w:author="Thomas Erol Tavolara" w:date="2022-11-22T17:18:00Z">
              <w:r>
                <w:rPr>
                  <w:rFonts w:eastAsia="Times New Roman" w:cs="Arial"/>
                </w:rPr>
                <w:t xml:space="preserve">    </w:t>
              </w:r>
            </w:ins>
            <w:r w:rsidR="006E1E92" w:rsidRPr="00007F59">
              <w:rPr>
                <w:rFonts w:eastAsia="Times New Roman" w:cs="Arial"/>
              </w:rPr>
              <w:t>200</w:t>
            </w:r>
          </w:p>
        </w:tc>
        <w:tc>
          <w:tcPr>
            <w:tcW w:w="1457" w:type="dxa"/>
            <w:tcBorders>
              <w:top w:val="nil"/>
              <w:left w:val="nil"/>
              <w:bottom w:val="nil"/>
              <w:right w:val="nil"/>
            </w:tcBorders>
            <w:shd w:val="clear" w:color="auto" w:fill="auto"/>
            <w:vAlign w:val="center"/>
          </w:tcPr>
          <w:p w14:paraId="76C25502"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0.8002 ± 0.0463</w:t>
            </w:r>
          </w:p>
        </w:tc>
        <w:tc>
          <w:tcPr>
            <w:tcW w:w="1465" w:type="dxa"/>
            <w:tcBorders>
              <w:top w:val="nil"/>
              <w:left w:val="nil"/>
              <w:bottom w:val="nil"/>
              <w:right w:val="nil"/>
            </w:tcBorders>
            <w:shd w:val="clear" w:color="auto" w:fill="auto"/>
            <w:vAlign w:val="center"/>
          </w:tcPr>
          <w:p w14:paraId="18443832"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0.7525 ± 0.0731</w:t>
            </w:r>
          </w:p>
        </w:tc>
        <w:tc>
          <w:tcPr>
            <w:tcW w:w="1465" w:type="dxa"/>
            <w:tcBorders>
              <w:top w:val="nil"/>
              <w:left w:val="nil"/>
              <w:bottom w:val="nil"/>
              <w:right w:val="nil"/>
            </w:tcBorders>
            <w:shd w:val="clear" w:color="auto" w:fill="auto"/>
            <w:vAlign w:val="center"/>
          </w:tcPr>
          <w:p w14:paraId="0C2CA36B"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0.8651 ± 0.0284</w:t>
            </w:r>
          </w:p>
        </w:tc>
        <w:tc>
          <w:tcPr>
            <w:tcW w:w="1465" w:type="dxa"/>
            <w:tcBorders>
              <w:top w:val="nil"/>
              <w:left w:val="nil"/>
              <w:bottom w:val="nil"/>
              <w:right w:val="nil"/>
            </w:tcBorders>
            <w:shd w:val="clear" w:color="auto" w:fill="auto"/>
            <w:vAlign w:val="center"/>
          </w:tcPr>
          <w:p w14:paraId="2785FDC4"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0.5943 ± 0.0471</w:t>
            </w:r>
          </w:p>
        </w:tc>
      </w:tr>
      <w:tr w:rsidR="006E1E92" w:rsidRPr="00007F59" w14:paraId="2054CF39" w14:textId="77777777" w:rsidTr="00007F59">
        <w:tc>
          <w:tcPr>
            <w:tcW w:w="2005" w:type="dxa"/>
            <w:tcBorders>
              <w:top w:val="nil"/>
              <w:left w:val="nil"/>
              <w:bottom w:val="nil"/>
              <w:right w:val="nil"/>
            </w:tcBorders>
            <w:shd w:val="clear" w:color="auto" w:fill="auto"/>
            <w:vAlign w:val="center"/>
          </w:tcPr>
          <w:p w14:paraId="6F4BD18D" w14:textId="37B2DB04" w:rsidR="006E1E92" w:rsidRPr="00007F59" w:rsidRDefault="003816C3" w:rsidP="003816C3">
            <w:pPr>
              <w:autoSpaceDE w:val="0"/>
              <w:autoSpaceDN w:val="0"/>
              <w:adjustRightInd w:val="0"/>
              <w:snapToGrid w:val="0"/>
              <w:spacing w:line="240" w:lineRule="auto"/>
              <w:rPr>
                <w:rFonts w:eastAsia="Times New Roman" w:cs="Arial"/>
              </w:rPr>
              <w:pPrChange w:id="167" w:author="Thomas Erol Tavolara" w:date="2022-11-22T17:19:00Z">
                <w:pPr>
                  <w:autoSpaceDE w:val="0"/>
                  <w:autoSpaceDN w:val="0"/>
                  <w:adjustRightInd w:val="0"/>
                  <w:snapToGrid w:val="0"/>
                  <w:spacing w:line="240" w:lineRule="auto"/>
                  <w:jc w:val="center"/>
                </w:pPr>
              </w:pPrChange>
            </w:pPr>
            <w:ins w:id="168" w:author="Thomas Erol Tavolara" w:date="2022-11-22T17:19:00Z">
              <w:r>
                <w:rPr>
                  <w:rFonts w:eastAsia="Times New Roman" w:cs="Arial"/>
                </w:rPr>
                <w:t xml:space="preserve">    </w:t>
              </w:r>
            </w:ins>
            <w:r w:rsidR="006E1E92" w:rsidRPr="00007F59">
              <w:rPr>
                <w:rFonts w:eastAsia="Times New Roman" w:cs="Arial"/>
              </w:rPr>
              <w:t>500</w:t>
            </w:r>
          </w:p>
        </w:tc>
        <w:tc>
          <w:tcPr>
            <w:tcW w:w="1457" w:type="dxa"/>
            <w:tcBorders>
              <w:top w:val="nil"/>
              <w:left w:val="nil"/>
              <w:bottom w:val="nil"/>
              <w:right w:val="nil"/>
            </w:tcBorders>
            <w:shd w:val="clear" w:color="auto" w:fill="auto"/>
            <w:vAlign w:val="center"/>
          </w:tcPr>
          <w:p w14:paraId="4AB31086"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0.8214 ± 0.0374</w:t>
            </w:r>
          </w:p>
        </w:tc>
        <w:tc>
          <w:tcPr>
            <w:tcW w:w="1465" w:type="dxa"/>
            <w:tcBorders>
              <w:top w:val="nil"/>
              <w:left w:val="nil"/>
              <w:bottom w:val="nil"/>
              <w:right w:val="nil"/>
            </w:tcBorders>
            <w:shd w:val="clear" w:color="auto" w:fill="auto"/>
            <w:vAlign w:val="center"/>
          </w:tcPr>
          <w:p w14:paraId="528DB9B9"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0.7663 ± 0.0755</w:t>
            </w:r>
          </w:p>
        </w:tc>
        <w:tc>
          <w:tcPr>
            <w:tcW w:w="1465" w:type="dxa"/>
            <w:tcBorders>
              <w:top w:val="nil"/>
              <w:left w:val="nil"/>
              <w:bottom w:val="nil"/>
              <w:right w:val="nil"/>
            </w:tcBorders>
            <w:shd w:val="clear" w:color="auto" w:fill="auto"/>
            <w:vAlign w:val="center"/>
          </w:tcPr>
          <w:p w14:paraId="221ACE44"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0.8719 ± 0.0244</w:t>
            </w:r>
          </w:p>
        </w:tc>
        <w:tc>
          <w:tcPr>
            <w:tcW w:w="1465" w:type="dxa"/>
            <w:tcBorders>
              <w:top w:val="nil"/>
              <w:left w:val="nil"/>
              <w:bottom w:val="nil"/>
              <w:right w:val="nil"/>
            </w:tcBorders>
            <w:shd w:val="clear" w:color="auto" w:fill="auto"/>
            <w:vAlign w:val="center"/>
          </w:tcPr>
          <w:p w14:paraId="7967DB4B"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0.6218 ± 0.0892</w:t>
            </w:r>
          </w:p>
        </w:tc>
      </w:tr>
      <w:tr w:rsidR="006E1E92" w:rsidRPr="00007F59" w14:paraId="668FD598" w14:textId="77777777" w:rsidTr="00007F59">
        <w:tc>
          <w:tcPr>
            <w:tcW w:w="2005" w:type="dxa"/>
            <w:tcBorders>
              <w:top w:val="nil"/>
              <w:left w:val="nil"/>
              <w:bottom w:val="nil"/>
              <w:right w:val="nil"/>
            </w:tcBorders>
            <w:shd w:val="clear" w:color="auto" w:fill="auto"/>
            <w:vAlign w:val="center"/>
          </w:tcPr>
          <w:p w14:paraId="709E84A9" w14:textId="26FCBA93" w:rsidR="006E1E92" w:rsidRPr="00007F59" w:rsidRDefault="003816C3" w:rsidP="003816C3">
            <w:pPr>
              <w:autoSpaceDE w:val="0"/>
              <w:autoSpaceDN w:val="0"/>
              <w:adjustRightInd w:val="0"/>
              <w:snapToGrid w:val="0"/>
              <w:spacing w:line="240" w:lineRule="auto"/>
              <w:rPr>
                <w:rFonts w:eastAsia="Times New Roman" w:cs="Arial"/>
              </w:rPr>
              <w:pPrChange w:id="169" w:author="Thomas Erol Tavolara" w:date="2022-11-22T17:19:00Z">
                <w:pPr>
                  <w:autoSpaceDE w:val="0"/>
                  <w:autoSpaceDN w:val="0"/>
                  <w:adjustRightInd w:val="0"/>
                  <w:snapToGrid w:val="0"/>
                  <w:spacing w:line="240" w:lineRule="auto"/>
                  <w:jc w:val="center"/>
                </w:pPr>
              </w:pPrChange>
            </w:pPr>
            <w:ins w:id="170" w:author="Thomas Erol Tavolara" w:date="2022-11-22T17:19:00Z">
              <w:r>
                <w:rPr>
                  <w:rFonts w:eastAsia="Times New Roman" w:cs="Arial"/>
                </w:rPr>
                <w:t xml:space="preserve">    </w:t>
              </w:r>
            </w:ins>
            <w:r w:rsidR="006E1E92" w:rsidRPr="00007F59">
              <w:rPr>
                <w:rFonts w:eastAsia="Times New Roman" w:cs="Arial"/>
              </w:rPr>
              <w:t>1</w:t>
            </w:r>
            <w:ins w:id="171" w:author="Thomas Erol Tavolara" w:date="2022-11-22T17:16:00Z">
              <w:r>
                <w:rPr>
                  <w:rFonts w:eastAsia="Times New Roman" w:cs="Arial"/>
                </w:rPr>
                <w:t>,</w:t>
              </w:r>
            </w:ins>
            <w:r w:rsidR="006E1E92" w:rsidRPr="00007F59">
              <w:rPr>
                <w:rFonts w:eastAsia="Times New Roman" w:cs="Arial"/>
              </w:rPr>
              <w:t>000</w:t>
            </w:r>
          </w:p>
        </w:tc>
        <w:tc>
          <w:tcPr>
            <w:tcW w:w="1457" w:type="dxa"/>
            <w:tcBorders>
              <w:top w:val="nil"/>
              <w:left w:val="nil"/>
              <w:bottom w:val="nil"/>
              <w:right w:val="nil"/>
            </w:tcBorders>
            <w:shd w:val="clear" w:color="auto" w:fill="auto"/>
            <w:vAlign w:val="center"/>
          </w:tcPr>
          <w:p w14:paraId="0C544820"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0.8480 ± 0.0180</w:t>
            </w:r>
          </w:p>
        </w:tc>
        <w:tc>
          <w:tcPr>
            <w:tcW w:w="1465" w:type="dxa"/>
            <w:tcBorders>
              <w:top w:val="nil"/>
              <w:left w:val="nil"/>
              <w:bottom w:val="nil"/>
              <w:right w:val="nil"/>
            </w:tcBorders>
            <w:shd w:val="clear" w:color="auto" w:fill="auto"/>
            <w:vAlign w:val="center"/>
          </w:tcPr>
          <w:p w14:paraId="185FA980"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0.7565 ± 0.0652</w:t>
            </w:r>
          </w:p>
        </w:tc>
        <w:tc>
          <w:tcPr>
            <w:tcW w:w="1465" w:type="dxa"/>
            <w:tcBorders>
              <w:top w:val="nil"/>
              <w:left w:val="nil"/>
              <w:bottom w:val="nil"/>
              <w:right w:val="nil"/>
            </w:tcBorders>
            <w:shd w:val="clear" w:color="auto" w:fill="auto"/>
            <w:vAlign w:val="center"/>
          </w:tcPr>
          <w:p w14:paraId="28F65DFB"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0.8770 ± 0.0119</w:t>
            </w:r>
          </w:p>
        </w:tc>
        <w:tc>
          <w:tcPr>
            <w:tcW w:w="1465" w:type="dxa"/>
            <w:tcBorders>
              <w:top w:val="nil"/>
              <w:left w:val="nil"/>
              <w:bottom w:val="nil"/>
              <w:right w:val="nil"/>
            </w:tcBorders>
            <w:shd w:val="clear" w:color="auto" w:fill="auto"/>
            <w:vAlign w:val="center"/>
          </w:tcPr>
          <w:p w14:paraId="0E802ECB"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0.6361 ± 0.0855</w:t>
            </w:r>
          </w:p>
        </w:tc>
      </w:tr>
      <w:tr w:rsidR="006E1E92" w:rsidRPr="00007F59" w14:paraId="2721EBA9" w14:textId="77777777" w:rsidTr="00007F59">
        <w:tc>
          <w:tcPr>
            <w:tcW w:w="2005" w:type="dxa"/>
            <w:tcBorders>
              <w:top w:val="nil"/>
              <w:left w:val="nil"/>
              <w:bottom w:val="nil"/>
              <w:right w:val="nil"/>
            </w:tcBorders>
            <w:shd w:val="clear" w:color="auto" w:fill="auto"/>
            <w:vAlign w:val="center"/>
          </w:tcPr>
          <w:p w14:paraId="37021CBC" w14:textId="50AA74D9" w:rsidR="006E1E92" w:rsidRPr="00007F59" w:rsidRDefault="003816C3" w:rsidP="003816C3">
            <w:pPr>
              <w:autoSpaceDE w:val="0"/>
              <w:autoSpaceDN w:val="0"/>
              <w:adjustRightInd w:val="0"/>
              <w:snapToGrid w:val="0"/>
              <w:spacing w:line="240" w:lineRule="auto"/>
              <w:rPr>
                <w:rFonts w:eastAsia="Times New Roman" w:cs="Arial"/>
              </w:rPr>
              <w:pPrChange w:id="172" w:author="Thomas Erol Tavolara" w:date="2022-11-22T17:19:00Z">
                <w:pPr>
                  <w:autoSpaceDE w:val="0"/>
                  <w:autoSpaceDN w:val="0"/>
                  <w:adjustRightInd w:val="0"/>
                  <w:snapToGrid w:val="0"/>
                  <w:spacing w:line="240" w:lineRule="auto"/>
                  <w:jc w:val="center"/>
                </w:pPr>
              </w:pPrChange>
            </w:pPr>
            <w:ins w:id="173" w:author="Thomas Erol Tavolara" w:date="2022-11-22T17:19:00Z">
              <w:r>
                <w:rPr>
                  <w:rFonts w:eastAsia="Times New Roman" w:cs="Arial"/>
                </w:rPr>
                <w:t xml:space="preserve">    </w:t>
              </w:r>
            </w:ins>
            <w:r w:rsidR="006E1E92" w:rsidRPr="00007F59">
              <w:rPr>
                <w:rFonts w:eastAsia="Times New Roman" w:cs="Arial"/>
              </w:rPr>
              <w:t>2</w:t>
            </w:r>
            <w:ins w:id="174" w:author="Thomas Erol Tavolara" w:date="2022-11-22T17:16:00Z">
              <w:r>
                <w:rPr>
                  <w:rFonts w:eastAsia="Times New Roman" w:cs="Arial"/>
                </w:rPr>
                <w:t>,</w:t>
              </w:r>
            </w:ins>
            <w:r w:rsidR="006E1E92" w:rsidRPr="00007F59">
              <w:rPr>
                <w:rFonts w:eastAsia="Times New Roman" w:cs="Arial"/>
              </w:rPr>
              <w:t>000</w:t>
            </w:r>
          </w:p>
        </w:tc>
        <w:tc>
          <w:tcPr>
            <w:tcW w:w="1457" w:type="dxa"/>
            <w:tcBorders>
              <w:top w:val="nil"/>
              <w:left w:val="nil"/>
              <w:bottom w:val="nil"/>
              <w:right w:val="nil"/>
            </w:tcBorders>
            <w:shd w:val="clear" w:color="auto" w:fill="auto"/>
            <w:vAlign w:val="center"/>
          </w:tcPr>
          <w:p w14:paraId="67151D14"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0.8486 ± 0.0284</w:t>
            </w:r>
          </w:p>
        </w:tc>
        <w:tc>
          <w:tcPr>
            <w:tcW w:w="1465" w:type="dxa"/>
            <w:tcBorders>
              <w:top w:val="nil"/>
              <w:left w:val="nil"/>
              <w:bottom w:val="nil"/>
              <w:right w:val="nil"/>
            </w:tcBorders>
            <w:shd w:val="clear" w:color="auto" w:fill="auto"/>
            <w:vAlign w:val="center"/>
          </w:tcPr>
          <w:p w14:paraId="30097EBB"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0.7649 ± 0.0599</w:t>
            </w:r>
          </w:p>
        </w:tc>
        <w:tc>
          <w:tcPr>
            <w:tcW w:w="1465" w:type="dxa"/>
            <w:tcBorders>
              <w:top w:val="nil"/>
              <w:left w:val="nil"/>
              <w:bottom w:val="nil"/>
              <w:right w:val="nil"/>
            </w:tcBorders>
            <w:shd w:val="clear" w:color="auto" w:fill="auto"/>
            <w:vAlign w:val="center"/>
          </w:tcPr>
          <w:p w14:paraId="774F8613"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0.8848 ± 0.0151</w:t>
            </w:r>
          </w:p>
        </w:tc>
        <w:tc>
          <w:tcPr>
            <w:tcW w:w="1465" w:type="dxa"/>
            <w:tcBorders>
              <w:top w:val="nil"/>
              <w:left w:val="nil"/>
              <w:bottom w:val="nil"/>
              <w:right w:val="nil"/>
            </w:tcBorders>
            <w:shd w:val="clear" w:color="auto" w:fill="auto"/>
            <w:vAlign w:val="center"/>
          </w:tcPr>
          <w:p w14:paraId="40D7854F"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0.6431 ± 0.0783</w:t>
            </w:r>
          </w:p>
        </w:tc>
      </w:tr>
      <w:tr w:rsidR="006E1E92" w:rsidRPr="00007F59" w14:paraId="006C21A0" w14:textId="77777777" w:rsidTr="00007F59">
        <w:tc>
          <w:tcPr>
            <w:tcW w:w="2005" w:type="dxa"/>
            <w:tcBorders>
              <w:top w:val="nil"/>
              <w:left w:val="nil"/>
              <w:bottom w:val="nil"/>
              <w:right w:val="nil"/>
            </w:tcBorders>
            <w:shd w:val="clear" w:color="auto" w:fill="auto"/>
            <w:vAlign w:val="center"/>
          </w:tcPr>
          <w:p w14:paraId="5B5A8291" w14:textId="53F2D540" w:rsidR="006E1E92" w:rsidRPr="00007F59" w:rsidRDefault="003816C3" w:rsidP="003816C3">
            <w:pPr>
              <w:autoSpaceDE w:val="0"/>
              <w:autoSpaceDN w:val="0"/>
              <w:adjustRightInd w:val="0"/>
              <w:snapToGrid w:val="0"/>
              <w:spacing w:line="240" w:lineRule="auto"/>
              <w:rPr>
                <w:rFonts w:eastAsia="Times New Roman" w:cs="Arial"/>
              </w:rPr>
              <w:pPrChange w:id="175" w:author="Thomas Erol Tavolara" w:date="2022-11-22T17:19:00Z">
                <w:pPr>
                  <w:autoSpaceDE w:val="0"/>
                  <w:autoSpaceDN w:val="0"/>
                  <w:adjustRightInd w:val="0"/>
                  <w:snapToGrid w:val="0"/>
                  <w:spacing w:line="240" w:lineRule="auto"/>
                  <w:jc w:val="center"/>
                </w:pPr>
              </w:pPrChange>
            </w:pPr>
            <w:ins w:id="176" w:author="Thomas Erol Tavolara" w:date="2022-11-22T17:19:00Z">
              <w:r>
                <w:rPr>
                  <w:rFonts w:eastAsia="Times New Roman" w:cs="Arial"/>
                </w:rPr>
                <w:t xml:space="preserve">    </w:t>
              </w:r>
            </w:ins>
            <w:r w:rsidR="006E1E92" w:rsidRPr="00007F59">
              <w:rPr>
                <w:rFonts w:eastAsia="Times New Roman" w:cs="Arial"/>
              </w:rPr>
              <w:t>5</w:t>
            </w:r>
            <w:ins w:id="177" w:author="Thomas Erol Tavolara" w:date="2022-11-22T17:16:00Z">
              <w:r>
                <w:rPr>
                  <w:rFonts w:eastAsia="Times New Roman" w:cs="Arial"/>
                </w:rPr>
                <w:t>,</w:t>
              </w:r>
            </w:ins>
            <w:r w:rsidR="006E1E92" w:rsidRPr="00007F59">
              <w:rPr>
                <w:rFonts w:eastAsia="Times New Roman" w:cs="Arial"/>
              </w:rPr>
              <w:t>000</w:t>
            </w:r>
          </w:p>
        </w:tc>
        <w:tc>
          <w:tcPr>
            <w:tcW w:w="1457" w:type="dxa"/>
            <w:tcBorders>
              <w:top w:val="nil"/>
              <w:left w:val="nil"/>
              <w:bottom w:val="nil"/>
              <w:right w:val="nil"/>
            </w:tcBorders>
            <w:shd w:val="clear" w:color="auto" w:fill="auto"/>
            <w:vAlign w:val="center"/>
          </w:tcPr>
          <w:p w14:paraId="3A4FDC27"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0.8609 ± 0.0296</w:t>
            </w:r>
          </w:p>
        </w:tc>
        <w:tc>
          <w:tcPr>
            <w:tcW w:w="1465" w:type="dxa"/>
            <w:tcBorders>
              <w:top w:val="nil"/>
              <w:left w:val="nil"/>
              <w:bottom w:val="nil"/>
              <w:right w:val="nil"/>
            </w:tcBorders>
            <w:shd w:val="clear" w:color="auto" w:fill="auto"/>
            <w:vAlign w:val="center"/>
          </w:tcPr>
          <w:p w14:paraId="24BD9817"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0.7455 ± 0.0230</w:t>
            </w:r>
          </w:p>
        </w:tc>
        <w:tc>
          <w:tcPr>
            <w:tcW w:w="1465" w:type="dxa"/>
            <w:tcBorders>
              <w:top w:val="nil"/>
              <w:left w:val="nil"/>
              <w:bottom w:val="nil"/>
              <w:right w:val="nil"/>
            </w:tcBorders>
            <w:shd w:val="clear" w:color="auto" w:fill="auto"/>
            <w:vAlign w:val="center"/>
          </w:tcPr>
          <w:p w14:paraId="18806E9E"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0.8916 ± 0.0192</w:t>
            </w:r>
          </w:p>
        </w:tc>
        <w:tc>
          <w:tcPr>
            <w:tcW w:w="1465" w:type="dxa"/>
            <w:tcBorders>
              <w:top w:val="nil"/>
              <w:left w:val="nil"/>
              <w:bottom w:val="nil"/>
              <w:right w:val="nil"/>
            </w:tcBorders>
            <w:shd w:val="clear" w:color="auto" w:fill="auto"/>
            <w:vAlign w:val="center"/>
          </w:tcPr>
          <w:p w14:paraId="12206916"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0.6492 ± 0.0877</w:t>
            </w:r>
          </w:p>
        </w:tc>
      </w:tr>
      <w:tr w:rsidR="006E1E92" w:rsidRPr="00007F59" w14:paraId="59E3811E" w14:textId="77777777" w:rsidTr="00007F59">
        <w:tc>
          <w:tcPr>
            <w:tcW w:w="2005" w:type="dxa"/>
            <w:tcBorders>
              <w:top w:val="nil"/>
              <w:left w:val="nil"/>
              <w:bottom w:val="nil"/>
              <w:right w:val="nil"/>
            </w:tcBorders>
            <w:shd w:val="clear" w:color="auto" w:fill="auto"/>
            <w:vAlign w:val="center"/>
          </w:tcPr>
          <w:p w14:paraId="4F52A62E" w14:textId="4F7E31BB" w:rsidR="006E1E92" w:rsidRPr="00007F59" w:rsidRDefault="003816C3" w:rsidP="003816C3">
            <w:pPr>
              <w:autoSpaceDE w:val="0"/>
              <w:autoSpaceDN w:val="0"/>
              <w:adjustRightInd w:val="0"/>
              <w:snapToGrid w:val="0"/>
              <w:spacing w:line="240" w:lineRule="auto"/>
              <w:rPr>
                <w:rFonts w:eastAsia="Times New Roman" w:cs="Arial"/>
              </w:rPr>
              <w:pPrChange w:id="178" w:author="Thomas Erol Tavolara" w:date="2022-11-22T17:19:00Z">
                <w:pPr>
                  <w:autoSpaceDE w:val="0"/>
                  <w:autoSpaceDN w:val="0"/>
                  <w:adjustRightInd w:val="0"/>
                  <w:snapToGrid w:val="0"/>
                  <w:spacing w:line="240" w:lineRule="auto"/>
                  <w:jc w:val="center"/>
                </w:pPr>
              </w:pPrChange>
            </w:pPr>
            <w:ins w:id="179" w:author="Thomas Erol Tavolara" w:date="2022-11-22T17:19:00Z">
              <w:r>
                <w:rPr>
                  <w:rFonts w:eastAsia="Times New Roman" w:cs="Arial"/>
                </w:rPr>
                <w:t xml:space="preserve">    </w:t>
              </w:r>
            </w:ins>
            <w:commentRangeStart w:id="180"/>
            <w:commentRangeStart w:id="181"/>
            <w:r w:rsidR="006E1E92" w:rsidRPr="00007F59">
              <w:rPr>
                <w:rFonts w:eastAsia="Times New Roman" w:cs="Arial"/>
              </w:rPr>
              <w:t>10</w:t>
            </w:r>
            <w:ins w:id="182" w:author="Thomas Erol Tavolara" w:date="2022-11-22T17:16:00Z">
              <w:r>
                <w:rPr>
                  <w:rFonts w:eastAsia="Times New Roman" w:cs="Arial"/>
                </w:rPr>
                <w:t>,</w:t>
              </w:r>
            </w:ins>
            <w:r w:rsidR="006E1E92" w:rsidRPr="00007F59">
              <w:rPr>
                <w:rFonts w:eastAsia="Times New Roman" w:cs="Arial"/>
              </w:rPr>
              <w:t>000</w:t>
            </w:r>
            <w:commentRangeEnd w:id="180"/>
            <w:r w:rsidR="00994286">
              <w:rPr>
                <w:rStyle w:val="CommentReference"/>
              </w:rPr>
              <w:commentReference w:id="180"/>
            </w:r>
            <w:commentRangeEnd w:id="181"/>
            <w:r>
              <w:rPr>
                <w:rStyle w:val="CommentReference"/>
              </w:rPr>
              <w:commentReference w:id="181"/>
            </w:r>
          </w:p>
        </w:tc>
        <w:tc>
          <w:tcPr>
            <w:tcW w:w="1457" w:type="dxa"/>
            <w:tcBorders>
              <w:top w:val="nil"/>
              <w:left w:val="nil"/>
              <w:bottom w:val="nil"/>
              <w:right w:val="nil"/>
            </w:tcBorders>
            <w:shd w:val="clear" w:color="auto" w:fill="auto"/>
            <w:vAlign w:val="center"/>
          </w:tcPr>
          <w:p w14:paraId="30BE0F40"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0.8708 ± 0.0103</w:t>
            </w:r>
          </w:p>
        </w:tc>
        <w:tc>
          <w:tcPr>
            <w:tcW w:w="1465" w:type="dxa"/>
            <w:tcBorders>
              <w:top w:val="nil"/>
              <w:left w:val="nil"/>
              <w:bottom w:val="nil"/>
              <w:right w:val="nil"/>
            </w:tcBorders>
            <w:shd w:val="clear" w:color="auto" w:fill="auto"/>
            <w:vAlign w:val="center"/>
          </w:tcPr>
          <w:p w14:paraId="065BD5B5"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0.7237 ± 0.0349</w:t>
            </w:r>
          </w:p>
        </w:tc>
        <w:tc>
          <w:tcPr>
            <w:tcW w:w="1465" w:type="dxa"/>
            <w:tcBorders>
              <w:top w:val="nil"/>
              <w:left w:val="nil"/>
              <w:bottom w:val="nil"/>
              <w:right w:val="nil"/>
            </w:tcBorders>
            <w:shd w:val="clear" w:color="auto" w:fill="auto"/>
            <w:vAlign w:val="center"/>
          </w:tcPr>
          <w:p w14:paraId="0C2230DD"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0.8931 ± 0.0152</w:t>
            </w:r>
          </w:p>
        </w:tc>
        <w:tc>
          <w:tcPr>
            <w:tcW w:w="1465" w:type="dxa"/>
            <w:tcBorders>
              <w:top w:val="nil"/>
              <w:left w:val="nil"/>
              <w:bottom w:val="nil"/>
              <w:right w:val="nil"/>
            </w:tcBorders>
            <w:shd w:val="clear" w:color="auto" w:fill="auto"/>
            <w:vAlign w:val="center"/>
          </w:tcPr>
          <w:p w14:paraId="16B932EE"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0.6505 ± 0.0879</w:t>
            </w:r>
          </w:p>
        </w:tc>
      </w:tr>
      <w:tr w:rsidR="006E1E92" w:rsidRPr="00007F59" w14:paraId="70CE00A0" w14:textId="77777777" w:rsidTr="00007F59">
        <w:tc>
          <w:tcPr>
            <w:tcW w:w="2005" w:type="dxa"/>
            <w:tcBorders>
              <w:top w:val="nil"/>
              <w:left w:val="nil"/>
              <w:bottom w:val="nil"/>
              <w:right w:val="nil"/>
            </w:tcBorders>
            <w:shd w:val="clear" w:color="auto" w:fill="auto"/>
            <w:vAlign w:val="center"/>
          </w:tcPr>
          <w:p w14:paraId="07DD3FA2" w14:textId="306CD345" w:rsidR="006E1E92" w:rsidRPr="00007F59" w:rsidRDefault="003816C3" w:rsidP="003816C3">
            <w:pPr>
              <w:autoSpaceDE w:val="0"/>
              <w:autoSpaceDN w:val="0"/>
              <w:adjustRightInd w:val="0"/>
              <w:snapToGrid w:val="0"/>
              <w:spacing w:line="240" w:lineRule="auto"/>
              <w:rPr>
                <w:rFonts w:eastAsia="Times New Roman" w:cs="Arial"/>
              </w:rPr>
              <w:pPrChange w:id="183" w:author="Thomas Erol Tavolara" w:date="2022-11-22T17:19:00Z">
                <w:pPr>
                  <w:autoSpaceDE w:val="0"/>
                  <w:autoSpaceDN w:val="0"/>
                  <w:adjustRightInd w:val="0"/>
                  <w:snapToGrid w:val="0"/>
                  <w:spacing w:line="240" w:lineRule="auto"/>
                  <w:jc w:val="center"/>
                </w:pPr>
              </w:pPrChange>
            </w:pPr>
            <w:ins w:id="184" w:author="Thomas Erol Tavolara" w:date="2022-11-22T17:19:00Z">
              <w:r>
                <w:rPr>
                  <w:rFonts w:eastAsia="Times New Roman" w:cs="Arial"/>
                </w:rPr>
                <w:t xml:space="preserve">  </w:t>
              </w:r>
            </w:ins>
            <w:r w:rsidR="006E1E92" w:rsidRPr="00007F59">
              <w:rPr>
                <w:rFonts w:eastAsia="Times New Roman" w:cs="Arial"/>
              </w:rPr>
              <w:t>SSLn features</w:t>
            </w:r>
          </w:p>
        </w:tc>
        <w:tc>
          <w:tcPr>
            <w:tcW w:w="1457" w:type="dxa"/>
            <w:tcBorders>
              <w:top w:val="nil"/>
              <w:left w:val="nil"/>
              <w:bottom w:val="nil"/>
              <w:right w:val="nil"/>
            </w:tcBorders>
            <w:shd w:val="clear" w:color="auto" w:fill="auto"/>
            <w:vAlign w:val="center"/>
          </w:tcPr>
          <w:p w14:paraId="4DDED443"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7881E0D5"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299B4B0F"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459B45B5"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r>
      <w:tr w:rsidR="006E1E92" w:rsidRPr="00007F59" w14:paraId="4E5E9411" w14:textId="77777777" w:rsidTr="00007F59">
        <w:tc>
          <w:tcPr>
            <w:tcW w:w="2005" w:type="dxa"/>
            <w:tcBorders>
              <w:top w:val="nil"/>
              <w:left w:val="nil"/>
              <w:bottom w:val="nil"/>
              <w:right w:val="nil"/>
            </w:tcBorders>
            <w:shd w:val="clear" w:color="auto" w:fill="auto"/>
            <w:vAlign w:val="center"/>
          </w:tcPr>
          <w:p w14:paraId="29FAEC18" w14:textId="55BE5B3A" w:rsidR="006E1E92" w:rsidRPr="00007F59" w:rsidRDefault="003816C3" w:rsidP="003816C3">
            <w:pPr>
              <w:autoSpaceDE w:val="0"/>
              <w:autoSpaceDN w:val="0"/>
              <w:adjustRightInd w:val="0"/>
              <w:snapToGrid w:val="0"/>
              <w:spacing w:line="240" w:lineRule="auto"/>
              <w:rPr>
                <w:rFonts w:eastAsia="Times New Roman" w:cs="Arial"/>
              </w:rPr>
              <w:pPrChange w:id="185" w:author="Thomas Erol Tavolara" w:date="2022-11-22T17:19:00Z">
                <w:pPr>
                  <w:autoSpaceDE w:val="0"/>
                  <w:autoSpaceDN w:val="0"/>
                  <w:adjustRightInd w:val="0"/>
                  <w:snapToGrid w:val="0"/>
                  <w:spacing w:line="240" w:lineRule="auto"/>
                  <w:jc w:val="center"/>
                </w:pPr>
              </w:pPrChange>
            </w:pPr>
            <w:ins w:id="186" w:author="Thomas Erol Tavolara" w:date="2022-11-22T17:19:00Z">
              <w:r>
                <w:rPr>
                  <w:rFonts w:eastAsia="Times New Roman" w:cs="Arial"/>
                </w:rPr>
                <w:t xml:space="preserve">    </w:t>
              </w:r>
            </w:ins>
            <w:r w:rsidR="006E1E92" w:rsidRPr="00007F59">
              <w:rPr>
                <w:rFonts w:eastAsia="Times New Roman" w:cs="Arial"/>
              </w:rPr>
              <w:t>100 (instances)</w:t>
            </w:r>
          </w:p>
        </w:tc>
        <w:tc>
          <w:tcPr>
            <w:tcW w:w="1457" w:type="dxa"/>
            <w:tcBorders>
              <w:top w:val="nil"/>
              <w:left w:val="nil"/>
              <w:bottom w:val="nil"/>
              <w:right w:val="nil"/>
            </w:tcBorders>
            <w:shd w:val="clear" w:color="auto" w:fill="auto"/>
            <w:vAlign w:val="center"/>
          </w:tcPr>
          <w:p w14:paraId="1A4012D6"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0.7708 ± 0.0822</w:t>
            </w:r>
          </w:p>
        </w:tc>
        <w:tc>
          <w:tcPr>
            <w:tcW w:w="1465" w:type="dxa"/>
            <w:tcBorders>
              <w:top w:val="nil"/>
              <w:left w:val="nil"/>
              <w:bottom w:val="nil"/>
              <w:right w:val="nil"/>
            </w:tcBorders>
            <w:shd w:val="clear" w:color="auto" w:fill="auto"/>
            <w:vAlign w:val="center"/>
          </w:tcPr>
          <w:p w14:paraId="271F6579"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0.7394 ± 0.0759</w:t>
            </w:r>
          </w:p>
        </w:tc>
        <w:tc>
          <w:tcPr>
            <w:tcW w:w="1465" w:type="dxa"/>
            <w:tcBorders>
              <w:top w:val="nil"/>
              <w:left w:val="nil"/>
              <w:bottom w:val="nil"/>
              <w:right w:val="nil"/>
            </w:tcBorders>
            <w:shd w:val="clear" w:color="auto" w:fill="auto"/>
            <w:vAlign w:val="center"/>
          </w:tcPr>
          <w:p w14:paraId="7A84A29A"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0.8246 ± 0.0453</w:t>
            </w:r>
          </w:p>
        </w:tc>
        <w:tc>
          <w:tcPr>
            <w:tcW w:w="1465" w:type="dxa"/>
            <w:tcBorders>
              <w:top w:val="nil"/>
              <w:left w:val="nil"/>
              <w:bottom w:val="nil"/>
              <w:right w:val="nil"/>
            </w:tcBorders>
            <w:shd w:val="clear" w:color="auto" w:fill="auto"/>
            <w:vAlign w:val="center"/>
          </w:tcPr>
          <w:p w14:paraId="4D5EF15E"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0.4161 ± 0.1163</w:t>
            </w:r>
          </w:p>
        </w:tc>
      </w:tr>
      <w:tr w:rsidR="006E1E92" w:rsidRPr="00007F59" w14:paraId="3902FCAD" w14:textId="77777777" w:rsidTr="00007F59">
        <w:tc>
          <w:tcPr>
            <w:tcW w:w="2005" w:type="dxa"/>
            <w:tcBorders>
              <w:top w:val="nil"/>
              <w:left w:val="nil"/>
              <w:bottom w:val="nil"/>
              <w:right w:val="nil"/>
            </w:tcBorders>
            <w:shd w:val="clear" w:color="auto" w:fill="auto"/>
            <w:vAlign w:val="center"/>
          </w:tcPr>
          <w:p w14:paraId="1D631FC1" w14:textId="2E29DE65" w:rsidR="006E1E92" w:rsidRPr="00007F59" w:rsidRDefault="003816C3" w:rsidP="003816C3">
            <w:pPr>
              <w:autoSpaceDE w:val="0"/>
              <w:autoSpaceDN w:val="0"/>
              <w:adjustRightInd w:val="0"/>
              <w:snapToGrid w:val="0"/>
              <w:spacing w:line="240" w:lineRule="auto"/>
              <w:rPr>
                <w:rFonts w:eastAsia="Times New Roman" w:cs="Arial"/>
              </w:rPr>
              <w:pPrChange w:id="187" w:author="Thomas Erol Tavolara" w:date="2022-11-22T17:19:00Z">
                <w:pPr>
                  <w:autoSpaceDE w:val="0"/>
                  <w:autoSpaceDN w:val="0"/>
                  <w:adjustRightInd w:val="0"/>
                  <w:snapToGrid w:val="0"/>
                  <w:spacing w:line="240" w:lineRule="auto"/>
                  <w:jc w:val="center"/>
                </w:pPr>
              </w:pPrChange>
            </w:pPr>
            <w:ins w:id="188" w:author="Thomas Erol Tavolara" w:date="2022-11-22T17:19:00Z">
              <w:r>
                <w:rPr>
                  <w:rFonts w:eastAsia="Times New Roman" w:cs="Arial"/>
                </w:rPr>
                <w:t xml:space="preserve">    </w:t>
              </w:r>
            </w:ins>
            <w:r w:rsidR="006E1E92" w:rsidRPr="00007F59">
              <w:rPr>
                <w:rFonts w:eastAsia="Times New Roman" w:cs="Arial"/>
              </w:rPr>
              <w:t>200</w:t>
            </w:r>
          </w:p>
        </w:tc>
        <w:tc>
          <w:tcPr>
            <w:tcW w:w="1457" w:type="dxa"/>
            <w:tcBorders>
              <w:top w:val="nil"/>
              <w:left w:val="nil"/>
              <w:bottom w:val="nil"/>
              <w:right w:val="nil"/>
            </w:tcBorders>
            <w:shd w:val="clear" w:color="auto" w:fill="auto"/>
            <w:vAlign w:val="center"/>
          </w:tcPr>
          <w:p w14:paraId="7EC5DED7"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0.7730 ± 0.0920</w:t>
            </w:r>
          </w:p>
        </w:tc>
        <w:tc>
          <w:tcPr>
            <w:tcW w:w="1465" w:type="dxa"/>
            <w:tcBorders>
              <w:top w:val="nil"/>
              <w:left w:val="nil"/>
              <w:bottom w:val="nil"/>
              <w:right w:val="nil"/>
            </w:tcBorders>
            <w:shd w:val="clear" w:color="auto" w:fill="auto"/>
            <w:vAlign w:val="center"/>
          </w:tcPr>
          <w:p w14:paraId="0802D2FF"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0.7573 ± 0.0842</w:t>
            </w:r>
          </w:p>
        </w:tc>
        <w:tc>
          <w:tcPr>
            <w:tcW w:w="1465" w:type="dxa"/>
            <w:tcBorders>
              <w:top w:val="nil"/>
              <w:left w:val="nil"/>
              <w:bottom w:val="nil"/>
              <w:right w:val="nil"/>
            </w:tcBorders>
            <w:shd w:val="clear" w:color="auto" w:fill="auto"/>
            <w:vAlign w:val="center"/>
          </w:tcPr>
          <w:p w14:paraId="6F6541E6"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0.8347 ± 0.0320</w:t>
            </w:r>
          </w:p>
        </w:tc>
        <w:tc>
          <w:tcPr>
            <w:tcW w:w="1465" w:type="dxa"/>
            <w:tcBorders>
              <w:top w:val="nil"/>
              <w:left w:val="nil"/>
              <w:bottom w:val="nil"/>
              <w:right w:val="nil"/>
            </w:tcBorders>
            <w:shd w:val="clear" w:color="auto" w:fill="auto"/>
            <w:vAlign w:val="center"/>
          </w:tcPr>
          <w:p w14:paraId="1A9DF66A"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0.4422 ± 0.0872</w:t>
            </w:r>
          </w:p>
        </w:tc>
      </w:tr>
      <w:tr w:rsidR="006E1E92" w:rsidRPr="00007F59" w14:paraId="7AACADEB" w14:textId="77777777" w:rsidTr="00007F59">
        <w:tc>
          <w:tcPr>
            <w:tcW w:w="2005" w:type="dxa"/>
            <w:tcBorders>
              <w:top w:val="nil"/>
              <w:left w:val="nil"/>
              <w:bottom w:val="nil"/>
              <w:right w:val="nil"/>
            </w:tcBorders>
            <w:shd w:val="clear" w:color="auto" w:fill="auto"/>
            <w:vAlign w:val="center"/>
          </w:tcPr>
          <w:p w14:paraId="42A44D38" w14:textId="641B554F" w:rsidR="006E1E92" w:rsidRPr="00007F59" w:rsidRDefault="003816C3" w:rsidP="003816C3">
            <w:pPr>
              <w:autoSpaceDE w:val="0"/>
              <w:autoSpaceDN w:val="0"/>
              <w:adjustRightInd w:val="0"/>
              <w:snapToGrid w:val="0"/>
              <w:spacing w:line="240" w:lineRule="auto"/>
              <w:rPr>
                <w:rFonts w:eastAsia="Times New Roman" w:cs="Arial"/>
              </w:rPr>
              <w:pPrChange w:id="189" w:author="Thomas Erol Tavolara" w:date="2022-11-22T17:19:00Z">
                <w:pPr>
                  <w:autoSpaceDE w:val="0"/>
                  <w:autoSpaceDN w:val="0"/>
                  <w:adjustRightInd w:val="0"/>
                  <w:snapToGrid w:val="0"/>
                  <w:spacing w:line="240" w:lineRule="auto"/>
                  <w:jc w:val="center"/>
                </w:pPr>
              </w:pPrChange>
            </w:pPr>
            <w:ins w:id="190" w:author="Thomas Erol Tavolara" w:date="2022-11-22T17:19:00Z">
              <w:r>
                <w:rPr>
                  <w:rFonts w:eastAsia="Times New Roman" w:cs="Arial"/>
                </w:rPr>
                <w:lastRenderedPageBreak/>
                <w:t xml:space="preserve">    </w:t>
              </w:r>
            </w:ins>
            <w:r w:rsidR="006E1E92" w:rsidRPr="00007F59">
              <w:rPr>
                <w:rFonts w:eastAsia="Times New Roman" w:cs="Arial"/>
              </w:rPr>
              <w:t>500</w:t>
            </w:r>
          </w:p>
        </w:tc>
        <w:tc>
          <w:tcPr>
            <w:tcW w:w="1457" w:type="dxa"/>
            <w:tcBorders>
              <w:top w:val="nil"/>
              <w:left w:val="nil"/>
              <w:bottom w:val="nil"/>
              <w:right w:val="nil"/>
            </w:tcBorders>
            <w:shd w:val="clear" w:color="auto" w:fill="auto"/>
            <w:vAlign w:val="center"/>
          </w:tcPr>
          <w:p w14:paraId="3433250D"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0.7672 ± 0.1049</w:t>
            </w:r>
          </w:p>
        </w:tc>
        <w:tc>
          <w:tcPr>
            <w:tcW w:w="1465" w:type="dxa"/>
            <w:tcBorders>
              <w:top w:val="nil"/>
              <w:left w:val="nil"/>
              <w:bottom w:val="nil"/>
              <w:right w:val="nil"/>
            </w:tcBorders>
            <w:shd w:val="clear" w:color="auto" w:fill="auto"/>
            <w:vAlign w:val="center"/>
          </w:tcPr>
          <w:p w14:paraId="2921370B"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0.7465 ± 0.0959</w:t>
            </w:r>
          </w:p>
        </w:tc>
        <w:tc>
          <w:tcPr>
            <w:tcW w:w="1465" w:type="dxa"/>
            <w:tcBorders>
              <w:top w:val="nil"/>
              <w:left w:val="nil"/>
              <w:bottom w:val="nil"/>
              <w:right w:val="nil"/>
            </w:tcBorders>
            <w:shd w:val="clear" w:color="auto" w:fill="auto"/>
            <w:vAlign w:val="center"/>
          </w:tcPr>
          <w:p w14:paraId="7A497A3C"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0.8408 ± 0.0289</w:t>
            </w:r>
          </w:p>
        </w:tc>
        <w:tc>
          <w:tcPr>
            <w:tcW w:w="1465" w:type="dxa"/>
            <w:tcBorders>
              <w:top w:val="nil"/>
              <w:left w:val="nil"/>
              <w:bottom w:val="nil"/>
              <w:right w:val="nil"/>
            </w:tcBorders>
            <w:shd w:val="clear" w:color="auto" w:fill="auto"/>
            <w:vAlign w:val="center"/>
          </w:tcPr>
          <w:p w14:paraId="6FE33672"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0.5308 ± 0.0586</w:t>
            </w:r>
          </w:p>
        </w:tc>
      </w:tr>
      <w:tr w:rsidR="006E1E92" w:rsidRPr="00007F59" w14:paraId="76950135" w14:textId="77777777" w:rsidTr="00007F59">
        <w:tc>
          <w:tcPr>
            <w:tcW w:w="2005" w:type="dxa"/>
            <w:tcBorders>
              <w:top w:val="nil"/>
              <w:left w:val="nil"/>
              <w:bottom w:val="nil"/>
              <w:right w:val="nil"/>
            </w:tcBorders>
            <w:shd w:val="clear" w:color="auto" w:fill="auto"/>
            <w:vAlign w:val="center"/>
          </w:tcPr>
          <w:p w14:paraId="4D990FF9" w14:textId="07489706" w:rsidR="006E1E92" w:rsidRPr="00007F59" w:rsidRDefault="003816C3" w:rsidP="003816C3">
            <w:pPr>
              <w:autoSpaceDE w:val="0"/>
              <w:autoSpaceDN w:val="0"/>
              <w:adjustRightInd w:val="0"/>
              <w:snapToGrid w:val="0"/>
              <w:spacing w:line="240" w:lineRule="auto"/>
              <w:rPr>
                <w:rFonts w:eastAsia="Times New Roman" w:cs="Arial"/>
              </w:rPr>
              <w:pPrChange w:id="191" w:author="Thomas Erol Tavolara" w:date="2022-11-22T17:19:00Z">
                <w:pPr>
                  <w:autoSpaceDE w:val="0"/>
                  <w:autoSpaceDN w:val="0"/>
                  <w:adjustRightInd w:val="0"/>
                  <w:snapToGrid w:val="0"/>
                  <w:spacing w:line="240" w:lineRule="auto"/>
                  <w:jc w:val="center"/>
                </w:pPr>
              </w:pPrChange>
            </w:pPr>
            <w:ins w:id="192" w:author="Thomas Erol Tavolara" w:date="2022-11-22T17:19:00Z">
              <w:r>
                <w:rPr>
                  <w:rFonts w:eastAsia="Times New Roman" w:cs="Arial"/>
                </w:rPr>
                <w:t xml:space="preserve">    </w:t>
              </w:r>
            </w:ins>
            <w:r w:rsidR="006E1E92" w:rsidRPr="00007F59">
              <w:rPr>
                <w:rFonts w:eastAsia="Times New Roman" w:cs="Arial"/>
              </w:rPr>
              <w:t>1</w:t>
            </w:r>
            <w:ins w:id="193" w:author="Thomas Erol Tavolara" w:date="2022-11-22T17:17:00Z">
              <w:r>
                <w:rPr>
                  <w:rFonts w:eastAsia="Times New Roman" w:cs="Arial"/>
                </w:rPr>
                <w:t>,</w:t>
              </w:r>
            </w:ins>
            <w:r w:rsidR="006E1E92" w:rsidRPr="00007F59">
              <w:rPr>
                <w:rFonts w:eastAsia="Times New Roman" w:cs="Arial"/>
              </w:rPr>
              <w:t>000</w:t>
            </w:r>
          </w:p>
        </w:tc>
        <w:tc>
          <w:tcPr>
            <w:tcW w:w="1457" w:type="dxa"/>
            <w:tcBorders>
              <w:top w:val="nil"/>
              <w:left w:val="nil"/>
              <w:bottom w:val="nil"/>
              <w:right w:val="nil"/>
            </w:tcBorders>
            <w:shd w:val="clear" w:color="auto" w:fill="auto"/>
            <w:vAlign w:val="center"/>
          </w:tcPr>
          <w:p w14:paraId="0406AA30"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0.7687 ± 0.0979</w:t>
            </w:r>
          </w:p>
        </w:tc>
        <w:tc>
          <w:tcPr>
            <w:tcW w:w="1465" w:type="dxa"/>
            <w:tcBorders>
              <w:top w:val="nil"/>
              <w:left w:val="nil"/>
              <w:bottom w:val="nil"/>
              <w:right w:val="nil"/>
            </w:tcBorders>
            <w:shd w:val="clear" w:color="auto" w:fill="auto"/>
            <w:vAlign w:val="center"/>
          </w:tcPr>
          <w:p w14:paraId="0EBBA80A"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0.7628 ± 0.0648</w:t>
            </w:r>
          </w:p>
        </w:tc>
        <w:tc>
          <w:tcPr>
            <w:tcW w:w="1465" w:type="dxa"/>
            <w:tcBorders>
              <w:top w:val="nil"/>
              <w:left w:val="nil"/>
              <w:bottom w:val="nil"/>
              <w:right w:val="nil"/>
            </w:tcBorders>
            <w:shd w:val="clear" w:color="auto" w:fill="auto"/>
            <w:vAlign w:val="center"/>
          </w:tcPr>
          <w:p w14:paraId="502A4EBD"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0.8425 ± 0.0403</w:t>
            </w:r>
          </w:p>
        </w:tc>
        <w:tc>
          <w:tcPr>
            <w:tcW w:w="1465" w:type="dxa"/>
            <w:tcBorders>
              <w:top w:val="nil"/>
              <w:left w:val="nil"/>
              <w:bottom w:val="nil"/>
              <w:right w:val="nil"/>
            </w:tcBorders>
            <w:shd w:val="clear" w:color="auto" w:fill="auto"/>
            <w:vAlign w:val="center"/>
          </w:tcPr>
          <w:p w14:paraId="021B90F7"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0.4888 ± 0.0655</w:t>
            </w:r>
          </w:p>
        </w:tc>
      </w:tr>
      <w:tr w:rsidR="006E1E92" w:rsidRPr="00007F59" w14:paraId="53CEBDA9" w14:textId="77777777" w:rsidTr="00007F59">
        <w:tc>
          <w:tcPr>
            <w:tcW w:w="2005" w:type="dxa"/>
            <w:tcBorders>
              <w:top w:val="nil"/>
              <w:left w:val="nil"/>
              <w:bottom w:val="nil"/>
              <w:right w:val="nil"/>
            </w:tcBorders>
            <w:shd w:val="clear" w:color="auto" w:fill="auto"/>
            <w:vAlign w:val="center"/>
          </w:tcPr>
          <w:p w14:paraId="4D5C5846" w14:textId="0F66D2FB" w:rsidR="006E1E92" w:rsidRPr="00007F59" w:rsidRDefault="003816C3" w:rsidP="003816C3">
            <w:pPr>
              <w:autoSpaceDE w:val="0"/>
              <w:autoSpaceDN w:val="0"/>
              <w:adjustRightInd w:val="0"/>
              <w:snapToGrid w:val="0"/>
              <w:spacing w:line="240" w:lineRule="auto"/>
              <w:rPr>
                <w:rFonts w:eastAsia="Times New Roman" w:cs="Arial"/>
              </w:rPr>
              <w:pPrChange w:id="194" w:author="Thomas Erol Tavolara" w:date="2022-11-22T17:19:00Z">
                <w:pPr>
                  <w:autoSpaceDE w:val="0"/>
                  <w:autoSpaceDN w:val="0"/>
                  <w:adjustRightInd w:val="0"/>
                  <w:snapToGrid w:val="0"/>
                  <w:spacing w:line="240" w:lineRule="auto"/>
                  <w:jc w:val="center"/>
                </w:pPr>
              </w:pPrChange>
            </w:pPr>
            <w:ins w:id="195" w:author="Thomas Erol Tavolara" w:date="2022-11-22T17:19:00Z">
              <w:r>
                <w:rPr>
                  <w:rFonts w:eastAsia="Times New Roman" w:cs="Arial"/>
                </w:rPr>
                <w:t xml:space="preserve">    </w:t>
              </w:r>
            </w:ins>
            <w:r w:rsidR="006E1E92" w:rsidRPr="00007F59">
              <w:rPr>
                <w:rFonts w:eastAsia="Times New Roman" w:cs="Arial"/>
              </w:rPr>
              <w:t>2</w:t>
            </w:r>
            <w:ins w:id="196" w:author="Thomas Erol Tavolara" w:date="2022-11-22T17:17:00Z">
              <w:r>
                <w:rPr>
                  <w:rFonts w:eastAsia="Times New Roman" w:cs="Arial"/>
                </w:rPr>
                <w:t>,</w:t>
              </w:r>
            </w:ins>
            <w:r w:rsidR="006E1E92" w:rsidRPr="00007F59">
              <w:rPr>
                <w:rFonts w:eastAsia="Times New Roman" w:cs="Arial"/>
              </w:rPr>
              <w:t>000</w:t>
            </w:r>
          </w:p>
        </w:tc>
        <w:tc>
          <w:tcPr>
            <w:tcW w:w="1457" w:type="dxa"/>
            <w:tcBorders>
              <w:top w:val="nil"/>
              <w:left w:val="nil"/>
              <w:bottom w:val="nil"/>
              <w:right w:val="nil"/>
            </w:tcBorders>
            <w:shd w:val="clear" w:color="auto" w:fill="auto"/>
            <w:vAlign w:val="center"/>
          </w:tcPr>
          <w:p w14:paraId="6AB3564F"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0.7811 ± 0.0907</w:t>
            </w:r>
          </w:p>
        </w:tc>
        <w:tc>
          <w:tcPr>
            <w:tcW w:w="1465" w:type="dxa"/>
            <w:tcBorders>
              <w:top w:val="nil"/>
              <w:left w:val="nil"/>
              <w:bottom w:val="nil"/>
              <w:right w:val="nil"/>
            </w:tcBorders>
            <w:shd w:val="clear" w:color="auto" w:fill="auto"/>
            <w:vAlign w:val="center"/>
          </w:tcPr>
          <w:p w14:paraId="7D030F94"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0.7576 ± 0.0401</w:t>
            </w:r>
          </w:p>
        </w:tc>
        <w:tc>
          <w:tcPr>
            <w:tcW w:w="1465" w:type="dxa"/>
            <w:tcBorders>
              <w:top w:val="nil"/>
              <w:left w:val="nil"/>
              <w:bottom w:val="nil"/>
              <w:right w:val="nil"/>
            </w:tcBorders>
            <w:shd w:val="clear" w:color="auto" w:fill="auto"/>
            <w:vAlign w:val="center"/>
          </w:tcPr>
          <w:p w14:paraId="79799CC5"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0.8452 ± 0.0352</w:t>
            </w:r>
          </w:p>
        </w:tc>
        <w:tc>
          <w:tcPr>
            <w:tcW w:w="1465" w:type="dxa"/>
            <w:tcBorders>
              <w:top w:val="nil"/>
              <w:left w:val="nil"/>
              <w:bottom w:val="nil"/>
              <w:right w:val="nil"/>
            </w:tcBorders>
            <w:shd w:val="clear" w:color="auto" w:fill="auto"/>
            <w:vAlign w:val="center"/>
          </w:tcPr>
          <w:p w14:paraId="49802315"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0.5192 ± 0.0551</w:t>
            </w:r>
          </w:p>
        </w:tc>
      </w:tr>
      <w:tr w:rsidR="006E1E92" w:rsidRPr="00007F59" w14:paraId="636468F1" w14:textId="77777777" w:rsidTr="00007F59">
        <w:tc>
          <w:tcPr>
            <w:tcW w:w="2005" w:type="dxa"/>
            <w:tcBorders>
              <w:top w:val="nil"/>
              <w:left w:val="nil"/>
              <w:bottom w:val="nil"/>
              <w:right w:val="nil"/>
            </w:tcBorders>
            <w:shd w:val="clear" w:color="auto" w:fill="auto"/>
            <w:vAlign w:val="center"/>
          </w:tcPr>
          <w:p w14:paraId="3D4EDEDA" w14:textId="35CDEFAF" w:rsidR="006E1E92" w:rsidRPr="00007F59" w:rsidRDefault="003816C3" w:rsidP="003816C3">
            <w:pPr>
              <w:autoSpaceDE w:val="0"/>
              <w:autoSpaceDN w:val="0"/>
              <w:adjustRightInd w:val="0"/>
              <w:snapToGrid w:val="0"/>
              <w:spacing w:line="240" w:lineRule="auto"/>
              <w:rPr>
                <w:rFonts w:eastAsia="Times New Roman" w:cs="Arial"/>
              </w:rPr>
              <w:pPrChange w:id="197" w:author="Thomas Erol Tavolara" w:date="2022-11-22T17:19:00Z">
                <w:pPr>
                  <w:autoSpaceDE w:val="0"/>
                  <w:autoSpaceDN w:val="0"/>
                  <w:adjustRightInd w:val="0"/>
                  <w:snapToGrid w:val="0"/>
                  <w:spacing w:line="240" w:lineRule="auto"/>
                  <w:jc w:val="center"/>
                </w:pPr>
              </w:pPrChange>
            </w:pPr>
            <w:ins w:id="198" w:author="Thomas Erol Tavolara" w:date="2022-11-22T17:19:00Z">
              <w:r>
                <w:rPr>
                  <w:rFonts w:eastAsia="Times New Roman" w:cs="Arial"/>
                </w:rPr>
                <w:t xml:space="preserve">    </w:t>
              </w:r>
            </w:ins>
            <w:r w:rsidR="006E1E92" w:rsidRPr="00007F59">
              <w:rPr>
                <w:rFonts w:eastAsia="Times New Roman" w:cs="Arial"/>
              </w:rPr>
              <w:t>5</w:t>
            </w:r>
            <w:ins w:id="199" w:author="Thomas Erol Tavolara" w:date="2022-11-22T17:17:00Z">
              <w:r>
                <w:rPr>
                  <w:rFonts w:eastAsia="Times New Roman" w:cs="Arial"/>
                </w:rPr>
                <w:t>,</w:t>
              </w:r>
            </w:ins>
            <w:r w:rsidR="006E1E92" w:rsidRPr="00007F59">
              <w:rPr>
                <w:rFonts w:eastAsia="Times New Roman" w:cs="Arial"/>
              </w:rPr>
              <w:t>000</w:t>
            </w:r>
          </w:p>
        </w:tc>
        <w:tc>
          <w:tcPr>
            <w:tcW w:w="1457" w:type="dxa"/>
            <w:tcBorders>
              <w:top w:val="nil"/>
              <w:left w:val="nil"/>
              <w:bottom w:val="nil"/>
              <w:right w:val="nil"/>
            </w:tcBorders>
            <w:shd w:val="clear" w:color="auto" w:fill="auto"/>
            <w:vAlign w:val="center"/>
          </w:tcPr>
          <w:p w14:paraId="15C81E99"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0.8092 ± 0.0983</w:t>
            </w:r>
          </w:p>
        </w:tc>
        <w:tc>
          <w:tcPr>
            <w:tcW w:w="1465" w:type="dxa"/>
            <w:tcBorders>
              <w:top w:val="nil"/>
              <w:left w:val="nil"/>
              <w:bottom w:val="nil"/>
              <w:right w:val="nil"/>
            </w:tcBorders>
            <w:shd w:val="clear" w:color="auto" w:fill="auto"/>
            <w:vAlign w:val="center"/>
          </w:tcPr>
          <w:p w14:paraId="394A9F69"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0.7280 ± 0.0983</w:t>
            </w:r>
          </w:p>
        </w:tc>
        <w:tc>
          <w:tcPr>
            <w:tcW w:w="1465" w:type="dxa"/>
            <w:tcBorders>
              <w:top w:val="nil"/>
              <w:left w:val="nil"/>
              <w:bottom w:val="nil"/>
              <w:right w:val="nil"/>
            </w:tcBorders>
            <w:shd w:val="clear" w:color="auto" w:fill="auto"/>
            <w:vAlign w:val="center"/>
          </w:tcPr>
          <w:p w14:paraId="7ED25216"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0.8478 ± 0.0329</w:t>
            </w:r>
          </w:p>
        </w:tc>
        <w:tc>
          <w:tcPr>
            <w:tcW w:w="1465" w:type="dxa"/>
            <w:tcBorders>
              <w:top w:val="nil"/>
              <w:left w:val="nil"/>
              <w:bottom w:val="nil"/>
              <w:right w:val="nil"/>
            </w:tcBorders>
            <w:shd w:val="clear" w:color="auto" w:fill="auto"/>
            <w:vAlign w:val="center"/>
          </w:tcPr>
          <w:p w14:paraId="65A4191D"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0.5066 ± 0.0889</w:t>
            </w:r>
          </w:p>
        </w:tc>
      </w:tr>
      <w:tr w:rsidR="006E1E92" w:rsidRPr="00007F59" w14:paraId="53CC45D1" w14:textId="77777777" w:rsidTr="00007F59">
        <w:tc>
          <w:tcPr>
            <w:tcW w:w="2005" w:type="dxa"/>
            <w:tcBorders>
              <w:top w:val="nil"/>
              <w:left w:val="nil"/>
              <w:bottom w:val="nil"/>
              <w:right w:val="nil"/>
            </w:tcBorders>
            <w:shd w:val="clear" w:color="auto" w:fill="auto"/>
            <w:vAlign w:val="center"/>
          </w:tcPr>
          <w:p w14:paraId="1E1AC59C" w14:textId="3064199E" w:rsidR="006E1E92" w:rsidRPr="00007F59" w:rsidRDefault="003816C3" w:rsidP="003816C3">
            <w:pPr>
              <w:autoSpaceDE w:val="0"/>
              <w:autoSpaceDN w:val="0"/>
              <w:adjustRightInd w:val="0"/>
              <w:snapToGrid w:val="0"/>
              <w:spacing w:line="240" w:lineRule="auto"/>
              <w:rPr>
                <w:rFonts w:eastAsia="Times New Roman" w:cs="Arial"/>
              </w:rPr>
              <w:pPrChange w:id="200" w:author="Thomas Erol Tavolara" w:date="2022-11-22T17:19:00Z">
                <w:pPr>
                  <w:autoSpaceDE w:val="0"/>
                  <w:autoSpaceDN w:val="0"/>
                  <w:adjustRightInd w:val="0"/>
                  <w:snapToGrid w:val="0"/>
                  <w:spacing w:line="240" w:lineRule="auto"/>
                  <w:jc w:val="center"/>
                </w:pPr>
              </w:pPrChange>
            </w:pPr>
            <w:ins w:id="201" w:author="Thomas Erol Tavolara" w:date="2022-11-22T17:19:00Z">
              <w:r>
                <w:rPr>
                  <w:rFonts w:eastAsia="Times New Roman" w:cs="Arial"/>
                </w:rPr>
                <w:t xml:space="preserve">    </w:t>
              </w:r>
            </w:ins>
            <w:r w:rsidR="006E1E92" w:rsidRPr="003816C3">
              <w:rPr>
                <w:rFonts w:eastAsia="Times New Roman" w:cs="Arial"/>
                <w:rPrChange w:id="202" w:author="Thomas Erol Tavolara" w:date="2022-11-22T17:17:00Z">
                  <w:rPr>
                    <w:rFonts w:eastAsia="Times New Roman" w:cs="Arial"/>
                    <w:highlight w:val="magenta"/>
                  </w:rPr>
                </w:rPrChange>
              </w:rPr>
              <w:t>10</w:t>
            </w:r>
            <w:ins w:id="203" w:author="Thomas Erol Tavolara" w:date="2022-11-22T17:17:00Z">
              <w:r w:rsidRPr="003816C3">
                <w:rPr>
                  <w:rFonts w:eastAsia="Times New Roman" w:cs="Arial"/>
                  <w:rPrChange w:id="204" w:author="Thomas Erol Tavolara" w:date="2022-11-22T17:17:00Z">
                    <w:rPr>
                      <w:rFonts w:eastAsia="Times New Roman" w:cs="Arial"/>
                      <w:highlight w:val="magenta"/>
                    </w:rPr>
                  </w:rPrChange>
                </w:rPr>
                <w:t>,</w:t>
              </w:r>
            </w:ins>
            <w:r w:rsidR="006E1E92" w:rsidRPr="003816C3">
              <w:rPr>
                <w:rFonts w:eastAsia="Times New Roman" w:cs="Arial"/>
                <w:rPrChange w:id="205" w:author="Thomas Erol Tavolara" w:date="2022-11-22T17:17:00Z">
                  <w:rPr>
                    <w:rFonts w:eastAsia="Times New Roman" w:cs="Arial"/>
                    <w:highlight w:val="magenta"/>
                  </w:rPr>
                </w:rPrChange>
              </w:rPr>
              <w:t>000</w:t>
            </w:r>
          </w:p>
        </w:tc>
        <w:tc>
          <w:tcPr>
            <w:tcW w:w="1457" w:type="dxa"/>
            <w:tcBorders>
              <w:top w:val="nil"/>
              <w:left w:val="nil"/>
              <w:bottom w:val="nil"/>
              <w:right w:val="nil"/>
            </w:tcBorders>
            <w:shd w:val="clear" w:color="auto" w:fill="auto"/>
            <w:vAlign w:val="center"/>
          </w:tcPr>
          <w:p w14:paraId="041BC645"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0.8208 ± 0.0857</w:t>
            </w:r>
          </w:p>
        </w:tc>
        <w:tc>
          <w:tcPr>
            <w:tcW w:w="1465" w:type="dxa"/>
            <w:tcBorders>
              <w:top w:val="nil"/>
              <w:left w:val="nil"/>
              <w:bottom w:val="nil"/>
              <w:right w:val="nil"/>
            </w:tcBorders>
            <w:shd w:val="clear" w:color="auto" w:fill="auto"/>
            <w:vAlign w:val="center"/>
          </w:tcPr>
          <w:p w14:paraId="3891FB51"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0.7334 ± 0.0620</w:t>
            </w:r>
          </w:p>
        </w:tc>
        <w:tc>
          <w:tcPr>
            <w:tcW w:w="1465" w:type="dxa"/>
            <w:tcBorders>
              <w:top w:val="nil"/>
              <w:left w:val="nil"/>
              <w:bottom w:val="nil"/>
              <w:right w:val="nil"/>
            </w:tcBorders>
            <w:shd w:val="clear" w:color="auto" w:fill="auto"/>
            <w:vAlign w:val="center"/>
          </w:tcPr>
          <w:p w14:paraId="53631962"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0.8490 ± 0.0237</w:t>
            </w:r>
          </w:p>
        </w:tc>
        <w:tc>
          <w:tcPr>
            <w:tcW w:w="1465" w:type="dxa"/>
            <w:tcBorders>
              <w:top w:val="nil"/>
              <w:left w:val="nil"/>
              <w:bottom w:val="nil"/>
              <w:right w:val="nil"/>
            </w:tcBorders>
            <w:shd w:val="clear" w:color="auto" w:fill="auto"/>
            <w:vAlign w:val="center"/>
          </w:tcPr>
          <w:p w14:paraId="1BD19EF8"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0.4718 ± 0.1066</w:t>
            </w:r>
          </w:p>
        </w:tc>
      </w:tr>
      <w:tr w:rsidR="006E1E92" w:rsidRPr="00007F59" w14:paraId="30F7A615" w14:textId="77777777" w:rsidTr="00007F59">
        <w:tc>
          <w:tcPr>
            <w:tcW w:w="2005" w:type="dxa"/>
            <w:tcBorders>
              <w:top w:val="nil"/>
              <w:left w:val="nil"/>
              <w:bottom w:val="nil"/>
              <w:right w:val="nil"/>
            </w:tcBorders>
            <w:shd w:val="clear" w:color="auto" w:fill="auto"/>
            <w:vAlign w:val="center"/>
          </w:tcPr>
          <w:p w14:paraId="5E9F45D4" w14:textId="7F7C0317" w:rsidR="006E1E92" w:rsidRPr="00007F59" w:rsidRDefault="006E1E92" w:rsidP="003816C3">
            <w:pPr>
              <w:autoSpaceDE w:val="0"/>
              <w:autoSpaceDN w:val="0"/>
              <w:adjustRightInd w:val="0"/>
              <w:snapToGrid w:val="0"/>
              <w:spacing w:line="240" w:lineRule="auto"/>
              <w:rPr>
                <w:rFonts w:eastAsia="Times New Roman" w:cs="Arial"/>
              </w:rPr>
              <w:pPrChange w:id="206" w:author="Thomas Erol Tavolara" w:date="2022-11-22T17:19:00Z">
                <w:pPr>
                  <w:autoSpaceDE w:val="0"/>
                  <w:autoSpaceDN w:val="0"/>
                  <w:adjustRightInd w:val="0"/>
                  <w:snapToGrid w:val="0"/>
                  <w:spacing w:line="240" w:lineRule="auto"/>
                  <w:jc w:val="center"/>
                </w:pPr>
              </w:pPrChange>
            </w:pPr>
            <w:r w:rsidRPr="00007F59">
              <w:rPr>
                <w:rFonts w:eastAsia="Times New Roman" w:cs="Arial"/>
              </w:rPr>
              <w:t>SS-MIL (proposed)</w:t>
            </w:r>
          </w:p>
        </w:tc>
        <w:tc>
          <w:tcPr>
            <w:tcW w:w="1457" w:type="dxa"/>
            <w:tcBorders>
              <w:top w:val="nil"/>
              <w:left w:val="nil"/>
              <w:bottom w:val="nil"/>
              <w:right w:val="nil"/>
            </w:tcBorders>
            <w:shd w:val="clear" w:color="auto" w:fill="auto"/>
            <w:vAlign w:val="center"/>
          </w:tcPr>
          <w:p w14:paraId="1F46CD3B"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7A3C0388"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6B6073F6"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c>
          <w:tcPr>
            <w:tcW w:w="1465" w:type="dxa"/>
            <w:tcBorders>
              <w:top w:val="nil"/>
              <w:left w:val="nil"/>
              <w:bottom w:val="nil"/>
              <w:right w:val="nil"/>
            </w:tcBorders>
            <w:shd w:val="clear" w:color="auto" w:fill="auto"/>
            <w:vAlign w:val="center"/>
          </w:tcPr>
          <w:p w14:paraId="6E4D926F" w14:textId="77777777" w:rsidR="006E1E92" w:rsidRPr="00007F59" w:rsidRDefault="006E1E92" w:rsidP="00007F59">
            <w:pPr>
              <w:autoSpaceDE w:val="0"/>
              <w:autoSpaceDN w:val="0"/>
              <w:adjustRightInd w:val="0"/>
              <w:snapToGrid w:val="0"/>
              <w:spacing w:line="240" w:lineRule="auto"/>
              <w:jc w:val="center"/>
              <w:rPr>
                <w:rFonts w:eastAsia="Times New Roman" w:cs="Arial"/>
              </w:rPr>
            </w:pPr>
          </w:p>
        </w:tc>
      </w:tr>
      <w:tr w:rsidR="006E1E92" w:rsidRPr="00007F59" w14:paraId="4407B0F1" w14:textId="77777777" w:rsidTr="00007F59">
        <w:tc>
          <w:tcPr>
            <w:tcW w:w="2005" w:type="dxa"/>
            <w:tcBorders>
              <w:top w:val="nil"/>
              <w:left w:val="nil"/>
              <w:bottom w:val="nil"/>
              <w:right w:val="nil"/>
            </w:tcBorders>
            <w:shd w:val="clear" w:color="auto" w:fill="auto"/>
            <w:vAlign w:val="center"/>
          </w:tcPr>
          <w:p w14:paraId="27AB53EA" w14:textId="5DF4B583" w:rsidR="006E1E92" w:rsidRPr="00007F59" w:rsidRDefault="003816C3" w:rsidP="003816C3">
            <w:pPr>
              <w:autoSpaceDE w:val="0"/>
              <w:autoSpaceDN w:val="0"/>
              <w:adjustRightInd w:val="0"/>
              <w:snapToGrid w:val="0"/>
              <w:spacing w:line="240" w:lineRule="auto"/>
              <w:rPr>
                <w:rFonts w:eastAsia="Times New Roman" w:cs="Arial"/>
              </w:rPr>
              <w:pPrChange w:id="207" w:author="Thomas Erol Tavolara" w:date="2022-11-22T17:19:00Z">
                <w:pPr>
                  <w:autoSpaceDE w:val="0"/>
                  <w:autoSpaceDN w:val="0"/>
                  <w:adjustRightInd w:val="0"/>
                  <w:snapToGrid w:val="0"/>
                  <w:spacing w:line="240" w:lineRule="auto"/>
                  <w:jc w:val="center"/>
                </w:pPr>
              </w:pPrChange>
            </w:pPr>
            <w:ins w:id="208" w:author="Thomas Erol Tavolara" w:date="2022-11-22T17:19:00Z">
              <w:r>
                <w:rPr>
                  <w:rFonts w:eastAsia="Times New Roman" w:cs="Arial"/>
                </w:rPr>
                <w:t xml:space="preserve">  </w:t>
              </w:r>
            </w:ins>
            <w:r w:rsidR="006E1E92" w:rsidRPr="00007F59">
              <w:rPr>
                <w:rFonts w:eastAsia="Times New Roman" w:cs="Arial"/>
              </w:rPr>
              <w:t>ImageNet</w:t>
            </w:r>
          </w:p>
        </w:tc>
        <w:tc>
          <w:tcPr>
            <w:tcW w:w="1457" w:type="dxa"/>
            <w:tcBorders>
              <w:top w:val="nil"/>
              <w:left w:val="nil"/>
              <w:bottom w:val="nil"/>
              <w:right w:val="nil"/>
            </w:tcBorders>
            <w:shd w:val="clear" w:color="auto" w:fill="auto"/>
            <w:vAlign w:val="center"/>
          </w:tcPr>
          <w:p w14:paraId="72BEFB24"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0.7363 ± 0.0315</w:t>
            </w:r>
          </w:p>
        </w:tc>
        <w:tc>
          <w:tcPr>
            <w:tcW w:w="1465" w:type="dxa"/>
            <w:tcBorders>
              <w:top w:val="nil"/>
              <w:left w:val="nil"/>
              <w:bottom w:val="nil"/>
              <w:right w:val="nil"/>
            </w:tcBorders>
            <w:shd w:val="clear" w:color="auto" w:fill="auto"/>
            <w:vAlign w:val="center"/>
          </w:tcPr>
          <w:p w14:paraId="23B58AB1"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0.7533 ± 0.0521</w:t>
            </w:r>
          </w:p>
        </w:tc>
        <w:tc>
          <w:tcPr>
            <w:tcW w:w="1465" w:type="dxa"/>
            <w:tcBorders>
              <w:top w:val="nil"/>
              <w:left w:val="nil"/>
              <w:bottom w:val="nil"/>
              <w:right w:val="nil"/>
            </w:tcBorders>
            <w:shd w:val="clear" w:color="auto" w:fill="auto"/>
            <w:vAlign w:val="center"/>
          </w:tcPr>
          <w:p w14:paraId="06967076"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0.8245 ± 0.0392</w:t>
            </w:r>
          </w:p>
        </w:tc>
        <w:tc>
          <w:tcPr>
            <w:tcW w:w="1465" w:type="dxa"/>
            <w:tcBorders>
              <w:top w:val="nil"/>
              <w:left w:val="nil"/>
              <w:bottom w:val="nil"/>
              <w:right w:val="nil"/>
            </w:tcBorders>
            <w:shd w:val="clear" w:color="auto" w:fill="auto"/>
            <w:vAlign w:val="center"/>
          </w:tcPr>
          <w:p w14:paraId="54650F45"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0.5418 ± 0.0330</w:t>
            </w:r>
          </w:p>
        </w:tc>
      </w:tr>
      <w:tr w:rsidR="006E1E92" w:rsidRPr="00007F59" w14:paraId="38AD750E" w14:textId="77777777" w:rsidTr="00007F59">
        <w:tc>
          <w:tcPr>
            <w:tcW w:w="2005" w:type="dxa"/>
            <w:tcBorders>
              <w:top w:val="nil"/>
              <w:left w:val="nil"/>
              <w:bottom w:val="nil"/>
              <w:right w:val="nil"/>
            </w:tcBorders>
            <w:shd w:val="clear" w:color="auto" w:fill="auto"/>
            <w:vAlign w:val="center"/>
          </w:tcPr>
          <w:p w14:paraId="761BF673" w14:textId="536C3D6A" w:rsidR="006E1E92" w:rsidRPr="00007F59" w:rsidRDefault="003816C3" w:rsidP="003816C3">
            <w:pPr>
              <w:autoSpaceDE w:val="0"/>
              <w:autoSpaceDN w:val="0"/>
              <w:adjustRightInd w:val="0"/>
              <w:snapToGrid w:val="0"/>
              <w:spacing w:line="240" w:lineRule="auto"/>
              <w:rPr>
                <w:rFonts w:eastAsia="Times New Roman" w:cs="Arial"/>
              </w:rPr>
              <w:pPrChange w:id="209" w:author="Thomas Erol Tavolara" w:date="2022-11-22T17:19:00Z">
                <w:pPr>
                  <w:autoSpaceDE w:val="0"/>
                  <w:autoSpaceDN w:val="0"/>
                  <w:adjustRightInd w:val="0"/>
                  <w:snapToGrid w:val="0"/>
                  <w:spacing w:line="240" w:lineRule="auto"/>
                  <w:jc w:val="center"/>
                </w:pPr>
              </w:pPrChange>
            </w:pPr>
            <w:ins w:id="210" w:author="Thomas Erol Tavolara" w:date="2022-11-22T17:19:00Z">
              <w:r>
                <w:rPr>
                  <w:rFonts w:eastAsia="Times New Roman" w:cs="Arial"/>
                </w:rPr>
                <w:t xml:space="preserve">  </w:t>
              </w:r>
            </w:ins>
            <w:r w:rsidR="006E1E92" w:rsidRPr="00007F59">
              <w:rPr>
                <w:rFonts w:eastAsia="Times New Roman" w:cs="Arial"/>
              </w:rPr>
              <w:t>SSL features</w:t>
            </w:r>
          </w:p>
        </w:tc>
        <w:tc>
          <w:tcPr>
            <w:tcW w:w="1457" w:type="dxa"/>
            <w:tcBorders>
              <w:top w:val="nil"/>
              <w:left w:val="nil"/>
              <w:bottom w:val="nil"/>
              <w:right w:val="nil"/>
            </w:tcBorders>
            <w:shd w:val="clear" w:color="auto" w:fill="auto"/>
            <w:vAlign w:val="center"/>
          </w:tcPr>
          <w:p w14:paraId="29CA7F02"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0.8720 ± 0.0361</w:t>
            </w:r>
          </w:p>
        </w:tc>
        <w:tc>
          <w:tcPr>
            <w:tcW w:w="1465" w:type="dxa"/>
            <w:tcBorders>
              <w:top w:val="nil"/>
              <w:left w:val="nil"/>
              <w:bottom w:val="nil"/>
              <w:right w:val="nil"/>
            </w:tcBorders>
            <w:shd w:val="clear" w:color="auto" w:fill="auto"/>
            <w:vAlign w:val="center"/>
          </w:tcPr>
          <w:p w14:paraId="5877327D"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0.7888 ± 0.0336</w:t>
            </w:r>
          </w:p>
        </w:tc>
        <w:tc>
          <w:tcPr>
            <w:tcW w:w="1465" w:type="dxa"/>
            <w:tcBorders>
              <w:top w:val="nil"/>
              <w:left w:val="nil"/>
              <w:bottom w:val="nil"/>
              <w:right w:val="nil"/>
            </w:tcBorders>
            <w:shd w:val="clear" w:color="auto" w:fill="auto"/>
            <w:vAlign w:val="center"/>
          </w:tcPr>
          <w:p w14:paraId="6FD8B92D"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0.8641 ± 0.0115</w:t>
            </w:r>
          </w:p>
        </w:tc>
        <w:tc>
          <w:tcPr>
            <w:tcW w:w="1465" w:type="dxa"/>
            <w:tcBorders>
              <w:top w:val="nil"/>
              <w:left w:val="nil"/>
              <w:bottom w:val="nil"/>
              <w:right w:val="nil"/>
            </w:tcBorders>
            <w:shd w:val="clear" w:color="auto" w:fill="auto"/>
            <w:vAlign w:val="center"/>
          </w:tcPr>
          <w:p w14:paraId="6844F665"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0.5740 ± 0.0970</w:t>
            </w:r>
          </w:p>
        </w:tc>
      </w:tr>
      <w:tr w:rsidR="006E1E92" w:rsidRPr="00007F59" w14:paraId="306ABE94" w14:textId="77777777" w:rsidTr="00007F59">
        <w:tc>
          <w:tcPr>
            <w:tcW w:w="2005" w:type="dxa"/>
            <w:tcBorders>
              <w:top w:val="nil"/>
              <w:left w:val="nil"/>
              <w:bottom w:val="single" w:sz="8" w:space="0" w:color="auto"/>
              <w:right w:val="nil"/>
            </w:tcBorders>
            <w:shd w:val="clear" w:color="auto" w:fill="auto"/>
            <w:vAlign w:val="center"/>
          </w:tcPr>
          <w:p w14:paraId="7170774B" w14:textId="3147275F" w:rsidR="006E1E92" w:rsidRPr="00007F59" w:rsidRDefault="003816C3" w:rsidP="003816C3">
            <w:pPr>
              <w:autoSpaceDE w:val="0"/>
              <w:autoSpaceDN w:val="0"/>
              <w:adjustRightInd w:val="0"/>
              <w:snapToGrid w:val="0"/>
              <w:spacing w:line="240" w:lineRule="auto"/>
              <w:rPr>
                <w:rFonts w:eastAsia="Times New Roman" w:cs="Arial"/>
              </w:rPr>
              <w:pPrChange w:id="211" w:author="Thomas Erol Tavolara" w:date="2022-11-22T17:19:00Z">
                <w:pPr>
                  <w:autoSpaceDE w:val="0"/>
                  <w:autoSpaceDN w:val="0"/>
                  <w:adjustRightInd w:val="0"/>
                  <w:snapToGrid w:val="0"/>
                  <w:spacing w:line="240" w:lineRule="auto"/>
                  <w:jc w:val="center"/>
                </w:pPr>
              </w:pPrChange>
            </w:pPr>
            <w:bookmarkStart w:id="212" w:name="_Hlk106289368"/>
            <w:ins w:id="213" w:author="Thomas Erol Tavolara" w:date="2022-11-22T17:19:00Z">
              <w:r>
                <w:rPr>
                  <w:rFonts w:eastAsia="Times New Roman" w:cs="Arial"/>
                </w:rPr>
                <w:t xml:space="preserve">  </w:t>
              </w:r>
            </w:ins>
            <w:r w:rsidR="006E1E92" w:rsidRPr="00007F59">
              <w:rPr>
                <w:rFonts w:eastAsia="Times New Roman" w:cs="Arial"/>
              </w:rPr>
              <w:t>SSLn features</w:t>
            </w:r>
          </w:p>
        </w:tc>
        <w:tc>
          <w:tcPr>
            <w:tcW w:w="1457" w:type="dxa"/>
            <w:tcBorders>
              <w:top w:val="nil"/>
              <w:left w:val="nil"/>
              <w:bottom w:val="single" w:sz="8" w:space="0" w:color="auto"/>
              <w:right w:val="nil"/>
            </w:tcBorders>
            <w:shd w:val="clear" w:color="auto" w:fill="auto"/>
            <w:vAlign w:val="center"/>
          </w:tcPr>
          <w:p w14:paraId="029D76F4"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0.8251 ± 0.0509</w:t>
            </w:r>
          </w:p>
        </w:tc>
        <w:tc>
          <w:tcPr>
            <w:tcW w:w="1465" w:type="dxa"/>
            <w:tcBorders>
              <w:top w:val="nil"/>
              <w:left w:val="nil"/>
              <w:bottom w:val="single" w:sz="8" w:space="0" w:color="auto"/>
              <w:right w:val="nil"/>
            </w:tcBorders>
            <w:shd w:val="clear" w:color="auto" w:fill="auto"/>
            <w:vAlign w:val="center"/>
          </w:tcPr>
          <w:p w14:paraId="6DE9281C"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0.7598 ± 0.0328</w:t>
            </w:r>
          </w:p>
        </w:tc>
        <w:tc>
          <w:tcPr>
            <w:tcW w:w="1465" w:type="dxa"/>
            <w:tcBorders>
              <w:top w:val="nil"/>
              <w:left w:val="nil"/>
              <w:bottom w:val="single" w:sz="8" w:space="0" w:color="auto"/>
              <w:right w:val="nil"/>
            </w:tcBorders>
            <w:shd w:val="clear" w:color="auto" w:fill="auto"/>
            <w:vAlign w:val="center"/>
          </w:tcPr>
          <w:p w14:paraId="24B4A03B"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eastAsia="Times New Roman" w:cs="Arial"/>
              </w:rPr>
              <w:t>0.8212 ± 0.0129</w:t>
            </w:r>
          </w:p>
        </w:tc>
        <w:tc>
          <w:tcPr>
            <w:tcW w:w="1465" w:type="dxa"/>
            <w:tcBorders>
              <w:top w:val="nil"/>
              <w:left w:val="nil"/>
              <w:bottom w:val="single" w:sz="8" w:space="0" w:color="auto"/>
              <w:right w:val="nil"/>
            </w:tcBorders>
            <w:shd w:val="clear" w:color="auto" w:fill="auto"/>
            <w:vAlign w:val="center"/>
          </w:tcPr>
          <w:p w14:paraId="4073AAC3" w14:textId="77777777" w:rsidR="006E1E92" w:rsidRPr="00007F59" w:rsidRDefault="006E1E92" w:rsidP="00007F59">
            <w:pPr>
              <w:autoSpaceDE w:val="0"/>
              <w:autoSpaceDN w:val="0"/>
              <w:adjustRightInd w:val="0"/>
              <w:snapToGrid w:val="0"/>
              <w:spacing w:line="240" w:lineRule="auto"/>
              <w:jc w:val="center"/>
              <w:rPr>
                <w:rFonts w:eastAsia="Times New Roman" w:cs="Arial"/>
              </w:rPr>
            </w:pPr>
            <w:r w:rsidRPr="00007F59">
              <w:rPr>
                <w:rFonts w:cs="Arial"/>
              </w:rPr>
              <w:t>0.4611 ± 0.2058</w:t>
            </w:r>
          </w:p>
        </w:tc>
      </w:tr>
    </w:tbl>
    <w:bookmarkEnd w:id="212"/>
    <w:p w14:paraId="0A1DEF0A" w14:textId="4735FB00" w:rsidR="006E1E92" w:rsidRPr="00CB21CA" w:rsidRDefault="00CB21CA" w:rsidP="00CB21CA">
      <w:pPr>
        <w:pStyle w:val="MDPI22heading2"/>
        <w:spacing w:before="240"/>
      </w:pPr>
      <w:r w:rsidRPr="00CB21CA">
        <w:t xml:space="preserve">4.2. </w:t>
      </w:r>
      <w:r w:rsidR="006E1E92" w:rsidRPr="00CB21CA">
        <w:t>TUPAC Proliferation Scoring</w:t>
      </w:r>
    </w:p>
    <w:p w14:paraId="3967F9BF" w14:textId="78158FAA" w:rsidR="006E1E92" w:rsidRPr="00966C3F" w:rsidRDefault="006E1E92" w:rsidP="00CB21CA">
      <w:pPr>
        <w:pStyle w:val="MDPI31text"/>
      </w:pPr>
      <w:r w:rsidRPr="00966C3F">
        <w:t>Table 1 also reports the results of the TUPAC proliferation scoring task. The highest R</w:t>
      </w:r>
      <w:r w:rsidRPr="00966C3F">
        <w:rPr>
          <w:vertAlign w:val="superscript"/>
        </w:rPr>
        <w:t>2</w:t>
      </w:r>
      <w:r w:rsidRPr="00966C3F">
        <w:t xml:space="preserve"> was 0.6790 ± 0.1108, achieved using AB-MIL with </w:t>
      </w:r>
      <w:proofErr w:type="spellStart"/>
      <w:r w:rsidRPr="00966C3F">
        <w:t>SimCLR</w:t>
      </w:r>
      <w:proofErr w:type="spellEnd"/>
      <w:r w:rsidRPr="00966C3F">
        <w:t>-derived features and closely followed by the same method with ImageNet features with R</w:t>
      </w:r>
      <w:r w:rsidRPr="00966C3F">
        <w:rPr>
          <w:vertAlign w:val="superscript"/>
        </w:rPr>
        <w:t>2</w:t>
      </w:r>
      <w:r w:rsidRPr="00BB5D5A">
        <w:t xml:space="preserve"> </w:t>
      </w:r>
      <w:r w:rsidRPr="00966C3F">
        <w:t>of 0.6738 ± 0.0432. However, we noted that though the average R</w:t>
      </w:r>
      <w:r w:rsidRPr="00966C3F">
        <w:rPr>
          <w:vertAlign w:val="superscript"/>
        </w:rPr>
        <w:t xml:space="preserve">2 </w:t>
      </w:r>
      <w:r w:rsidRPr="00966C3F">
        <w:t xml:space="preserve">was slightly higher for </w:t>
      </w:r>
      <w:proofErr w:type="spellStart"/>
      <w:r w:rsidRPr="00966C3F">
        <w:t>SimCLR</w:t>
      </w:r>
      <w:proofErr w:type="spellEnd"/>
      <w:r w:rsidRPr="00966C3F">
        <w:t xml:space="preserve">-derived features, a much larger standard deviation was observed, perhaps suggesting that ImageNet features are superior. Moving on, a stark drop-off in performance was observed when utilizing modified </w:t>
      </w:r>
      <w:proofErr w:type="spellStart"/>
      <w:r w:rsidRPr="00966C3F">
        <w:t>SimCLR</w:t>
      </w:r>
      <w:proofErr w:type="spellEnd"/>
      <w:r w:rsidRPr="00966C3F">
        <w:t>-derived features, with an R</w:t>
      </w:r>
      <w:r w:rsidRPr="00966C3F">
        <w:rPr>
          <w:vertAlign w:val="superscript"/>
        </w:rPr>
        <w:t>2</w:t>
      </w:r>
      <w:r w:rsidRPr="00966C3F">
        <w:t xml:space="preserve"> of 0.5776 ± 0.1075. Like the NSCLC subtyping task, Attention2majority performance increased when the number of instances increased. </w:t>
      </w:r>
      <w:r w:rsidR="001539C3">
        <w:t>L</w:t>
      </w:r>
      <w:r w:rsidRPr="00966C3F">
        <w:t>ikewise, SS-MIL did not achieve the same level of performance as the supervised counterparts, achieving an R</w:t>
      </w:r>
      <w:r w:rsidRPr="00966C3F">
        <w:rPr>
          <w:vertAlign w:val="superscript"/>
        </w:rPr>
        <w:t xml:space="preserve">2 </w:t>
      </w:r>
      <w:r w:rsidRPr="00966C3F">
        <w:t xml:space="preserve">of 0.5764 ± 0.0996 and 0.4018 ± 0.0828 for respective </w:t>
      </w:r>
      <w:proofErr w:type="spellStart"/>
      <w:r w:rsidRPr="00966C3F">
        <w:t>SimCLR</w:t>
      </w:r>
      <w:proofErr w:type="spellEnd"/>
      <w:r w:rsidRPr="00966C3F">
        <w:t xml:space="preserve">-derived and modified </w:t>
      </w:r>
      <w:proofErr w:type="spellStart"/>
      <w:r w:rsidRPr="00966C3F">
        <w:t>SimCLR</w:t>
      </w:r>
      <w:proofErr w:type="spellEnd"/>
      <w:r w:rsidRPr="00966C3F">
        <w:t>-derived features.</w:t>
      </w:r>
    </w:p>
    <w:p w14:paraId="64E4E72E" w14:textId="086AB72F" w:rsidR="006E1E92" w:rsidRPr="00CB21CA" w:rsidRDefault="00CB21CA" w:rsidP="00CB21CA">
      <w:pPr>
        <w:pStyle w:val="MDPI22heading2"/>
        <w:spacing w:before="240"/>
      </w:pPr>
      <w:r w:rsidRPr="00CB21CA">
        <w:t xml:space="preserve">4.3. </w:t>
      </w:r>
      <w:r w:rsidR="006E1E92" w:rsidRPr="00CB21CA">
        <w:t>Ablation Studies</w:t>
      </w:r>
    </w:p>
    <w:p w14:paraId="3C85C4E6" w14:textId="0FD06B81" w:rsidR="006E1E92" w:rsidRPr="00966C3F" w:rsidRDefault="006E1E92" w:rsidP="00CB21CA">
      <w:pPr>
        <w:pStyle w:val="MDPI31text"/>
      </w:pPr>
      <w:r w:rsidRPr="00966C3F">
        <w:t xml:space="preserve">Table 2 reports the result of the NSCLC and TUPAC ablation studies. Overall, we observed an increase in performance with more slides in the training set, as previously reported in other studies </w:t>
      </w:r>
      <w:r w:rsidRPr="00966C3F">
        <w:fldChar w:fldCharType="begin">
          <w:fldData xml:space="preserve">PEVuZE5vdGU+PENpdGU+PEF1dGhvcj5MdTwvQXV0aG9yPjxZZWFyPjIwMjE8L1llYXI+PFJlY051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</w:fldData>
        </w:fldChar>
      </w:r>
      <w:r w:rsidRPr="001539C3">
        <w:instrText xml:space="preserve"> ADDIN EN.CITE </w:instrText>
      </w:r>
      <w:r w:rsidRPr="001539C3">
        <w:fldChar w:fldCharType="begin">
          <w:fldData xml:space="preserve">PEVuZE5vdGU+PENpdGU+PEF1dGhvcj5MdTwvQXV0aG9yPjxZZWFyPjIwMjE8L1llYXI+PFJlY051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</w:fldData>
        </w:fldChar>
      </w:r>
      <w:r w:rsidRPr="001539C3">
        <w:instrText xml:space="preserve"> ADDIN EN.CITE.DATA </w:instrText>
      </w:r>
      <w:r w:rsidRPr="001539C3">
        <w:fldChar w:fldCharType="end"/>
      </w:r>
      <w:r w:rsidRPr="00966C3F">
        <w:fldChar w:fldCharType="separate"/>
      </w:r>
      <w:r w:rsidRPr="00966C3F">
        <w:rPr>
          <w:noProof/>
        </w:rPr>
        <w:t>[17,20,23]</w:t>
      </w:r>
      <w:r w:rsidRPr="00966C3F">
        <w:fldChar w:fldCharType="end"/>
      </w:r>
      <w:r w:rsidRPr="00966C3F">
        <w:t xml:space="preserve">. As in the results reported in Table 1, </w:t>
      </w:r>
      <w:proofErr w:type="spellStart"/>
      <w:r w:rsidRPr="00966C3F">
        <w:t>SimCLR</w:t>
      </w:r>
      <w:proofErr w:type="spellEnd"/>
      <w:r w:rsidRPr="00966C3F">
        <w:t xml:space="preserve">-derived features outperformed respective </w:t>
      </w:r>
      <w:proofErr w:type="spellStart"/>
      <w:r w:rsidRPr="00966C3F">
        <w:t>SimCLR</w:t>
      </w:r>
      <w:proofErr w:type="spellEnd"/>
      <w:r w:rsidRPr="00966C3F">
        <w:t xml:space="preserve">-derived features with neighboring tiles utilized as an additional augmentation. For the NSCLC subtyping task, supervision with AB-MIL </w:t>
      </w:r>
      <w:r w:rsidR="008413B6">
        <w:t xml:space="preserve">clearly </w:t>
      </w:r>
      <w:r w:rsidRPr="00966C3F">
        <w:t>exceeded the performance of fine-tuning SS-MIL, which in turn exceeds the performance of the proposed model. In each case, we observed a decrease in AUC of 0.02 and 0.04 relative to 75% when 50% and 25% of the slides were used, respectively. For the TUPAC proliferation scoring task, fine-tuning SS-MIL outperformed supervised attention-based MIL, which outperformed SS-MIL, unlike the NSCLC subtyping task.</w:t>
      </w:r>
    </w:p>
    <w:p w14:paraId="72DF88B0" w14:textId="2154A28C" w:rsidR="006E1E92" w:rsidRPr="00966C3F" w:rsidRDefault="00CB21CA" w:rsidP="00CB21CA">
      <w:pPr>
        <w:pStyle w:val="MDPI41tablecaption"/>
        <w:jc w:val="both"/>
      </w:pPr>
      <w:commentRangeStart w:id="214"/>
      <w:r w:rsidRPr="00CB21CA">
        <w:rPr>
          <w:b/>
        </w:rPr>
        <w:t>Table 2</w:t>
      </w:r>
      <w:commentRangeEnd w:id="214"/>
      <w:r w:rsidR="003816C3">
        <w:rPr>
          <w:rStyle w:val="CommentReference"/>
          <w:rFonts w:eastAsia="SimSun" w:cs="Times New Roman"/>
          <w:noProof/>
          <w:lang w:eastAsia="zh-CN" w:bidi="ar-SA"/>
        </w:rPr>
        <w:commentReference w:id="214"/>
      </w:r>
      <w:r w:rsidRPr="00CB21CA">
        <w:rPr>
          <w:b/>
        </w:rPr>
        <w:t xml:space="preserve">. </w:t>
      </w:r>
      <w:r w:rsidR="006E1E92" w:rsidRPr="00966C3F">
        <w:t xml:space="preserve">NSCLC and TUPAC ablation study. Supervised refers to supervised attention-based MIL from scratch. Fine-tune refers to fine-tuning SS-MIL model. Frozen refers to training only a new linear layer after training the SS-MIL. SSL refers to self-supervision via </w:t>
      </w:r>
      <w:proofErr w:type="spellStart"/>
      <w:r w:rsidR="006E1E92" w:rsidRPr="00966C3F">
        <w:t>SimCLR</w:t>
      </w:r>
      <w:proofErr w:type="spellEnd"/>
      <w:r w:rsidR="006E1E92" w:rsidRPr="00966C3F">
        <w:t xml:space="preserve">, while </w:t>
      </w:r>
      <w:proofErr w:type="spellStart"/>
      <w:r w:rsidR="006E1E92" w:rsidRPr="00966C3F">
        <w:t>SSLn</w:t>
      </w:r>
      <w:proofErr w:type="spellEnd"/>
      <w:r w:rsidR="006E1E92" w:rsidRPr="00966C3F">
        <w:t xml:space="preserve"> refers to self-supervision via </w:t>
      </w:r>
      <w:proofErr w:type="spellStart"/>
      <w:r w:rsidR="006E1E92" w:rsidRPr="00966C3F">
        <w:t>SimCLR</w:t>
      </w:r>
      <w:proofErr w:type="spellEnd"/>
      <w:r w:rsidR="006E1E92" w:rsidRPr="00966C3F">
        <w:t xml:space="preserve"> with neighboring tiles as additional augmentation.</w:t>
      </w:r>
    </w:p>
    <w:tbl>
      <w:tblPr>
        <w:tblStyle w:val="TableGrid"/>
        <w:tblW w:w="7857" w:type="dxa"/>
        <w:tblInd w:w="2608" w:type="dxa"/>
        <w:tblLayout w:type="fixed"/>
        <w:tblCellMar>
          <w:left w:w="0" w:type="dxa"/>
          <w:right w:w="0" w:type="dxa"/>
        </w:tblCellMar>
        <w:tblLook w:val="04A0" w:firstRow="1" w:lastRow="0" w:firstColumn="1" w:lastColumn="0" w:noHBand="0" w:noVBand="1"/>
      </w:tblPr>
      <w:tblGrid>
        <w:gridCol w:w="1455"/>
        <w:gridCol w:w="1587"/>
        <w:gridCol w:w="1605"/>
        <w:gridCol w:w="1605"/>
        <w:gridCol w:w="1605"/>
      </w:tblGrid>
      <w:tr w:rsidR="006E1E92" w:rsidRPr="00CB21CA" w14:paraId="2ECDB12D" w14:textId="77777777" w:rsidTr="00CB21CA">
        <w:tc>
          <w:tcPr>
            <w:tcW w:w="1549" w:type="dxa"/>
            <w:tcBorders>
              <w:top w:val="single" w:sz="8" w:space="0" w:color="auto"/>
              <w:left w:val="nil"/>
              <w:bottom w:val="single" w:sz="4" w:space="0" w:color="auto"/>
              <w:right w:val="nil"/>
            </w:tcBorders>
            <w:shd w:val="clear" w:color="auto" w:fill="auto"/>
            <w:vAlign w:val="center"/>
          </w:tcPr>
          <w:p w14:paraId="048BBFAD" w14:textId="77777777" w:rsidR="006E1E92" w:rsidRPr="00CB21CA" w:rsidRDefault="006E1E92" w:rsidP="00CB21CA">
            <w:pPr>
              <w:autoSpaceDE w:val="0"/>
              <w:autoSpaceDN w:val="0"/>
              <w:adjustRightInd w:val="0"/>
              <w:snapToGrid w:val="0"/>
              <w:spacing w:line="240" w:lineRule="auto"/>
              <w:jc w:val="center"/>
              <w:rPr>
                <w:rFonts w:eastAsia="Times New Roman" w:cs="Arial"/>
                <w:b/>
              </w:rPr>
            </w:pPr>
          </w:p>
        </w:tc>
        <w:tc>
          <w:tcPr>
            <w:tcW w:w="5111" w:type="dxa"/>
            <w:gridSpan w:val="3"/>
            <w:tcBorders>
              <w:top w:val="single" w:sz="8" w:space="0" w:color="auto"/>
              <w:left w:val="nil"/>
              <w:bottom w:val="single" w:sz="4" w:space="0" w:color="auto"/>
              <w:right w:val="nil"/>
            </w:tcBorders>
            <w:shd w:val="clear" w:color="auto" w:fill="auto"/>
            <w:vAlign w:val="center"/>
          </w:tcPr>
          <w:p w14:paraId="00450D85" w14:textId="77777777" w:rsidR="006E1E92" w:rsidRPr="00CB21CA" w:rsidRDefault="006E1E92" w:rsidP="00CB21CA">
            <w:pPr>
              <w:autoSpaceDE w:val="0"/>
              <w:autoSpaceDN w:val="0"/>
              <w:adjustRightInd w:val="0"/>
              <w:snapToGrid w:val="0"/>
              <w:spacing w:line="240" w:lineRule="auto"/>
              <w:jc w:val="center"/>
              <w:rPr>
                <w:rFonts w:eastAsia="Times New Roman" w:cs="Arial"/>
                <w:b/>
              </w:rPr>
            </w:pPr>
            <w:r w:rsidRPr="00CB21CA">
              <w:rPr>
                <w:rFonts w:eastAsia="Times New Roman" w:cs="Arial"/>
                <w:b/>
              </w:rPr>
              <w:t>NSCLC</w:t>
            </w:r>
          </w:p>
        </w:tc>
        <w:tc>
          <w:tcPr>
            <w:tcW w:w="1710" w:type="dxa"/>
            <w:tcBorders>
              <w:top w:val="single" w:sz="8" w:space="0" w:color="auto"/>
              <w:left w:val="nil"/>
              <w:bottom w:val="single" w:sz="4" w:space="0" w:color="auto"/>
              <w:right w:val="nil"/>
            </w:tcBorders>
            <w:shd w:val="clear" w:color="auto" w:fill="auto"/>
            <w:vAlign w:val="center"/>
          </w:tcPr>
          <w:p w14:paraId="7424473C" w14:textId="77777777" w:rsidR="006E1E92" w:rsidRPr="00CB21CA" w:rsidRDefault="006E1E92" w:rsidP="00CB21CA">
            <w:pPr>
              <w:autoSpaceDE w:val="0"/>
              <w:autoSpaceDN w:val="0"/>
              <w:adjustRightInd w:val="0"/>
              <w:snapToGrid w:val="0"/>
              <w:spacing w:line="240" w:lineRule="auto"/>
              <w:jc w:val="center"/>
              <w:rPr>
                <w:rFonts w:eastAsia="Times New Roman" w:cs="Arial"/>
                <w:b/>
                <w:bCs/>
              </w:rPr>
            </w:pPr>
            <w:r w:rsidRPr="00CB21CA">
              <w:rPr>
                <w:rFonts w:eastAsia="Times New Roman" w:cs="Arial"/>
                <w:b/>
                <w:bCs/>
              </w:rPr>
              <w:t>TUPAC</w:t>
            </w:r>
          </w:p>
        </w:tc>
      </w:tr>
      <w:tr w:rsidR="006E1E92" w:rsidRPr="00CB21CA" w14:paraId="1145354A" w14:textId="77777777" w:rsidTr="00CB21CA">
        <w:tc>
          <w:tcPr>
            <w:tcW w:w="1549" w:type="dxa"/>
            <w:tcBorders>
              <w:top w:val="single" w:sz="4" w:space="0" w:color="auto"/>
              <w:left w:val="nil"/>
              <w:bottom w:val="single" w:sz="4" w:space="0" w:color="auto"/>
              <w:right w:val="nil"/>
            </w:tcBorders>
            <w:shd w:val="clear" w:color="auto" w:fill="auto"/>
            <w:vAlign w:val="center"/>
          </w:tcPr>
          <w:p w14:paraId="2412CE43" w14:textId="77777777" w:rsidR="006E1E92" w:rsidRPr="00CB21CA" w:rsidRDefault="006E1E92" w:rsidP="00CB21CA">
            <w:pPr>
              <w:autoSpaceDE w:val="0"/>
              <w:autoSpaceDN w:val="0"/>
              <w:adjustRightInd w:val="0"/>
              <w:snapToGrid w:val="0"/>
              <w:spacing w:line="240" w:lineRule="auto"/>
              <w:jc w:val="center"/>
              <w:rPr>
                <w:rFonts w:eastAsia="Times New Roman" w:cs="Arial"/>
                <w:b/>
              </w:rPr>
            </w:pPr>
            <w:r w:rsidRPr="00CB21CA">
              <w:rPr>
                <w:rFonts w:eastAsia="Times New Roman" w:cs="Arial"/>
                <w:b/>
              </w:rPr>
              <w:t>Method</w:t>
            </w:r>
          </w:p>
        </w:tc>
        <w:tc>
          <w:tcPr>
            <w:tcW w:w="1691" w:type="dxa"/>
            <w:tcBorders>
              <w:top w:val="single" w:sz="4" w:space="0" w:color="auto"/>
              <w:left w:val="nil"/>
              <w:bottom w:val="single" w:sz="4" w:space="0" w:color="auto"/>
              <w:right w:val="nil"/>
            </w:tcBorders>
            <w:shd w:val="clear" w:color="auto" w:fill="auto"/>
            <w:vAlign w:val="center"/>
          </w:tcPr>
          <w:p w14:paraId="007F9BB0" w14:textId="77777777" w:rsidR="006E1E92" w:rsidRPr="00CB21CA" w:rsidRDefault="006E1E92" w:rsidP="00CB21CA">
            <w:pPr>
              <w:autoSpaceDE w:val="0"/>
              <w:autoSpaceDN w:val="0"/>
              <w:adjustRightInd w:val="0"/>
              <w:snapToGrid w:val="0"/>
              <w:spacing w:line="240" w:lineRule="auto"/>
              <w:jc w:val="center"/>
              <w:rPr>
                <w:rFonts w:eastAsia="Times New Roman" w:cs="Arial"/>
                <w:b/>
              </w:rPr>
            </w:pPr>
            <w:r w:rsidRPr="00CB21CA">
              <w:rPr>
                <w:rFonts w:eastAsia="Times New Roman" w:cs="Arial"/>
                <w:b/>
              </w:rPr>
              <w:t>Sensitivity</w:t>
            </w:r>
          </w:p>
        </w:tc>
        <w:tc>
          <w:tcPr>
            <w:tcW w:w="1710" w:type="dxa"/>
            <w:tcBorders>
              <w:top w:val="single" w:sz="4" w:space="0" w:color="auto"/>
              <w:left w:val="nil"/>
              <w:bottom w:val="single" w:sz="4" w:space="0" w:color="auto"/>
              <w:right w:val="nil"/>
            </w:tcBorders>
            <w:shd w:val="clear" w:color="auto" w:fill="auto"/>
            <w:vAlign w:val="center"/>
          </w:tcPr>
          <w:p w14:paraId="3A845D05" w14:textId="77777777" w:rsidR="006E1E92" w:rsidRPr="00CB21CA" w:rsidRDefault="006E1E92" w:rsidP="00CB21CA">
            <w:pPr>
              <w:autoSpaceDE w:val="0"/>
              <w:autoSpaceDN w:val="0"/>
              <w:adjustRightInd w:val="0"/>
              <w:snapToGrid w:val="0"/>
              <w:spacing w:line="240" w:lineRule="auto"/>
              <w:jc w:val="center"/>
              <w:rPr>
                <w:rFonts w:eastAsia="Times New Roman" w:cs="Arial"/>
                <w:b/>
                <w:bCs/>
              </w:rPr>
            </w:pPr>
            <w:r w:rsidRPr="00CB21CA">
              <w:rPr>
                <w:rFonts w:eastAsia="Times New Roman" w:cs="Arial"/>
                <w:b/>
                <w:bCs/>
              </w:rPr>
              <w:t>Specificity</w:t>
            </w:r>
          </w:p>
        </w:tc>
        <w:tc>
          <w:tcPr>
            <w:tcW w:w="1710" w:type="dxa"/>
            <w:tcBorders>
              <w:top w:val="single" w:sz="4" w:space="0" w:color="auto"/>
              <w:left w:val="nil"/>
              <w:bottom w:val="single" w:sz="4" w:space="0" w:color="auto"/>
              <w:right w:val="nil"/>
            </w:tcBorders>
            <w:shd w:val="clear" w:color="auto" w:fill="auto"/>
            <w:vAlign w:val="center"/>
          </w:tcPr>
          <w:p w14:paraId="02F1577F" w14:textId="77777777" w:rsidR="006E1E92" w:rsidRPr="00CB21CA" w:rsidRDefault="006E1E92" w:rsidP="00CB21CA">
            <w:pPr>
              <w:autoSpaceDE w:val="0"/>
              <w:autoSpaceDN w:val="0"/>
              <w:adjustRightInd w:val="0"/>
              <w:snapToGrid w:val="0"/>
              <w:spacing w:line="240" w:lineRule="auto"/>
              <w:jc w:val="center"/>
              <w:rPr>
                <w:rFonts w:eastAsia="Times New Roman" w:cs="Arial"/>
                <w:b/>
                <w:bCs/>
              </w:rPr>
            </w:pPr>
            <w:r w:rsidRPr="00CB21CA">
              <w:rPr>
                <w:rFonts w:eastAsia="Times New Roman" w:cs="Arial"/>
                <w:b/>
                <w:bCs/>
              </w:rPr>
              <w:t>AUC</w:t>
            </w:r>
          </w:p>
        </w:tc>
        <w:tc>
          <w:tcPr>
            <w:tcW w:w="1710" w:type="dxa"/>
            <w:tcBorders>
              <w:top w:val="single" w:sz="4" w:space="0" w:color="auto"/>
              <w:left w:val="nil"/>
              <w:bottom w:val="single" w:sz="4" w:space="0" w:color="auto"/>
              <w:right w:val="nil"/>
            </w:tcBorders>
            <w:shd w:val="clear" w:color="auto" w:fill="auto"/>
            <w:vAlign w:val="center"/>
          </w:tcPr>
          <w:p w14:paraId="7FB6576F" w14:textId="77777777" w:rsidR="006E1E92" w:rsidRPr="00CB21CA" w:rsidRDefault="006E1E92" w:rsidP="00CB21CA">
            <w:pPr>
              <w:autoSpaceDE w:val="0"/>
              <w:autoSpaceDN w:val="0"/>
              <w:adjustRightInd w:val="0"/>
              <w:snapToGrid w:val="0"/>
              <w:spacing w:line="240" w:lineRule="auto"/>
              <w:jc w:val="center"/>
              <w:rPr>
                <w:rFonts w:eastAsia="Times New Roman" w:cs="Arial"/>
                <w:b/>
                <w:bCs/>
              </w:rPr>
            </w:pPr>
            <w:r w:rsidRPr="00CB21CA">
              <w:rPr>
                <w:rFonts w:eastAsia="Times New Roman" w:cs="Arial"/>
                <w:b/>
                <w:bCs/>
              </w:rPr>
              <w:t>R</w:t>
            </w:r>
            <w:r w:rsidRPr="00CB21CA">
              <w:rPr>
                <w:rFonts w:eastAsia="Times New Roman" w:cs="Arial"/>
                <w:b/>
                <w:bCs/>
                <w:vertAlign w:val="superscript"/>
              </w:rPr>
              <w:t>2</w:t>
            </w:r>
          </w:p>
        </w:tc>
      </w:tr>
      <w:tr w:rsidR="006E1E92" w:rsidRPr="00CB21CA" w14:paraId="186E65B8" w14:textId="77777777" w:rsidTr="00CB21CA">
        <w:tc>
          <w:tcPr>
            <w:tcW w:w="1549" w:type="dxa"/>
            <w:tcBorders>
              <w:top w:val="single" w:sz="4" w:space="0" w:color="auto"/>
              <w:left w:val="nil"/>
              <w:bottom w:val="nil"/>
              <w:right w:val="nil"/>
            </w:tcBorders>
            <w:shd w:val="clear" w:color="auto" w:fill="auto"/>
            <w:vAlign w:val="center"/>
          </w:tcPr>
          <w:p w14:paraId="271A1AF2" w14:textId="77777777" w:rsidR="006E1E92" w:rsidRPr="00CB21CA" w:rsidRDefault="006E1E92" w:rsidP="003816C3">
            <w:pPr>
              <w:autoSpaceDE w:val="0"/>
              <w:autoSpaceDN w:val="0"/>
              <w:adjustRightInd w:val="0"/>
              <w:snapToGrid w:val="0"/>
              <w:spacing w:line="240" w:lineRule="auto"/>
              <w:rPr>
                <w:rFonts w:eastAsia="Times New Roman" w:cs="Arial"/>
              </w:rPr>
              <w:pPrChange w:id="215" w:author="Thomas Erol Tavolara" w:date="2022-11-22T17:20:00Z">
                <w:pPr>
                  <w:autoSpaceDE w:val="0"/>
                  <w:autoSpaceDN w:val="0"/>
                  <w:adjustRightInd w:val="0"/>
                  <w:snapToGrid w:val="0"/>
                  <w:spacing w:line="240" w:lineRule="auto"/>
                  <w:jc w:val="center"/>
                </w:pPr>
              </w:pPrChange>
            </w:pPr>
            <w:r w:rsidRPr="00CB21CA">
              <w:rPr>
                <w:rFonts w:eastAsia="Times New Roman" w:cs="Arial"/>
              </w:rPr>
              <w:t>SSL features</w:t>
            </w:r>
          </w:p>
        </w:tc>
        <w:tc>
          <w:tcPr>
            <w:tcW w:w="1691" w:type="dxa"/>
            <w:tcBorders>
              <w:top w:val="single" w:sz="4" w:space="0" w:color="auto"/>
              <w:left w:val="nil"/>
              <w:bottom w:val="nil"/>
              <w:right w:val="nil"/>
            </w:tcBorders>
            <w:shd w:val="clear" w:color="auto" w:fill="auto"/>
            <w:vAlign w:val="center"/>
          </w:tcPr>
          <w:p w14:paraId="2F887F32"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single" w:sz="4" w:space="0" w:color="auto"/>
              <w:left w:val="nil"/>
              <w:bottom w:val="nil"/>
              <w:right w:val="nil"/>
            </w:tcBorders>
            <w:shd w:val="clear" w:color="auto" w:fill="auto"/>
            <w:vAlign w:val="center"/>
          </w:tcPr>
          <w:p w14:paraId="22846D5E"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single" w:sz="4" w:space="0" w:color="auto"/>
              <w:left w:val="nil"/>
              <w:bottom w:val="nil"/>
              <w:right w:val="nil"/>
            </w:tcBorders>
            <w:shd w:val="clear" w:color="auto" w:fill="auto"/>
            <w:vAlign w:val="center"/>
          </w:tcPr>
          <w:p w14:paraId="4D647E92"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single" w:sz="4" w:space="0" w:color="auto"/>
              <w:left w:val="nil"/>
              <w:bottom w:val="nil"/>
              <w:right w:val="nil"/>
            </w:tcBorders>
            <w:shd w:val="clear" w:color="auto" w:fill="auto"/>
            <w:vAlign w:val="center"/>
          </w:tcPr>
          <w:p w14:paraId="2358958F"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64A50787" w14:textId="77777777" w:rsidTr="00CB21CA">
        <w:tc>
          <w:tcPr>
            <w:tcW w:w="1549" w:type="dxa"/>
            <w:tcBorders>
              <w:top w:val="nil"/>
              <w:left w:val="nil"/>
              <w:bottom w:val="nil"/>
              <w:right w:val="nil"/>
            </w:tcBorders>
            <w:shd w:val="clear" w:color="auto" w:fill="auto"/>
            <w:vAlign w:val="center"/>
          </w:tcPr>
          <w:p w14:paraId="5E41045B" w14:textId="09CFCAD0" w:rsidR="006E1E92" w:rsidRPr="00CB21CA" w:rsidRDefault="003816C3" w:rsidP="003816C3">
            <w:pPr>
              <w:autoSpaceDE w:val="0"/>
              <w:autoSpaceDN w:val="0"/>
              <w:adjustRightInd w:val="0"/>
              <w:snapToGrid w:val="0"/>
              <w:spacing w:line="240" w:lineRule="auto"/>
              <w:rPr>
                <w:rFonts w:eastAsia="Times New Roman" w:cs="Arial"/>
              </w:rPr>
              <w:pPrChange w:id="216" w:author="Thomas Erol Tavolara" w:date="2022-11-22T17:20:00Z">
                <w:pPr>
                  <w:autoSpaceDE w:val="0"/>
                  <w:autoSpaceDN w:val="0"/>
                  <w:adjustRightInd w:val="0"/>
                  <w:snapToGrid w:val="0"/>
                  <w:spacing w:line="240" w:lineRule="auto"/>
                  <w:jc w:val="center"/>
                </w:pPr>
              </w:pPrChange>
            </w:pPr>
            <w:ins w:id="217" w:author="Thomas Erol Tavolara" w:date="2022-11-22T17:20:00Z">
              <w:r>
                <w:rPr>
                  <w:rFonts w:eastAsia="Times New Roman" w:cs="Arial"/>
                </w:rPr>
                <w:t xml:space="preserve">  </w:t>
              </w:r>
            </w:ins>
            <w:r w:rsidR="006E1E92" w:rsidRPr="00CB21CA">
              <w:rPr>
                <w:rFonts w:eastAsia="Times New Roman" w:cs="Arial"/>
              </w:rPr>
              <w:t>Supervised</w:t>
            </w:r>
          </w:p>
        </w:tc>
        <w:tc>
          <w:tcPr>
            <w:tcW w:w="1691" w:type="dxa"/>
            <w:tcBorders>
              <w:top w:val="nil"/>
              <w:left w:val="nil"/>
              <w:bottom w:val="nil"/>
              <w:right w:val="nil"/>
            </w:tcBorders>
            <w:shd w:val="clear" w:color="auto" w:fill="auto"/>
            <w:vAlign w:val="center"/>
          </w:tcPr>
          <w:p w14:paraId="7F50FFF4"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61783F3B"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5D1EA38E"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7B7578B7"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726AE000" w14:textId="77777777" w:rsidTr="00CB21CA">
        <w:tc>
          <w:tcPr>
            <w:tcW w:w="1549" w:type="dxa"/>
            <w:tcBorders>
              <w:top w:val="nil"/>
              <w:left w:val="nil"/>
              <w:bottom w:val="nil"/>
              <w:right w:val="nil"/>
            </w:tcBorders>
            <w:shd w:val="clear" w:color="auto" w:fill="auto"/>
            <w:vAlign w:val="center"/>
          </w:tcPr>
          <w:p w14:paraId="2A1EBA69" w14:textId="149D8437" w:rsidR="006E1E92" w:rsidRPr="00CB21CA" w:rsidRDefault="003816C3" w:rsidP="003816C3">
            <w:pPr>
              <w:autoSpaceDE w:val="0"/>
              <w:autoSpaceDN w:val="0"/>
              <w:adjustRightInd w:val="0"/>
              <w:snapToGrid w:val="0"/>
              <w:spacing w:line="240" w:lineRule="auto"/>
              <w:rPr>
                <w:rFonts w:eastAsia="Times New Roman" w:cs="Arial"/>
              </w:rPr>
              <w:pPrChange w:id="218" w:author="Thomas Erol Tavolara" w:date="2022-11-22T17:20:00Z">
                <w:pPr>
                  <w:autoSpaceDE w:val="0"/>
                  <w:autoSpaceDN w:val="0"/>
                  <w:adjustRightInd w:val="0"/>
                  <w:snapToGrid w:val="0"/>
                  <w:spacing w:line="240" w:lineRule="auto"/>
                  <w:jc w:val="center"/>
                </w:pPr>
              </w:pPrChange>
            </w:pPr>
            <w:ins w:id="219" w:author="Thomas Erol Tavolara" w:date="2022-11-22T17:20:00Z">
              <w:r>
                <w:rPr>
                  <w:rFonts w:eastAsia="Times New Roman" w:cs="Arial"/>
                </w:rPr>
                <w:t xml:space="preserve">    </w:t>
              </w:r>
            </w:ins>
            <w:r w:rsidR="006E1E92" w:rsidRPr="00CB21CA">
              <w:rPr>
                <w:rFonts w:eastAsia="Times New Roman" w:cs="Arial"/>
              </w:rPr>
              <w:t>25%</w:t>
            </w:r>
          </w:p>
        </w:tc>
        <w:tc>
          <w:tcPr>
            <w:tcW w:w="1691" w:type="dxa"/>
            <w:tcBorders>
              <w:top w:val="nil"/>
              <w:left w:val="nil"/>
              <w:bottom w:val="nil"/>
              <w:right w:val="nil"/>
            </w:tcBorders>
            <w:shd w:val="clear" w:color="auto" w:fill="auto"/>
            <w:vAlign w:val="center"/>
          </w:tcPr>
          <w:p w14:paraId="77E204FD"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0.7898 ± 0.0967</w:t>
            </w:r>
          </w:p>
        </w:tc>
        <w:tc>
          <w:tcPr>
            <w:tcW w:w="1710" w:type="dxa"/>
            <w:tcBorders>
              <w:top w:val="nil"/>
              <w:left w:val="nil"/>
              <w:bottom w:val="nil"/>
              <w:right w:val="nil"/>
            </w:tcBorders>
            <w:shd w:val="clear" w:color="auto" w:fill="auto"/>
            <w:vAlign w:val="center"/>
          </w:tcPr>
          <w:p w14:paraId="34E65C9D"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0.7001 ± 0.1220</w:t>
            </w:r>
          </w:p>
        </w:tc>
        <w:tc>
          <w:tcPr>
            <w:tcW w:w="1710" w:type="dxa"/>
            <w:tcBorders>
              <w:top w:val="nil"/>
              <w:left w:val="nil"/>
              <w:bottom w:val="nil"/>
              <w:right w:val="nil"/>
            </w:tcBorders>
            <w:shd w:val="clear" w:color="auto" w:fill="auto"/>
            <w:vAlign w:val="center"/>
          </w:tcPr>
          <w:p w14:paraId="047BD2DF"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0.8204 ± 0.0521</w:t>
            </w:r>
          </w:p>
        </w:tc>
        <w:tc>
          <w:tcPr>
            <w:tcW w:w="1710" w:type="dxa"/>
            <w:tcBorders>
              <w:top w:val="nil"/>
              <w:left w:val="nil"/>
              <w:bottom w:val="nil"/>
              <w:right w:val="nil"/>
            </w:tcBorders>
            <w:shd w:val="clear" w:color="auto" w:fill="auto"/>
            <w:vAlign w:val="center"/>
          </w:tcPr>
          <w:p w14:paraId="1D5574B4"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0.4214 ± 0.1853</w:t>
            </w:r>
          </w:p>
        </w:tc>
      </w:tr>
      <w:tr w:rsidR="006E1E92" w:rsidRPr="00CB21CA" w14:paraId="2BAB6D21" w14:textId="77777777" w:rsidTr="00CB21CA">
        <w:tc>
          <w:tcPr>
            <w:tcW w:w="1549" w:type="dxa"/>
            <w:tcBorders>
              <w:top w:val="nil"/>
              <w:left w:val="nil"/>
              <w:bottom w:val="nil"/>
              <w:right w:val="nil"/>
            </w:tcBorders>
            <w:shd w:val="clear" w:color="auto" w:fill="auto"/>
            <w:vAlign w:val="center"/>
          </w:tcPr>
          <w:p w14:paraId="09204C33" w14:textId="01DD245B" w:rsidR="006E1E92" w:rsidRPr="00CB21CA" w:rsidRDefault="003816C3" w:rsidP="003816C3">
            <w:pPr>
              <w:autoSpaceDE w:val="0"/>
              <w:autoSpaceDN w:val="0"/>
              <w:adjustRightInd w:val="0"/>
              <w:snapToGrid w:val="0"/>
              <w:spacing w:line="240" w:lineRule="auto"/>
              <w:rPr>
                <w:rFonts w:eastAsia="Times New Roman" w:cs="Arial"/>
              </w:rPr>
              <w:pPrChange w:id="220" w:author="Thomas Erol Tavolara" w:date="2022-11-22T17:20:00Z">
                <w:pPr>
                  <w:autoSpaceDE w:val="0"/>
                  <w:autoSpaceDN w:val="0"/>
                  <w:adjustRightInd w:val="0"/>
                  <w:snapToGrid w:val="0"/>
                  <w:spacing w:line="240" w:lineRule="auto"/>
                  <w:jc w:val="center"/>
                </w:pPr>
              </w:pPrChange>
            </w:pPr>
            <w:ins w:id="221" w:author="Thomas Erol Tavolara" w:date="2022-11-22T17:20:00Z">
              <w:r>
                <w:rPr>
                  <w:rFonts w:eastAsia="Times New Roman" w:cs="Arial"/>
                </w:rPr>
                <w:t xml:space="preserve">    </w:t>
              </w:r>
            </w:ins>
            <w:r w:rsidR="006E1E92" w:rsidRPr="00CB21CA">
              <w:rPr>
                <w:rFonts w:eastAsia="Times New Roman" w:cs="Arial"/>
              </w:rPr>
              <w:t>50%</w:t>
            </w:r>
          </w:p>
        </w:tc>
        <w:tc>
          <w:tcPr>
            <w:tcW w:w="1691" w:type="dxa"/>
            <w:tcBorders>
              <w:top w:val="nil"/>
              <w:left w:val="nil"/>
              <w:bottom w:val="nil"/>
              <w:right w:val="nil"/>
            </w:tcBorders>
            <w:shd w:val="clear" w:color="auto" w:fill="auto"/>
            <w:vAlign w:val="center"/>
          </w:tcPr>
          <w:p w14:paraId="3717FF18"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0.8059 ± 0.0769</w:t>
            </w:r>
          </w:p>
        </w:tc>
        <w:tc>
          <w:tcPr>
            <w:tcW w:w="1710" w:type="dxa"/>
            <w:tcBorders>
              <w:top w:val="nil"/>
              <w:left w:val="nil"/>
              <w:bottom w:val="nil"/>
              <w:right w:val="nil"/>
            </w:tcBorders>
            <w:shd w:val="clear" w:color="auto" w:fill="auto"/>
            <w:vAlign w:val="center"/>
          </w:tcPr>
          <w:p w14:paraId="2EA208E5"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0.7672 ± 0.0747</w:t>
            </w:r>
          </w:p>
        </w:tc>
        <w:tc>
          <w:tcPr>
            <w:tcW w:w="1710" w:type="dxa"/>
            <w:tcBorders>
              <w:top w:val="nil"/>
              <w:left w:val="nil"/>
              <w:bottom w:val="nil"/>
              <w:right w:val="nil"/>
            </w:tcBorders>
            <w:shd w:val="clear" w:color="auto" w:fill="auto"/>
            <w:vAlign w:val="center"/>
          </w:tcPr>
          <w:p w14:paraId="193C167B"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0.8633 ± 0.0302</w:t>
            </w:r>
          </w:p>
        </w:tc>
        <w:tc>
          <w:tcPr>
            <w:tcW w:w="1710" w:type="dxa"/>
            <w:tcBorders>
              <w:top w:val="nil"/>
              <w:left w:val="nil"/>
              <w:bottom w:val="nil"/>
              <w:right w:val="nil"/>
            </w:tcBorders>
            <w:shd w:val="clear" w:color="auto" w:fill="auto"/>
            <w:vAlign w:val="center"/>
          </w:tcPr>
          <w:p w14:paraId="313725A1"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0.4680 ± 0.1848</w:t>
            </w:r>
          </w:p>
        </w:tc>
      </w:tr>
      <w:tr w:rsidR="006E1E92" w:rsidRPr="00CB21CA" w14:paraId="735AC727" w14:textId="77777777" w:rsidTr="00CB21CA">
        <w:tc>
          <w:tcPr>
            <w:tcW w:w="1549" w:type="dxa"/>
            <w:tcBorders>
              <w:top w:val="nil"/>
              <w:left w:val="nil"/>
              <w:bottom w:val="nil"/>
              <w:right w:val="nil"/>
            </w:tcBorders>
            <w:shd w:val="clear" w:color="auto" w:fill="auto"/>
            <w:vAlign w:val="center"/>
          </w:tcPr>
          <w:p w14:paraId="6A864415" w14:textId="53873418" w:rsidR="006E1E92" w:rsidRPr="00CB21CA" w:rsidRDefault="003816C3" w:rsidP="003816C3">
            <w:pPr>
              <w:autoSpaceDE w:val="0"/>
              <w:autoSpaceDN w:val="0"/>
              <w:adjustRightInd w:val="0"/>
              <w:snapToGrid w:val="0"/>
              <w:spacing w:line="240" w:lineRule="auto"/>
              <w:rPr>
                <w:rFonts w:eastAsia="Times New Roman" w:cs="Arial"/>
              </w:rPr>
              <w:pPrChange w:id="222" w:author="Thomas Erol Tavolara" w:date="2022-11-22T17:20:00Z">
                <w:pPr>
                  <w:autoSpaceDE w:val="0"/>
                  <w:autoSpaceDN w:val="0"/>
                  <w:adjustRightInd w:val="0"/>
                  <w:snapToGrid w:val="0"/>
                  <w:spacing w:line="240" w:lineRule="auto"/>
                  <w:jc w:val="center"/>
                </w:pPr>
              </w:pPrChange>
            </w:pPr>
            <w:ins w:id="223" w:author="Thomas Erol Tavolara" w:date="2022-11-22T17:20:00Z">
              <w:r>
                <w:rPr>
                  <w:rFonts w:eastAsia="Times New Roman" w:cs="Arial"/>
                </w:rPr>
                <w:t xml:space="preserve">    </w:t>
              </w:r>
            </w:ins>
            <w:r w:rsidR="006E1E92" w:rsidRPr="00CB21CA">
              <w:rPr>
                <w:rFonts w:eastAsia="Times New Roman" w:cs="Arial"/>
              </w:rPr>
              <w:t>75%</w:t>
            </w:r>
          </w:p>
        </w:tc>
        <w:tc>
          <w:tcPr>
            <w:tcW w:w="1691" w:type="dxa"/>
            <w:tcBorders>
              <w:top w:val="nil"/>
              <w:left w:val="nil"/>
              <w:bottom w:val="nil"/>
              <w:right w:val="nil"/>
            </w:tcBorders>
            <w:shd w:val="clear" w:color="auto" w:fill="auto"/>
            <w:vAlign w:val="center"/>
          </w:tcPr>
          <w:p w14:paraId="3BEEC334"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0.8268 ± 0.0537</w:t>
            </w:r>
          </w:p>
        </w:tc>
        <w:tc>
          <w:tcPr>
            <w:tcW w:w="1710" w:type="dxa"/>
            <w:tcBorders>
              <w:top w:val="nil"/>
              <w:left w:val="nil"/>
              <w:bottom w:val="nil"/>
              <w:right w:val="nil"/>
            </w:tcBorders>
            <w:shd w:val="clear" w:color="auto" w:fill="auto"/>
            <w:vAlign w:val="center"/>
          </w:tcPr>
          <w:p w14:paraId="51C3791B"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0.7795 ± 0.0705</w:t>
            </w:r>
          </w:p>
        </w:tc>
        <w:tc>
          <w:tcPr>
            <w:tcW w:w="1710" w:type="dxa"/>
            <w:tcBorders>
              <w:top w:val="nil"/>
              <w:left w:val="nil"/>
              <w:bottom w:val="nil"/>
              <w:right w:val="nil"/>
            </w:tcBorders>
            <w:shd w:val="clear" w:color="auto" w:fill="auto"/>
            <w:vAlign w:val="center"/>
          </w:tcPr>
          <w:p w14:paraId="5309EB22"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0.8858 ± 0.0212</w:t>
            </w:r>
          </w:p>
        </w:tc>
        <w:tc>
          <w:tcPr>
            <w:tcW w:w="1710" w:type="dxa"/>
            <w:tcBorders>
              <w:top w:val="nil"/>
              <w:left w:val="nil"/>
              <w:bottom w:val="nil"/>
              <w:right w:val="nil"/>
            </w:tcBorders>
            <w:shd w:val="clear" w:color="auto" w:fill="auto"/>
            <w:vAlign w:val="center"/>
          </w:tcPr>
          <w:p w14:paraId="3E8E4786"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0.5453 ± 0.0711</w:t>
            </w:r>
          </w:p>
        </w:tc>
      </w:tr>
      <w:tr w:rsidR="006E1E92" w:rsidRPr="00CB21CA" w14:paraId="0896E25E" w14:textId="77777777" w:rsidTr="00CB21CA">
        <w:tc>
          <w:tcPr>
            <w:tcW w:w="1549" w:type="dxa"/>
            <w:tcBorders>
              <w:top w:val="nil"/>
              <w:left w:val="nil"/>
              <w:bottom w:val="nil"/>
              <w:right w:val="nil"/>
            </w:tcBorders>
            <w:shd w:val="clear" w:color="auto" w:fill="auto"/>
            <w:vAlign w:val="center"/>
          </w:tcPr>
          <w:p w14:paraId="7C971D73" w14:textId="3024012B" w:rsidR="006E1E92" w:rsidRPr="00CB21CA" w:rsidRDefault="003816C3" w:rsidP="003816C3">
            <w:pPr>
              <w:autoSpaceDE w:val="0"/>
              <w:autoSpaceDN w:val="0"/>
              <w:adjustRightInd w:val="0"/>
              <w:snapToGrid w:val="0"/>
              <w:spacing w:line="240" w:lineRule="auto"/>
              <w:rPr>
                <w:rFonts w:eastAsia="Times New Roman" w:cs="Arial"/>
              </w:rPr>
              <w:pPrChange w:id="224" w:author="Thomas Erol Tavolara" w:date="2022-11-22T17:20:00Z">
                <w:pPr>
                  <w:autoSpaceDE w:val="0"/>
                  <w:autoSpaceDN w:val="0"/>
                  <w:adjustRightInd w:val="0"/>
                  <w:snapToGrid w:val="0"/>
                  <w:spacing w:line="240" w:lineRule="auto"/>
                  <w:jc w:val="center"/>
                </w:pPr>
              </w:pPrChange>
            </w:pPr>
            <w:ins w:id="225" w:author="Thomas Erol Tavolara" w:date="2022-11-22T17:20:00Z">
              <w:r>
                <w:rPr>
                  <w:rFonts w:eastAsia="Times New Roman" w:cs="Arial"/>
                </w:rPr>
                <w:t xml:space="preserve">  </w:t>
              </w:r>
            </w:ins>
            <w:r w:rsidR="006E1E92" w:rsidRPr="00CB21CA">
              <w:rPr>
                <w:rFonts w:eastAsia="Times New Roman" w:cs="Arial"/>
              </w:rPr>
              <w:t>Fine-tune</w:t>
            </w:r>
          </w:p>
        </w:tc>
        <w:tc>
          <w:tcPr>
            <w:tcW w:w="1691" w:type="dxa"/>
            <w:tcBorders>
              <w:top w:val="nil"/>
              <w:left w:val="nil"/>
              <w:bottom w:val="nil"/>
              <w:right w:val="nil"/>
            </w:tcBorders>
            <w:shd w:val="clear" w:color="auto" w:fill="auto"/>
            <w:vAlign w:val="center"/>
          </w:tcPr>
          <w:p w14:paraId="4C51AF66"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74C2C82C"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6F86444E"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0CF75C26"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457B1B7E" w14:textId="77777777" w:rsidTr="00CB21CA">
        <w:tc>
          <w:tcPr>
            <w:tcW w:w="1549" w:type="dxa"/>
            <w:tcBorders>
              <w:top w:val="nil"/>
              <w:left w:val="nil"/>
              <w:bottom w:val="nil"/>
              <w:right w:val="nil"/>
            </w:tcBorders>
            <w:shd w:val="clear" w:color="auto" w:fill="auto"/>
            <w:vAlign w:val="center"/>
          </w:tcPr>
          <w:p w14:paraId="1F76EB58" w14:textId="63CA6473" w:rsidR="006E1E92" w:rsidRPr="00CB21CA" w:rsidRDefault="003816C3" w:rsidP="003816C3">
            <w:pPr>
              <w:autoSpaceDE w:val="0"/>
              <w:autoSpaceDN w:val="0"/>
              <w:adjustRightInd w:val="0"/>
              <w:snapToGrid w:val="0"/>
              <w:spacing w:line="240" w:lineRule="auto"/>
              <w:rPr>
                <w:rFonts w:eastAsia="Times New Roman" w:cs="Arial"/>
              </w:rPr>
              <w:pPrChange w:id="226" w:author="Thomas Erol Tavolara" w:date="2022-11-22T17:20:00Z">
                <w:pPr>
                  <w:autoSpaceDE w:val="0"/>
                  <w:autoSpaceDN w:val="0"/>
                  <w:adjustRightInd w:val="0"/>
                  <w:snapToGrid w:val="0"/>
                  <w:spacing w:line="240" w:lineRule="auto"/>
                  <w:jc w:val="center"/>
                </w:pPr>
              </w:pPrChange>
            </w:pPr>
            <w:ins w:id="227" w:author="Thomas Erol Tavolara" w:date="2022-11-22T17:20:00Z">
              <w:r>
                <w:rPr>
                  <w:rFonts w:eastAsia="Times New Roman" w:cs="Arial"/>
                </w:rPr>
                <w:t xml:space="preserve">    </w:t>
              </w:r>
            </w:ins>
            <w:r w:rsidR="006E1E92" w:rsidRPr="00CB21CA">
              <w:rPr>
                <w:rFonts w:eastAsia="Times New Roman" w:cs="Arial"/>
              </w:rPr>
              <w:t>25%</w:t>
            </w:r>
          </w:p>
        </w:tc>
        <w:tc>
          <w:tcPr>
            <w:tcW w:w="1691" w:type="dxa"/>
            <w:tcBorders>
              <w:top w:val="nil"/>
              <w:left w:val="nil"/>
              <w:bottom w:val="nil"/>
              <w:right w:val="nil"/>
            </w:tcBorders>
            <w:shd w:val="clear" w:color="auto" w:fill="auto"/>
            <w:vAlign w:val="center"/>
          </w:tcPr>
          <w:p w14:paraId="302F557A"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0.7951 ± 0.0796</w:t>
            </w:r>
          </w:p>
        </w:tc>
        <w:tc>
          <w:tcPr>
            <w:tcW w:w="1710" w:type="dxa"/>
            <w:tcBorders>
              <w:top w:val="nil"/>
              <w:left w:val="nil"/>
              <w:bottom w:val="nil"/>
              <w:right w:val="nil"/>
            </w:tcBorders>
            <w:shd w:val="clear" w:color="auto" w:fill="auto"/>
            <w:vAlign w:val="center"/>
          </w:tcPr>
          <w:p w14:paraId="22EF003D"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0.6691 ± 0.1165</w:t>
            </w:r>
          </w:p>
        </w:tc>
        <w:tc>
          <w:tcPr>
            <w:tcW w:w="1710" w:type="dxa"/>
            <w:tcBorders>
              <w:top w:val="nil"/>
              <w:left w:val="nil"/>
              <w:bottom w:val="nil"/>
              <w:right w:val="nil"/>
            </w:tcBorders>
            <w:shd w:val="clear" w:color="auto" w:fill="auto"/>
            <w:vAlign w:val="center"/>
          </w:tcPr>
          <w:p w14:paraId="45E8F29C"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0.8081 ± 0.0602</w:t>
            </w:r>
          </w:p>
        </w:tc>
        <w:tc>
          <w:tcPr>
            <w:tcW w:w="1710" w:type="dxa"/>
            <w:tcBorders>
              <w:top w:val="nil"/>
              <w:left w:val="nil"/>
              <w:bottom w:val="nil"/>
              <w:right w:val="nil"/>
            </w:tcBorders>
            <w:shd w:val="clear" w:color="auto" w:fill="auto"/>
            <w:vAlign w:val="center"/>
          </w:tcPr>
          <w:p w14:paraId="14B02B55"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0.4898 ± 0.0841</w:t>
            </w:r>
          </w:p>
        </w:tc>
      </w:tr>
      <w:tr w:rsidR="006E1E92" w:rsidRPr="00CB21CA" w14:paraId="52BA1127" w14:textId="77777777" w:rsidTr="00CB21CA">
        <w:tc>
          <w:tcPr>
            <w:tcW w:w="1549" w:type="dxa"/>
            <w:tcBorders>
              <w:top w:val="nil"/>
              <w:left w:val="nil"/>
              <w:bottom w:val="nil"/>
              <w:right w:val="nil"/>
            </w:tcBorders>
            <w:shd w:val="clear" w:color="auto" w:fill="auto"/>
            <w:vAlign w:val="center"/>
          </w:tcPr>
          <w:p w14:paraId="1EDA92C8" w14:textId="72AD4B47" w:rsidR="006E1E92" w:rsidRPr="00CB21CA" w:rsidRDefault="003816C3" w:rsidP="003816C3">
            <w:pPr>
              <w:autoSpaceDE w:val="0"/>
              <w:autoSpaceDN w:val="0"/>
              <w:adjustRightInd w:val="0"/>
              <w:snapToGrid w:val="0"/>
              <w:spacing w:line="240" w:lineRule="auto"/>
              <w:rPr>
                <w:rFonts w:eastAsia="Times New Roman" w:cs="Arial"/>
              </w:rPr>
              <w:pPrChange w:id="228" w:author="Thomas Erol Tavolara" w:date="2022-11-22T17:20:00Z">
                <w:pPr>
                  <w:autoSpaceDE w:val="0"/>
                  <w:autoSpaceDN w:val="0"/>
                  <w:adjustRightInd w:val="0"/>
                  <w:snapToGrid w:val="0"/>
                  <w:spacing w:line="240" w:lineRule="auto"/>
                  <w:jc w:val="center"/>
                </w:pPr>
              </w:pPrChange>
            </w:pPr>
            <w:ins w:id="229" w:author="Thomas Erol Tavolara" w:date="2022-11-22T17:20:00Z">
              <w:r>
                <w:rPr>
                  <w:rFonts w:eastAsia="Times New Roman" w:cs="Arial"/>
                </w:rPr>
                <w:t xml:space="preserve">    </w:t>
              </w:r>
            </w:ins>
            <w:r w:rsidR="006E1E92" w:rsidRPr="00CB21CA">
              <w:rPr>
                <w:rFonts w:eastAsia="Times New Roman" w:cs="Arial"/>
              </w:rPr>
              <w:t>50%</w:t>
            </w:r>
          </w:p>
        </w:tc>
        <w:tc>
          <w:tcPr>
            <w:tcW w:w="1691" w:type="dxa"/>
            <w:tcBorders>
              <w:top w:val="nil"/>
              <w:left w:val="nil"/>
              <w:bottom w:val="nil"/>
              <w:right w:val="nil"/>
            </w:tcBorders>
            <w:shd w:val="clear" w:color="auto" w:fill="auto"/>
            <w:vAlign w:val="center"/>
          </w:tcPr>
          <w:p w14:paraId="423DCC9C"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0.8153 ± 0.0655</w:t>
            </w:r>
          </w:p>
        </w:tc>
        <w:tc>
          <w:tcPr>
            <w:tcW w:w="1710" w:type="dxa"/>
            <w:tcBorders>
              <w:top w:val="nil"/>
              <w:left w:val="nil"/>
              <w:bottom w:val="nil"/>
              <w:right w:val="nil"/>
            </w:tcBorders>
            <w:shd w:val="clear" w:color="auto" w:fill="auto"/>
            <w:vAlign w:val="center"/>
          </w:tcPr>
          <w:p w14:paraId="57DF6139"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0.7336 ± 0.0661</w:t>
            </w:r>
          </w:p>
        </w:tc>
        <w:tc>
          <w:tcPr>
            <w:tcW w:w="1710" w:type="dxa"/>
            <w:tcBorders>
              <w:top w:val="nil"/>
              <w:left w:val="nil"/>
              <w:bottom w:val="nil"/>
              <w:right w:val="nil"/>
            </w:tcBorders>
            <w:shd w:val="clear" w:color="auto" w:fill="auto"/>
            <w:vAlign w:val="center"/>
          </w:tcPr>
          <w:p w14:paraId="2FA1BEC5"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0.8545 ± 0.0277</w:t>
            </w:r>
          </w:p>
        </w:tc>
        <w:tc>
          <w:tcPr>
            <w:tcW w:w="1710" w:type="dxa"/>
            <w:tcBorders>
              <w:top w:val="nil"/>
              <w:left w:val="nil"/>
              <w:bottom w:val="nil"/>
              <w:right w:val="nil"/>
            </w:tcBorders>
            <w:shd w:val="clear" w:color="auto" w:fill="auto"/>
            <w:vAlign w:val="center"/>
          </w:tcPr>
          <w:p w14:paraId="6B205718"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0.5320 ± 0.0936</w:t>
            </w:r>
          </w:p>
        </w:tc>
      </w:tr>
      <w:tr w:rsidR="006E1E92" w:rsidRPr="00CB21CA" w14:paraId="4697D588" w14:textId="77777777" w:rsidTr="00CB21CA">
        <w:tc>
          <w:tcPr>
            <w:tcW w:w="1549" w:type="dxa"/>
            <w:tcBorders>
              <w:top w:val="nil"/>
              <w:left w:val="nil"/>
              <w:bottom w:val="nil"/>
              <w:right w:val="nil"/>
            </w:tcBorders>
            <w:shd w:val="clear" w:color="auto" w:fill="auto"/>
            <w:vAlign w:val="center"/>
          </w:tcPr>
          <w:p w14:paraId="4730F27D" w14:textId="4E64CBEE" w:rsidR="006E1E92" w:rsidRPr="00CB21CA" w:rsidRDefault="003816C3" w:rsidP="003816C3">
            <w:pPr>
              <w:autoSpaceDE w:val="0"/>
              <w:autoSpaceDN w:val="0"/>
              <w:adjustRightInd w:val="0"/>
              <w:snapToGrid w:val="0"/>
              <w:spacing w:line="240" w:lineRule="auto"/>
              <w:rPr>
                <w:rFonts w:eastAsia="Times New Roman" w:cs="Arial"/>
              </w:rPr>
              <w:pPrChange w:id="230" w:author="Thomas Erol Tavolara" w:date="2022-11-22T17:20:00Z">
                <w:pPr>
                  <w:autoSpaceDE w:val="0"/>
                  <w:autoSpaceDN w:val="0"/>
                  <w:adjustRightInd w:val="0"/>
                  <w:snapToGrid w:val="0"/>
                  <w:spacing w:line="240" w:lineRule="auto"/>
                  <w:jc w:val="center"/>
                </w:pPr>
              </w:pPrChange>
            </w:pPr>
            <w:ins w:id="231" w:author="Thomas Erol Tavolara" w:date="2022-11-22T17:20:00Z">
              <w:r>
                <w:rPr>
                  <w:rFonts w:eastAsia="Times New Roman" w:cs="Arial"/>
                </w:rPr>
                <w:t xml:space="preserve">    </w:t>
              </w:r>
            </w:ins>
            <w:r w:rsidR="006E1E92" w:rsidRPr="00CB21CA">
              <w:rPr>
                <w:rFonts w:eastAsia="Times New Roman" w:cs="Arial"/>
              </w:rPr>
              <w:t>75%</w:t>
            </w:r>
          </w:p>
        </w:tc>
        <w:tc>
          <w:tcPr>
            <w:tcW w:w="1691" w:type="dxa"/>
            <w:tcBorders>
              <w:top w:val="nil"/>
              <w:left w:val="nil"/>
              <w:bottom w:val="nil"/>
              <w:right w:val="nil"/>
            </w:tcBorders>
            <w:shd w:val="clear" w:color="auto" w:fill="auto"/>
            <w:vAlign w:val="center"/>
          </w:tcPr>
          <w:p w14:paraId="3BD37FC6"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0.8537 ± 0.0670</w:t>
            </w:r>
          </w:p>
        </w:tc>
        <w:tc>
          <w:tcPr>
            <w:tcW w:w="1710" w:type="dxa"/>
            <w:tcBorders>
              <w:top w:val="nil"/>
              <w:left w:val="nil"/>
              <w:bottom w:val="nil"/>
              <w:right w:val="nil"/>
            </w:tcBorders>
            <w:shd w:val="clear" w:color="auto" w:fill="auto"/>
            <w:vAlign w:val="center"/>
          </w:tcPr>
          <w:p w14:paraId="3BD9AB04"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0.7260 ± 0.0837</w:t>
            </w:r>
          </w:p>
        </w:tc>
        <w:tc>
          <w:tcPr>
            <w:tcW w:w="1710" w:type="dxa"/>
            <w:tcBorders>
              <w:top w:val="nil"/>
              <w:left w:val="nil"/>
              <w:bottom w:val="nil"/>
              <w:right w:val="nil"/>
            </w:tcBorders>
            <w:shd w:val="clear" w:color="auto" w:fill="auto"/>
            <w:vAlign w:val="center"/>
          </w:tcPr>
          <w:p w14:paraId="28829B5C"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0.8744 ± 0.0175</w:t>
            </w:r>
          </w:p>
        </w:tc>
        <w:tc>
          <w:tcPr>
            <w:tcW w:w="1710" w:type="dxa"/>
            <w:tcBorders>
              <w:top w:val="nil"/>
              <w:left w:val="nil"/>
              <w:bottom w:val="nil"/>
              <w:right w:val="nil"/>
            </w:tcBorders>
            <w:shd w:val="clear" w:color="auto" w:fill="auto"/>
            <w:vAlign w:val="center"/>
          </w:tcPr>
          <w:p w14:paraId="358EE945"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 xml:space="preserve">0.5692 ± 0.0831 </w:t>
            </w:r>
          </w:p>
        </w:tc>
      </w:tr>
      <w:tr w:rsidR="006E1E92" w:rsidRPr="00CB21CA" w14:paraId="08996AE0" w14:textId="77777777" w:rsidTr="00CB21CA">
        <w:tc>
          <w:tcPr>
            <w:tcW w:w="1549" w:type="dxa"/>
            <w:tcBorders>
              <w:top w:val="nil"/>
              <w:left w:val="nil"/>
              <w:bottom w:val="nil"/>
              <w:right w:val="nil"/>
            </w:tcBorders>
            <w:shd w:val="clear" w:color="auto" w:fill="auto"/>
            <w:vAlign w:val="center"/>
          </w:tcPr>
          <w:p w14:paraId="49E79799" w14:textId="7491E88E" w:rsidR="006E1E92" w:rsidRPr="00CB21CA" w:rsidRDefault="003816C3" w:rsidP="003816C3">
            <w:pPr>
              <w:autoSpaceDE w:val="0"/>
              <w:autoSpaceDN w:val="0"/>
              <w:adjustRightInd w:val="0"/>
              <w:snapToGrid w:val="0"/>
              <w:spacing w:line="240" w:lineRule="auto"/>
              <w:rPr>
                <w:rFonts w:eastAsia="Times New Roman" w:cs="Arial"/>
              </w:rPr>
              <w:pPrChange w:id="232" w:author="Thomas Erol Tavolara" w:date="2022-11-22T17:20:00Z">
                <w:pPr>
                  <w:autoSpaceDE w:val="0"/>
                  <w:autoSpaceDN w:val="0"/>
                  <w:adjustRightInd w:val="0"/>
                  <w:snapToGrid w:val="0"/>
                  <w:spacing w:line="240" w:lineRule="auto"/>
                  <w:jc w:val="center"/>
                </w:pPr>
              </w:pPrChange>
            </w:pPr>
            <w:ins w:id="233" w:author="Thomas Erol Tavolara" w:date="2022-11-22T17:20:00Z">
              <w:r>
                <w:rPr>
                  <w:rFonts w:eastAsia="Times New Roman" w:cs="Arial"/>
                </w:rPr>
                <w:t xml:space="preserve">  </w:t>
              </w:r>
            </w:ins>
            <w:r w:rsidR="006E1E92" w:rsidRPr="00CB21CA">
              <w:rPr>
                <w:rFonts w:eastAsia="Times New Roman" w:cs="Arial"/>
              </w:rPr>
              <w:t>Frozen</w:t>
            </w:r>
          </w:p>
        </w:tc>
        <w:tc>
          <w:tcPr>
            <w:tcW w:w="1691" w:type="dxa"/>
            <w:tcBorders>
              <w:top w:val="nil"/>
              <w:left w:val="nil"/>
              <w:bottom w:val="nil"/>
              <w:right w:val="nil"/>
            </w:tcBorders>
            <w:shd w:val="clear" w:color="auto" w:fill="auto"/>
            <w:vAlign w:val="center"/>
          </w:tcPr>
          <w:p w14:paraId="54AFB693"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73FC181D"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29361443"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1AB40E68"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7FB24A8D" w14:textId="77777777" w:rsidTr="00CB21CA">
        <w:tc>
          <w:tcPr>
            <w:tcW w:w="1549" w:type="dxa"/>
            <w:tcBorders>
              <w:top w:val="nil"/>
              <w:left w:val="nil"/>
              <w:bottom w:val="nil"/>
              <w:right w:val="nil"/>
            </w:tcBorders>
            <w:shd w:val="clear" w:color="auto" w:fill="auto"/>
            <w:vAlign w:val="center"/>
          </w:tcPr>
          <w:p w14:paraId="00A5C49B" w14:textId="3497FD29" w:rsidR="006E1E92" w:rsidRPr="00CB21CA" w:rsidRDefault="003816C3" w:rsidP="003816C3">
            <w:pPr>
              <w:autoSpaceDE w:val="0"/>
              <w:autoSpaceDN w:val="0"/>
              <w:adjustRightInd w:val="0"/>
              <w:snapToGrid w:val="0"/>
              <w:spacing w:line="240" w:lineRule="auto"/>
              <w:rPr>
                <w:rFonts w:eastAsia="Times New Roman" w:cs="Arial"/>
              </w:rPr>
              <w:pPrChange w:id="234" w:author="Thomas Erol Tavolara" w:date="2022-11-22T17:20:00Z">
                <w:pPr>
                  <w:autoSpaceDE w:val="0"/>
                  <w:autoSpaceDN w:val="0"/>
                  <w:adjustRightInd w:val="0"/>
                  <w:snapToGrid w:val="0"/>
                  <w:spacing w:line="240" w:lineRule="auto"/>
                  <w:jc w:val="center"/>
                </w:pPr>
              </w:pPrChange>
            </w:pPr>
            <w:ins w:id="235" w:author="Thomas Erol Tavolara" w:date="2022-11-22T17:20:00Z">
              <w:r>
                <w:rPr>
                  <w:rFonts w:eastAsia="Times New Roman" w:cs="Arial"/>
                </w:rPr>
                <w:t xml:space="preserve">    </w:t>
              </w:r>
            </w:ins>
            <w:r w:rsidR="006E1E92" w:rsidRPr="00CB21CA">
              <w:rPr>
                <w:rFonts w:eastAsia="Times New Roman" w:cs="Arial"/>
              </w:rPr>
              <w:t>25%</w:t>
            </w:r>
          </w:p>
        </w:tc>
        <w:tc>
          <w:tcPr>
            <w:tcW w:w="1691" w:type="dxa"/>
            <w:tcBorders>
              <w:top w:val="nil"/>
              <w:left w:val="nil"/>
              <w:bottom w:val="nil"/>
              <w:right w:val="nil"/>
            </w:tcBorders>
            <w:shd w:val="clear" w:color="auto" w:fill="auto"/>
            <w:vAlign w:val="center"/>
          </w:tcPr>
          <w:p w14:paraId="72742EBF"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0.7176 ± 0.0932</w:t>
            </w:r>
          </w:p>
        </w:tc>
        <w:tc>
          <w:tcPr>
            <w:tcW w:w="1710" w:type="dxa"/>
            <w:tcBorders>
              <w:top w:val="nil"/>
              <w:left w:val="nil"/>
              <w:bottom w:val="nil"/>
              <w:right w:val="nil"/>
            </w:tcBorders>
            <w:shd w:val="clear" w:color="auto" w:fill="auto"/>
            <w:vAlign w:val="center"/>
          </w:tcPr>
          <w:p w14:paraId="6E323751"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0.6784 ± 0.0937</w:t>
            </w:r>
          </w:p>
        </w:tc>
        <w:tc>
          <w:tcPr>
            <w:tcW w:w="1710" w:type="dxa"/>
            <w:tcBorders>
              <w:top w:val="nil"/>
              <w:left w:val="nil"/>
              <w:bottom w:val="nil"/>
              <w:right w:val="nil"/>
            </w:tcBorders>
            <w:shd w:val="clear" w:color="auto" w:fill="auto"/>
            <w:vAlign w:val="center"/>
          </w:tcPr>
          <w:p w14:paraId="17811364"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0.7787 ± 0.0375</w:t>
            </w:r>
          </w:p>
        </w:tc>
        <w:tc>
          <w:tcPr>
            <w:tcW w:w="1710" w:type="dxa"/>
            <w:tcBorders>
              <w:top w:val="nil"/>
              <w:left w:val="nil"/>
              <w:bottom w:val="nil"/>
              <w:right w:val="nil"/>
            </w:tcBorders>
            <w:shd w:val="clear" w:color="auto" w:fill="auto"/>
            <w:vAlign w:val="center"/>
          </w:tcPr>
          <w:p w14:paraId="4DD1ABA2"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0.3912 ± 0.0940</w:t>
            </w:r>
          </w:p>
        </w:tc>
      </w:tr>
      <w:tr w:rsidR="006E1E92" w:rsidRPr="00CB21CA" w14:paraId="5B9E0E7F" w14:textId="77777777" w:rsidTr="00CB21CA">
        <w:tc>
          <w:tcPr>
            <w:tcW w:w="1549" w:type="dxa"/>
            <w:tcBorders>
              <w:top w:val="nil"/>
              <w:left w:val="nil"/>
              <w:bottom w:val="nil"/>
              <w:right w:val="nil"/>
            </w:tcBorders>
            <w:shd w:val="clear" w:color="auto" w:fill="auto"/>
            <w:vAlign w:val="center"/>
          </w:tcPr>
          <w:p w14:paraId="75E30838" w14:textId="339E0D47" w:rsidR="006E1E92" w:rsidRPr="00CB21CA" w:rsidRDefault="003816C3" w:rsidP="003816C3">
            <w:pPr>
              <w:autoSpaceDE w:val="0"/>
              <w:autoSpaceDN w:val="0"/>
              <w:adjustRightInd w:val="0"/>
              <w:snapToGrid w:val="0"/>
              <w:spacing w:line="240" w:lineRule="auto"/>
              <w:rPr>
                <w:rFonts w:eastAsia="Times New Roman" w:cs="Arial"/>
              </w:rPr>
              <w:pPrChange w:id="236" w:author="Thomas Erol Tavolara" w:date="2022-11-22T17:20:00Z">
                <w:pPr>
                  <w:autoSpaceDE w:val="0"/>
                  <w:autoSpaceDN w:val="0"/>
                  <w:adjustRightInd w:val="0"/>
                  <w:snapToGrid w:val="0"/>
                  <w:spacing w:line="240" w:lineRule="auto"/>
                  <w:jc w:val="center"/>
                </w:pPr>
              </w:pPrChange>
            </w:pPr>
            <w:ins w:id="237" w:author="Thomas Erol Tavolara" w:date="2022-11-22T17:20:00Z">
              <w:r>
                <w:rPr>
                  <w:rFonts w:eastAsia="Times New Roman" w:cs="Arial"/>
                </w:rPr>
                <w:lastRenderedPageBreak/>
                <w:t xml:space="preserve">    </w:t>
              </w:r>
            </w:ins>
            <w:r w:rsidR="006E1E92" w:rsidRPr="00CB21CA">
              <w:rPr>
                <w:rFonts w:eastAsia="Times New Roman" w:cs="Arial"/>
              </w:rPr>
              <w:t>50%</w:t>
            </w:r>
          </w:p>
        </w:tc>
        <w:tc>
          <w:tcPr>
            <w:tcW w:w="1691" w:type="dxa"/>
            <w:tcBorders>
              <w:top w:val="nil"/>
              <w:left w:val="nil"/>
              <w:bottom w:val="nil"/>
              <w:right w:val="nil"/>
            </w:tcBorders>
            <w:shd w:val="clear" w:color="auto" w:fill="auto"/>
            <w:vAlign w:val="center"/>
          </w:tcPr>
          <w:p w14:paraId="21BF3612"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0.7651 ± 0.0355</w:t>
            </w:r>
          </w:p>
        </w:tc>
        <w:tc>
          <w:tcPr>
            <w:tcW w:w="1710" w:type="dxa"/>
            <w:tcBorders>
              <w:top w:val="nil"/>
              <w:left w:val="nil"/>
              <w:bottom w:val="nil"/>
              <w:right w:val="nil"/>
            </w:tcBorders>
            <w:shd w:val="clear" w:color="auto" w:fill="auto"/>
            <w:vAlign w:val="center"/>
          </w:tcPr>
          <w:p w14:paraId="3F8A0F67"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0.7597 ± 0.0477</w:t>
            </w:r>
          </w:p>
        </w:tc>
        <w:tc>
          <w:tcPr>
            <w:tcW w:w="1710" w:type="dxa"/>
            <w:tcBorders>
              <w:top w:val="nil"/>
              <w:left w:val="nil"/>
              <w:bottom w:val="nil"/>
              <w:right w:val="nil"/>
            </w:tcBorders>
            <w:shd w:val="clear" w:color="auto" w:fill="auto"/>
            <w:vAlign w:val="center"/>
          </w:tcPr>
          <w:p w14:paraId="2E7DCB78"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0.8358 ± 0.0249</w:t>
            </w:r>
          </w:p>
        </w:tc>
        <w:tc>
          <w:tcPr>
            <w:tcW w:w="1710" w:type="dxa"/>
            <w:tcBorders>
              <w:top w:val="nil"/>
              <w:left w:val="nil"/>
              <w:bottom w:val="nil"/>
              <w:right w:val="nil"/>
            </w:tcBorders>
            <w:shd w:val="clear" w:color="auto" w:fill="auto"/>
            <w:vAlign w:val="center"/>
          </w:tcPr>
          <w:p w14:paraId="2AF38766"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0.4289 ± 0.1012</w:t>
            </w:r>
          </w:p>
        </w:tc>
      </w:tr>
      <w:tr w:rsidR="006E1E92" w:rsidRPr="00CB21CA" w14:paraId="049212E5" w14:textId="77777777" w:rsidTr="00CB21CA">
        <w:tc>
          <w:tcPr>
            <w:tcW w:w="1549" w:type="dxa"/>
            <w:tcBorders>
              <w:top w:val="nil"/>
              <w:left w:val="nil"/>
              <w:bottom w:val="nil"/>
              <w:right w:val="nil"/>
            </w:tcBorders>
            <w:shd w:val="clear" w:color="auto" w:fill="auto"/>
            <w:vAlign w:val="center"/>
          </w:tcPr>
          <w:p w14:paraId="599F120D" w14:textId="7E3CB929" w:rsidR="006E1E92" w:rsidRPr="00CB21CA" w:rsidRDefault="003816C3" w:rsidP="003816C3">
            <w:pPr>
              <w:autoSpaceDE w:val="0"/>
              <w:autoSpaceDN w:val="0"/>
              <w:adjustRightInd w:val="0"/>
              <w:snapToGrid w:val="0"/>
              <w:spacing w:line="240" w:lineRule="auto"/>
              <w:rPr>
                <w:rFonts w:eastAsia="Times New Roman" w:cs="Arial"/>
              </w:rPr>
              <w:pPrChange w:id="238" w:author="Thomas Erol Tavolara" w:date="2022-11-22T17:20:00Z">
                <w:pPr>
                  <w:autoSpaceDE w:val="0"/>
                  <w:autoSpaceDN w:val="0"/>
                  <w:adjustRightInd w:val="0"/>
                  <w:snapToGrid w:val="0"/>
                  <w:spacing w:line="240" w:lineRule="auto"/>
                  <w:jc w:val="center"/>
                </w:pPr>
              </w:pPrChange>
            </w:pPr>
            <w:ins w:id="239" w:author="Thomas Erol Tavolara" w:date="2022-11-22T17:20:00Z">
              <w:r>
                <w:rPr>
                  <w:rFonts w:eastAsia="Times New Roman" w:cs="Arial"/>
                </w:rPr>
                <w:t xml:space="preserve">    </w:t>
              </w:r>
            </w:ins>
            <w:r w:rsidR="006E1E92" w:rsidRPr="00CB21CA">
              <w:rPr>
                <w:rFonts w:eastAsia="Times New Roman" w:cs="Arial"/>
              </w:rPr>
              <w:t>75%</w:t>
            </w:r>
          </w:p>
        </w:tc>
        <w:tc>
          <w:tcPr>
            <w:tcW w:w="1691" w:type="dxa"/>
            <w:tcBorders>
              <w:top w:val="nil"/>
              <w:left w:val="nil"/>
              <w:bottom w:val="nil"/>
              <w:right w:val="nil"/>
            </w:tcBorders>
            <w:shd w:val="clear" w:color="auto" w:fill="auto"/>
            <w:vAlign w:val="center"/>
          </w:tcPr>
          <w:p w14:paraId="4684567D"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0.7721 ± 0.0405</w:t>
            </w:r>
          </w:p>
        </w:tc>
        <w:tc>
          <w:tcPr>
            <w:tcW w:w="1710" w:type="dxa"/>
            <w:tcBorders>
              <w:top w:val="nil"/>
              <w:left w:val="nil"/>
              <w:bottom w:val="nil"/>
              <w:right w:val="nil"/>
            </w:tcBorders>
            <w:shd w:val="clear" w:color="auto" w:fill="auto"/>
            <w:vAlign w:val="center"/>
          </w:tcPr>
          <w:p w14:paraId="5DF6C41D"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0.7696 ± 0.0452</w:t>
            </w:r>
          </w:p>
        </w:tc>
        <w:tc>
          <w:tcPr>
            <w:tcW w:w="1710" w:type="dxa"/>
            <w:tcBorders>
              <w:top w:val="nil"/>
              <w:left w:val="nil"/>
              <w:bottom w:val="nil"/>
              <w:right w:val="nil"/>
            </w:tcBorders>
            <w:shd w:val="clear" w:color="auto" w:fill="auto"/>
            <w:vAlign w:val="center"/>
          </w:tcPr>
          <w:p w14:paraId="5ECE6A0B"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0.8532 ± 0.0138</w:t>
            </w:r>
          </w:p>
        </w:tc>
        <w:tc>
          <w:tcPr>
            <w:tcW w:w="1710" w:type="dxa"/>
            <w:tcBorders>
              <w:top w:val="nil"/>
              <w:left w:val="nil"/>
              <w:bottom w:val="nil"/>
              <w:right w:val="nil"/>
            </w:tcBorders>
            <w:shd w:val="clear" w:color="auto" w:fill="auto"/>
            <w:vAlign w:val="center"/>
          </w:tcPr>
          <w:p w14:paraId="2FC71C36"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0.4283 ± 0.0966</w:t>
            </w:r>
          </w:p>
        </w:tc>
      </w:tr>
      <w:tr w:rsidR="006E1E92" w:rsidRPr="00CB21CA" w14:paraId="156222E5" w14:textId="77777777" w:rsidTr="00CB21CA">
        <w:tc>
          <w:tcPr>
            <w:tcW w:w="1549" w:type="dxa"/>
            <w:tcBorders>
              <w:top w:val="nil"/>
              <w:left w:val="nil"/>
              <w:bottom w:val="nil"/>
              <w:right w:val="nil"/>
            </w:tcBorders>
            <w:shd w:val="clear" w:color="auto" w:fill="auto"/>
            <w:vAlign w:val="center"/>
          </w:tcPr>
          <w:p w14:paraId="72EB9568" w14:textId="77777777" w:rsidR="006E1E92" w:rsidRPr="00CB21CA" w:rsidRDefault="006E1E92" w:rsidP="003816C3">
            <w:pPr>
              <w:autoSpaceDE w:val="0"/>
              <w:autoSpaceDN w:val="0"/>
              <w:adjustRightInd w:val="0"/>
              <w:snapToGrid w:val="0"/>
              <w:spacing w:line="240" w:lineRule="auto"/>
              <w:rPr>
                <w:rFonts w:eastAsia="Times New Roman" w:cs="Arial"/>
              </w:rPr>
              <w:pPrChange w:id="240" w:author="Thomas Erol Tavolara" w:date="2022-11-22T17:20:00Z">
                <w:pPr>
                  <w:autoSpaceDE w:val="0"/>
                  <w:autoSpaceDN w:val="0"/>
                  <w:adjustRightInd w:val="0"/>
                  <w:snapToGrid w:val="0"/>
                  <w:spacing w:line="240" w:lineRule="auto"/>
                  <w:jc w:val="center"/>
                </w:pPr>
              </w:pPrChange>
            </w:pPr>
            <w:r w:rsidRPr="00CB21CA">
              <w:rPr>
                <w:rFonts w:eastAsia="Times New Roman" w:cs="Arial"/>
              </w:rPr>
              <w:t>SSLn features</w:t>
            </w:r>
          </w:p>
        </w:tc>
        <w:tc>
          <w:tcPr>
            <w:tcW w:w="1691" w:type="dxa"/>
            <w:tcBorders>
              <w:top w:val="nil"/>
              <w:left w:val="nil"/>
              <w:bottom w:val="nil"/>
              <w:right w:val="nil"/>
            </w:tcBorders>
            <w:shd w:val="clear" w:color="auto" w:fill="auto"/>
            <w:vAlign w:val="center"/>
          </w:tcPr>
          <w:p w14:paraId="52CFBC27"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06720A4D"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6001CF30"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40764C83"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5F962A19" w14:textId="77777777" w:rsidTr="00CB21CA">
        <w:tc>
          <w:tcPr>
            <w:tcW w:w="1549" w:type="dxa"/>
            <w:tcBorders>
              <w:top w:val="nil"/>
              <w:left w:val="nil"/>
              <w:bottom w:val="nil"/>
              <w:right w:val="nil"/>
            </w:tcBorders>
            <w:shd w:val="clear" w:color="auto" w:fill="auto"/>
            <w:vAlign w:val="center"/>
          </w:tcPr>
          <w:p w14:paraId="70E174D8" w14:textId="24719033" w:rsidR="006E1E92" w:rsidRPr="00CB21CA" w:rsidRDefault="003816C3" w:rsidP="003816C3">
            <w:pPr>
              <w:autoSpaceDE w:val="0"/>
              <w:autoSpaceDN w:val="0"/>
              <w:adjustRightInd w:val="0"/>
              <w:snapToGrid w:val="0"/>
              <w:spacing w:line="240" w:lineRule="auto"/>
              <w:rPr>
                <w:rFonts w:eastAsia="Times New Roman" w:cs="Arial"/>
              </w:rPr>
              <w:pPrChange w:id="241" w:author="Thomas Erol Tavolara" w:date="2022-11-22T17:21:00Z">
                <w:pPr>
                  <w:autoSpaceDE w:val="0"/>
                  <w:autoSpaceDN w:val="0"/>
                  <w:adjustRightInd w:val="0"/>
                  <w:snapToGrid w:val="0"/>
                  <w:spacing w:line="240" w:lineRule="auto"/>
                  <w:jc w:val="center"/>
                </w:pPr>
              </w:pPrChange>
            </w:pPr>
            <w:ins w:id="242" w:author="Thomas Erol Tavolara" w:date="2022-11-22T17:21:00Z">
              <w:r>
                <w:rPr>
                  <w:rFonts w:eastAsia="Times New Roman" w:cs="Arial"/>
                </w:rPr>
                <w:t xml:space="preserve">  </w:t>
              </w:r>
            </w:ins>
            <w:r w:rsidR="006E1E92" w:rsidRPr="00CB21CA">
              <w:rPr>
                <w:rFonts w:eastAsia="Times New Roman" w:cs="Arial"/>
              </w:rPr>
              <w:t>Supervised</w:t>
            </w:r>
          </w:p>
        </w:tc>
        <w:tc>
          <w:tcPr>
            <w:tcW w:w="1691" w:type="dxa"/>
            <w:tcBorders>
              <w:top w:val="nil"/>
              <w:left w:val="nil"/>
              <w:bottom w:val="nil"/>
              <w:right w:val="nil"/>
            </w:tcBorders>
            <w:shd w:val="clear" w:color="auto" w:fill="auto"/>
            <w:vAlign w:val="center"/>
          </w:tcPr>
          <w:p w14:paraId="144C7184"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53AB8FEC"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77BD28B2"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2ECF3E4F"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0C0BE216" w14:textId="77777777" w:rsidTr="00CB21CA">
        <w:tc>
          <w:tcPr>
            <w:tcW w:w="1549" w:type="dxa"/>
            <w:tcBorders>
              <w:top w:val="nil"/>
              <w:left w:val="nil"/>
              <w:bottom w:val="nil"/>
              <w:right w:val="nil"/>
            </w:tcBorders>
            <w:shd w:val="clear" w:color="auto" w:fill="auto"/>
            <w:vAlign w:val="center"/>
          </w:tcPr>
          <w:p w14:paraId="1ED9F346" w14:textId="48668996" w:rsidR="006E1E92" w:rsidRPr="00CB21CA" w:rsidRDefault="003816C3" w:rsidP="003816C3">
            <w:pPr>
              <w:autoSpaceDE w:val="0"/>
              <w:autoSpaceDN w:val="0"/>
              <w:adjustRightInd w:val="0"/>
              <w:snapToGrid w:val="0"/>
              <w:spacing w:line="240" w:lineRule="auto"/>
              <w:rPr>
                <w:rFonts w:eastAsia="Times New Roman" w:cs="Arial"/>
              </w:rPr>
              <w:pPrChange w:id="243" w:author="Thomas Erol Tavolara" w:date="2022-11-22T17:21:00Z">
                <w:pPr>
                  <w:autoSpaceDE w:val="0"/>
                  <w:autoSpaceDN w:val="0"/>
                  <w:adjustRightInd w:val="0"/>
                  <w:snapToGrid w:val="0"/>
                  <w:spacing w:line="240" w:lineRule="auto"/>
                  <w:jc w:val="center"/>
                </w:pPr>
              </w:pPrChange>
            </w:pPr>
            <w:ins w:id="244" w:author="Thomas Erol Tavolara" w:date="2022-11-22T17:21:00Z">
              <w:r>
                <w:rPr>
                  <w:rFonts w:eastAsia="Times New Roman" w:cs="Arial"/>
                </w:rPr>
                <w:t xml:space="preserve">    </w:t>
              </w:r>
            </w:ins>
            <w:r w:rsidR="006E1E92" w:rsidRPr="00CB21CA">
              <w:rPr>
                <w:rFonts w:eastAsia="Times New Roman" w:cs="Arial"/>
              </w:rPr>
              <w:t>25%</w:t>
            </w:r>
          </w:p>
        </w:tc>
        <w:tc>
          <w:tcPr>
            <w:tcW w:w="1691" w:type="dxa"/>
            <w:tcBorders>
              <w:top w:val="nil"/>
              <w:left w:val="nil"/>
              <w:bottom w:val="nil"/>
              <w:right w:val="nil"/>
            </w:tcBorders>
            <w:shd w:val="clear" w:color="auto" w:fill="auto"/>
            <w:vAlign w:val="center"/>
          </w:tcPr>
          <w:p w14:paraId="2A569761"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 xml:space="preserve">0.7453 </w:t>
            </w:r>
            <w:r w:rsidRPr="00CB21CA">
              <w:rPr>
                <w:rFonts w:eastAsia="Times New Roman" w:cs="Arial"/>
              </w:rPr>
              <w:t>±</w:t>
            </w:r>
            <w:r w:rsidRPr="00CB21CA">
              <w:rPr>
                <w:rFonts w:cs="Arial"/>
              </w:rPr>
              <w:t xml:space="preserve"> 0.1107</w:t>
            </w:r>
          </w:p>
        </w:tc>
        <w:tc>
          <w:tcPr>
            <w:tcW w:w="1710" w:type="dxa"/>
            <w:tcBorders>
              <w:top w:val="nil"/>
              <w:left w:val="nil"/>
              <w:bottom w:val="nil"/>
              <w:right w:val="nil"/>
            </w:tcBorders>
            <w:shd w:val="clear" w:color="auto" w:fill="auto"/>
            <w:vAlign w:val="center"/>
          </w:tcPr>
          <w:p w14:paraId="56FA1AA3"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 xml:space="preserve">0.4948 </w:t>
            </w:r>
            <w:r w:rsidRPr="00CB21CA">
              <w:rPr>
                <w:rFonts w:eastAsia="Times New Roman" w:cs="Arial"/>
              </w:rPr>
              <w:t>±</w:t>
            </w:r>
            <w:r w:rsidRPr="00CB21CA">
              <w:rPr>
                <w:rFonts w:cs="Arial"/>
              </w:rPr>
              <w:t xml:space="preserve"> 0.1320</w:t>
            </w:r>
          </w:p>
        </w:tc>
        <w:tc>
          <w:tcPr>
            <w:tcW w:w="1710" w:type="dxa"/>
            <w:tcBorders>
              <w:top w:val="nil"/>
              <w:left w:val="nil"/>
              <w:bottom w:val="nil"/>
              <w:right w:val="nil"/>
            </w:tcBorders>
            <w:shd w:val="clear" w:color="auto" w:fill="auto"/>
            <w:vAlign w:val="center"/>
          </w:tcPr>
          <w:p w14:paraId="53DCB41C"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 xml:space="preserve">0.6749 </w:t>
            </w:r>
            <w:r w:rsidRPr="00CB21CA">
              <w:rPr>
                <w:rFonts w:eastAsia="Times New Roman" w:cs="Arial"/>
              </w:rPr>
              <w:t xml:space="preserve">± </w:t>
            </w:r>
            <w:r w:rsidRPr="00CB21CA">
              <w:rPr>
                <w:rFonts w:cs="Arial"/>
              </w:rPr>
              <w:t>0.0534</w:t>
            </w:r>
          </w:p>
        </w:tc>
        <w:tc>
          <w:tcPr>
            <w:tcW w:w="1710" w:type="dxa"/>
            <w:tcBorders>
              <w:top w:val="nil"/>
              <w:left w:val="nil"/>
              <w:bottom w:val="nil"/>
              <w:right w:val="nil"/>
            </w:tcBorders>
            <w:shd w:val="clear" w:color="auto" w:fill="auto"/>
            <w:vAlign w:val="center"/>
          </w:tcPr>
          <w:p w14:paraId="54F6684B"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0.3311 ± 0.0976</w:t>
            </w:r>
          </w:p>
        </w:tc>
      </w:tr>
      <w:tr w:rsidR="006E1E92" w:rsidRPr="00CB21CA" w14:paraId="27E9B793" w14:textId="77777777" w:rsidTr="00CB21CA">
        <w:tc>
          <w:tcPr>
            <w:tcW w:w="1549" w:type="dxa"/>
            <w:tcBorders>
              <w:top w:val="nil"/>
              <w:left w:val="nil"/>
              <w:bottom w:val="nil"/>
              <w:right w:val="nil"/>
            </w:tcBorders>
            <w:shd w:val="clear" w:color="auto" w:fill="auto"/>
            <w:vAlign w:val="center"/>
          </w:tcPr>
          <w:p w14:paraId="3EED1B7E" w14:textId="14FD68BC" w:rsidR="006E1E92" w:rsidRPr="00CB21CA" w:rsidRDefault="003816C3" w:rsidP="003816C3">
            <w:pPr>
              <w:autoSpaceDE w:val="0"/>
              <w:autoSpaceDN w:val="0"/>
              <w:adjustRightInd w:val="0"/>
              <w:snapToGrid w:val="0"/>
              <w:spacing w:line="240" w:lineRule="auto"/>
              <w:rPr>
                <w:rFonts w:eastAsia="Times New Roman" w:cs="Arial"/>
              </w:rPr>
              <w:pPrChange w:id="245" w:author="Thomas Erol Tavolara" w:date="2022-11-22T17:21:00Z">
                <w:pPr>
                  <w:autoSpaceDE w:val="0"/>
                  <w:autoSpaceDN w:val="0"/>
                  <w:adjustRightInd w:val="0"/>
                  <w:snapToGrid w:val="0"/>
                  <w:spacing w:line="240" w:lineRule="auto"/>
                  <w:jc w:val="center"/>
                </w:pPr>
              </w:pPrChange>
            </w:pPr>
            <w:ins w:id="246" w:author="Thomas Erol Tavolara" w:date="2022-11-22T17:21:00Z">
              <w:r>
                <w:rPr>
                  <w:rFonts w:eastAsia="Times New Roman" w:cs="Arial"/>
                </w:rPr>
                <w:t xml:space="preserve">    </w:t>
              </w:r>
            </w:ins>
            <w:r w:rsidR="006E1E92" w:rsidRPr="00CB21CA">
              <w:rPr>
                <w:rFonts w:eastAsia="Times New Roman" w:cs="Arial"/>
              </w:rPr>
              <w:t>50%</w:t>
            </w:r>
          </w:p>
        </w:tc>
        <w:tc>
          <w:tcPr>
            <w:tcW w:w="1691" w:type="dxa"/>
            <w:tcBorders>
              <w:top w:val="nil"/>
              <w:left w:val="nil"/>
              <w:bottom w:val="nil"/>
              <w:right w:val="nil"/>
            </w:tcBorders>
            <w:shd w:val="clear" w:color="auto" w:fill="auto"/>
            <w:vAlign w:val="center"/>
          </w:tcPr>
          <w:p w14:paraId="29447EC7"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 xml:space="preserve">0.7236 </w:t>
            </w:r>
            <w:r w:rsidRPr="00CB21CA">
              <w:rPr>
                <w:rFonts w:eastAsia="Times New Roman" w:cs="Arial"/>
              </w:rPr>
              <w:t>±</w:t>
            </w:r>
            <w:r w:rsidRPr="00CB21CA">
              <w:rPr>
                <w:rFonts w:cs="Arial"/>
              </w:rPr>
              <w:t xml:space="preserve"> 0.0960</w:t>
            </w:r>
          </w:p>
        </w:tc>
        <w:tc>
          <w:tcPr>
            <w:tcW w:w="1710" w:type="dxa"/>
            <w:tcBorders>
              <w:top w:val="nil"/>
              <w:left w:val="nil"/>
              <w:bottom w:val="nil"/>
              <w:right w:val="nil"/>
            </w:tcBorders>
            <w:shd w:val="clear" w:color="auto" w:fill="auto"/>
            <w:vAlign w:val="center"/>
          </w:tcPr>
          <w:p w14:paraId="43C04F24"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 xml:space="preserve">0.6139 </w:t>
            </w:r>
            <w:r w:rsidRPr="00CB21CA">
              <w:rPr>
                <w:rFonts w:eastAsia="Times New Roman" w:cs="Arial"/>
              </w:rPr>
              <w:t>±</w:t>
            </w:r>
            <w:r w:rsidRPr="00CB21CA">
              <w:rPr>
                <w:rFonts w:cs="Arial"/>
              </w:rPr>
              <w:t xml:space="preserve"> 0.1707</w:t>
            </w:r>
          </w:p>
        </w:tc>
        <w:tc>
          <w:tcPr>
            <w:tcW w:w="1710" w:type="dxa"/>
            <w:tcBorders>
              <w:top w:val="nil"/>
              <w:left w:val="nil"/>
              <w:bottom w:val="nil"/>
              <w:right w:val="nil"/>
            </w:tcBorders>
            <w:shd w:val="clear" w:color="auto" w:fill="auto"/>
            <w:vAlign w:val="center"/>
          </w:tcPr>
          <w:p w14:paraId="43A8F06B"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 xml:space="preserve">0.7465 </w:t>
            </w:r>
            <w:r w:rsidRPr="00CB21CA">
              <w:rPr>
                <w:rFonts w:eastAsia="Times New Roman" w:cs="Arial"/>
              </w:rPr>
              <w:t xml:space="preserve">± </w:t>
            </w:r>
            <w:r w:rsidRPr="00CB21CA">
              <w:rPr>
                <w:rFonts w:cs="Arial"/>
              </w:rPr>
              <w:t>0.0585</w:t>
            </w:r>
          </w:p>
        </w:tc>
        <w:tc>
          <w:tcPr>
            <w:tcW w:w="1710" w:type="dxa"/>
            <w:tcBorders>
              <w:top w:val="nil"/>
              <w:left w:val="nil"/>
              <w:bottom w:val="nil"/>
              <w:right w:val="nil"/>
            </w:tcBorders>
            <w:shd w:val="clear" w:color="auto" w:fill="auto"/>
            <w:vAlign w:val="center"/>
          </w:tcPr>
          <w:p w14:paraId="431C18A1"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0.4059 ± 0.0914</w:t>
            </w:r>
          </w:p>
        </w:tc>
      </w:tr>
      <w:tr w:rsidR="006E1E92" w:rsidRPr="00CB21CA" w14:paraId="2FDA5444" w14:textId="77777777" w:rsidTr="00CB21CA">
        <w:tc>
          <w:tcPr>
            <w:tcW w:w="1549" w:type="dxa"/>
            <w:tcBorders>
              <w:top w:val="nil"/>
              <w:left w:val="nil"/>
              <w:bottom w:val="nil"/>
              <w:right w:val="nil"/>
            </w:tcBorders>
            <w:shd w:val="clear" w:color="auto" w:fill="auto"/>
            <w:vAlign w:val="center"/>
          </w:tcPr>
          <w:p w14:paraId="4C344922" w14:textId="353E935B" w:rsidR="006E1E92" w:rsidRPr="00CB21CA" w:rsidRDefault="003816C3" w:rsidP="003816C3">
            <w:pPr>
              <w:autoSpaceDE w:val="0"/>
              <w:autoSpaceDN w:val="0"/>
              <w:adjustRightInd w:val="0"/>
              <w:snapToGrid w:val="0"/>
              <w:spacing w:line="240" w:lineRule="auto"/>
              <w:rPr>
                <w:rFonts w:eastAsia="Times New Roman" w:cs="Arial"/>
              </w:rPr>
              <w:pPrChange w:id="247" w:author="Thomas Erol Tavolara" w:date="2022-11-22T17:21:00Z">
                <w:pPr>
                  <w:autoSpaceDE w:val="0"/>
                  <w:autoSpaceDN w:val="0"/>
                  <w:adjustRightInd w:val="0"/>
                  <w:snapToGrid w:val="0"/>
                  <w:spacing w:line="240" w:lineRule="auto"/>
                  <w:jc w:val="center"/>
                </w:pPr>
              </w:pPrChange>
            </w:pPr>
            <w:ins w:id="248" w:author="Thomas Erol Tavolara" w:date="2022-11-22T17:21:00Z">
              <w:r>
                <w:rPr>
                  <w:rFonts w:eastAsia="Times New Roman" w:cs="Arial"/>
                </w:rPr>
                <w:t xml:space="preserve">    </w:t>
              </w:r>
            </w:ins>
            <w:r w:rsidR="006E1E92" w:rsidRPr="00CB21CA">
              <w:rPr>
                <w:rFonts w:eastAsia="Times New Roman" w:cs="Arial"/>
              </w:rPr>
              <w:t>75%</w:t>
            </w:r>
          </w:p>
        </w:tc>
        <w:tc>
          <w:tcPr>
            <w:tcW w:w="1691" w:type="dxa"/>
            <w:tcBorders>
              <w:top w:val="nil"/>
              <w:left w:val="nil"/>
              <w:bottom w:val="nil"/>
              <w:right w:val="nil"/>
            </w:tcBorders>
            <w:shd w:val="clear" w:color="auto" w:fill="auto"/>
            <w:vAlign w:val="center"/>
          </w:tcPr>
          <w:p w14:paraId="0CE6892D"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 xml:space="preserve">0.7881 </w:t>
            </w:r>
            <w:r w:rsidRPr="00CB21CA">
              <w:rPr>
                <w:rFonts w:eastAsia="Times New Roman" w:cs="Arial"/>
              </w:rPr>
              <w:t>±</w:t>
            </w:r>
            <w:r w:rsidRPr="00CB21CA">
              <w:rPr>
                <w:rFonts w:cs="Arial"/>
              </w:rPr>
              <w:t xml:space="preserve"> 0.0748</w:t>
            </w:r>
          </w:p>
        </w:tc>
        <w:tc>
          <w:tcPr>
            <w:tcW w:w="1710" w:type="dxa"/>
            <w:tcBorders>
              <w:top w:val="nil"/>
              <w:left w:val="nil"/>
              <w:bottom w:val="nil"/>
              <w:right w:val="nil"/>
            </w:tcBorders>
            <w:shd w:val="clear" w:color="auto" w:fill="auto"/>
            <w:vAlign w:val="center"/>
          </w:tcPr>
          <w:p w14:paraId="03294570"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 xml:space="preserve">0.6331 </w:t>
            </w:r>
            <w:r w:rsidRPr="00CB21CA">
              <w:rPr>
                <w:rFonts w:eastAsia="Times New Roman" w:cs="Arial"/>
              </w:rPr>
              <w:t>±</w:t>
            </w:r>
            <w:r w:rsidRPr="00CB21CA">
              <w:rPr>
                <w:rFonts w:cs="Arial"/>
              </w:rPr>
              <w:t xml:space="preserve"> 0.1448</w:t>
            </w:r>
          </w:p>
        </w:tc>
        <w:tc>
          <w:tcPr>
            <w:tcW w:w="1710" w:type="dxa"/>
            <w:tcBorders>
              <w:top w:val="nil"/>
              <w:left w:val="nil"/>
              <w:bottom w:val="nil"/>
              <w:right w:val="nil"/>
            </w:tcBorders>
            <w:shd w:val="clear" w:color="auto" w:fill="auto"/>
            <w:vAlign w:val="center"/>
          </w:tcPr>
          <w:p w14:paraId="6159951B"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 xml:space="preserve">0.7871 </w:t>
            </w:r>
            <w:r w:rsidRPr="00CB21CA">
              <w:rPr>
                <w:rFonts w:eastAsia="Times New Roman" w:cs="Arial"/>
              </w:rPr>
              <w:t>±</w:t>
            </w:r>
            <w:r w:rsidRPr="00CB21CA">
              <w:rPr>
                <w:rFonts w:cs="Arial"/>
              </w:rPr>
              <w:t xml:space="preserve"> 0.0581</w:t>
            </w:r>
          </w:p>
        </w:tc>
        <w:tc>
          <w:tcPr>
            <w:tcW w:w="1710" w:type="dxa"/>
            <w:tcBorders>
              <w:top w:val="nil"/>
              <w:left w:val="nil"/>
              <w:bottom w:val="nil"/>
              <w:right w:val="nil"/>
            </w:tcBorders>
            <w:shd w:val="clear" w:color="auto" w:fill="auto"/>
            <w:vAlign w:val="center"/>
          </w:tcPr>
          <w:p w14:paraId="44BA0839"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0.4603 ± 0.0925</w:t>
            </w:r>
          </w:p>
        </w:tc>
      </w:tr>
      <w:tr w:rsidR="006E1E92" w:rsidRPr="00CB21CA" w14:paraId="106B91D4" w14:textId="77777777" w:rsidTr="00CB21CA">
        <w:tc>
          <w:tcPr>
            <w:tcW w:w="1549" w:type="dxa"/>
            <w:tcBorders>
              <w:top w:val="nil"/>
              <w:left w:val="nil"/>
              <w:bottom w:val="nil"/>
              <w:right w:val="nil"/>
            </w:tcBorders>
            <w:shd w:val="clear" w:color="auto" w:fill="auto"/>
            <w:vAlign w:val="center"/>
          </w:tcPr>
          <w:p w14:paraId="65DF7B35" w14:textId="69FB46ED" w:rsidR="006E1E92" w:rsidRPr="00CB21CA" w:rsidRDefault="003816C3" w:rsidP="003816C3">
            <w:pPr>
              <w:autoSpaceDE w:val="0"/>
              <w:autoSpaceDN w:val="0"/>
              <w:adjustRightInd w:val="0"/>
              <w:snapToGrid w:val="0"/>
              <w:spacing w:line="240" w:lineRule="auto"/>
              <w:rPr>
                <w:rFonts w:eastAsia="Times New Roman" w:cs="Arial"/>
              </w:rPr>
              <w:pPrChange w:id="249" w:author="Thomas Erol Tavolara" w:date="2022-11-22T17:21:00Z">
                <w:pPr>
                  <w:autoSpaceDE w:val="0"/>
                  <w:autoSpaceDN w:val="0"/>
                  <w:adjustRightInd w:val="0"/>
                  <w:snapToGrid w:val="0"/>
                  <w:spacing w:line="240" w:lineRule="auto"/>
                  <w:jc w:val="center"/>
                </w:pPr>
              </w:pPrChange>
            </w:pPr>
            <w:ins w:id="250" w:author="Thomas Erol Tavolara" w:date="2022-11-22T17:21:00Z">
              <w:r>
                <w:rPr>
                  <w:rFonts w:eastAsia="Times New Roman" w:cs="Arial"/>
                </w:rPr>
                <w:t xml:space="preserve">  </w:t>
              </w:r>
            </w:ins>
            <w:r w:rsidR="006E1E92" w:rsidRPr="00CB21CA">
              <w:rPr>
                <w:rFonts w:eastAsia="Times New Roman" w:cs="Arial"/>
              </w:rPr>
              <w:t>Fine-tune</w:t>
            </w:r>
          </w:p>
        </w:tc>
        <w:tc>
          <w:tcPr>
            <w:tcW w:w="1691" w:type="dxa"/>
            <w:tcBorders>
              <w:top w:val="nil"/>
              <w:left w:val="nil"/>
              <w:bottom w:val="nil"/>
              <w:right w:val="nil"/>
            </w:tcBorders>
            <w:shd w:val="clear" w:color="auto" w:fill="auto"/>
            <w:vAlign w:val="center"/>
          </w:tcPr>
          <w:p w14:paraId="49869D89"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4C565F38"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288FC801"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2EF88DFB"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3ECF9A96" w14:textId="77777777" w:rsidTr="00CB21CA">
        <w:tc>
          <w:tcPr>
            <w:tcW w:w="1549" w:type="dxa"/>
            <w:tcBorders>
              <w:top w:val="nil"/>
              <w:left w:val="nil"/>
              <w:bottom w:val="nil"/>
              <w:right w:val="nil"/>
            </w:tcBorders>
            <w:shd w:val="clear" w:color="auto" w:fill="auto"/>
            <w:vAlign w:val="center"/>
          </w:tcPr>
          <w:p w14:paraId="09C63BF9" w14:textId="702492D3" w:rsidR="006E1E92" w:rsidRPr="00CB21CA" w:rsidRDefault="003816C3" w:rsidP="003816C3">
            <w:pPr>
              <w:autoSpaceDE w:val="0"/>
              <w:autoSpaceDN w:val="0"/>
              <w:adjustRightInd w:val="0"/>
              <w:snapToGrid w:val="0"/>
              <w:spacing w:line="240" w:lineRule="auto"/>
              <w:rPr>
                <w:rFonts w:eastAsia="Times New Roman" w:cs="Arial"/>
              </w:rPr>
              <w:pPrChange w:id="251" w:author="Thomas Erol Tavolara" w:date="2022-11-22T17:21:00Z">
                <w:pPr>
                  <w:autoSpaceDE w:val="0"/>
                  <w:autoSpaceDN w:val="0"/>
                  <w:adjustRightInd w:val="0"/>
                  <w:snapToGrid w:val="0"/>
                  <w:spacing w:line="240" w:lineRule="auto"/>
                  <w:jc w:val="center"/>
                </w:pPr>
              </w:pPrChange>
            </w:pPr>
            <w:ins w:id="252" w:author="Thomas Erol Tavolara" w:date="2022-11-22T17:21:00Z">
              <w:r>
                <w:rPr>
                  <w:rFonts w:eastAsia="Times New Roman" w:cs="Arial"/>
                </w:rPr>
                <w:t xml:space="preserve">    </w:t>
              </w:r>
            </w:ins>
            <w:r w:rsidR="006E1E92" w:rsidRPr="00CB21CA">
              <w:rPr>
                <w:rFonts w:eastAsia="Times New Roman" w:cs="Arial"/>
              </w:rPr>
              <w:t>25%</w:t>
            </w:r>
          </w:p>
        </w:tc>
        <w:tc>
          <w:tcPr>
            <w:tcW w:w="1691" w:type="dxa"/>
            <w:tcBorders>
              <w:top w:val="nil"/>
              <w:left w:val="nil"/>
              <w:bottom w:val="nil"/>
              <w:right w:val="nil"/>
            </w:tcBorders>
            <w:shd w:val="clear" w:color="auto" w:fill="auto"/>
            <w:vAlign w:val="center"/>
          </w:tcPr>
          <w:p w14:paraId="14F77DA7"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0.6627 ± 0.3339</w:t>
            </w:r>
          </w:p>
        </w:tc>
        <w:tc>
          <w:tcPr>
            <w:tcW w:w="1710" w:type="dxa"/>
            <w:tcBorders>
              <w:top w:val="nil"/>
              <w:left w:val="nil"/>
              <w:bottom w:val="nil"/>
              <w:right w:val="nil"/>
            </w:tcBorders>
            <w:shd w:val="clear" w:color="auto" w:fill="auto"/>
            <w:vAlign w:val="center"/>
          </w:tcPr>
          <w:p w14:paraId="759C1A00"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0.5047 ± 0.3551</w:t>
            </w:r>
          </w:p>
        </w:tc>
        <w:tc>
          <w:tcPr>
            <w:tcW w:w="1710" w:type="dxa"/>
            <w:tcBorders>
              <w:top w:val="nil"/>
              <w:left w:val="nil"/>
              <w:bottom w:val="nil"/>
              <w:right w:val="nil"/>
            </w:tcBorders>
            <w:shd w:val="clear" w:color="auto" w:fill="auto"/>
            <w:vAlign w:val="center"/>
          </w:tcPr>
          <w:p w14:paraId="009E63E5"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0.7079 ± 0.0574</w:t>
            </w:r>
          </w:p>
        </w:tc>
        <w:tc>
          <w:tcPr>
            <w:tcW w:w="1710" w:type="dxa"/>
            <w:tcBorders>
              <w:top w:val="nil"/>
              <w:left w:val="nil"/>
              <w:bottom w:val="nil"/>
              <w:right w:val="nil"/>
            </w:tcBorders>
            <w:shd w:val="clear" w:color="auto" w:fill="auto"/>
            <w:vAlign w:val="center"/>
          </w:tcPr>
          <w:p w14:paraId="576AFF43"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0.3950 ± 0.1203</w:t>
            </w:r>
          </w:p>
        </w:tc>
      </w:tr>
      <w:tr w:rsidR="006E1E92" w:rsidRPr="00CB21CA" w14:paraId="19EF176F" w14:textId="77777777" w:rsidTr="00CB21CA">
        <w:tc>
          <w:tcPr>
            <w:tcW w:w="1549" w:type="dxa"/>
            <w:tcBorders>
              <w:top w:val="nil"/>
              <w:left w:val="nil"/>
              <w:bottom w:val="nil"/>
              <w:right w:val="nil"/>
            </w:tcBorders>
            <w:shd w:val="clear" w:color="auto" w:fill="auto"/>
            <w:vAlign w:val="center"/>
          </w:tcPr>
          <w:p w14:paraId="3D6A4B5A" w14:textId="07095A2E" w:rsidR="006E1E92" w:rsidRPr="00CB21CA" w:rsidRDefault="003816C3" w:rsidP="003816C3">
            <w:pPr>
              <w:autoSpaceDE w:val="0"/>
              <w:autoSpaceDN w:val="0"/>
              <w:adjustRightInd w:val="0"/>
              <w:snapToGrid w:val="0"/>
              <w:spacing w:line="240" w:lineRule="auto"/>
              <w:rPr>
                <w:rFonts w:eastAsia="Times New Roman" w:cs="Arial"/>
              </w:rPr>
              <w:pPrChange w:id="253" w:author="Thomas Erol Tavolara" w:date="2022-11-22T17:21:00Z">
                <w:pPr>
                  <w:autoSpaceDE w:val="0"/>
                  <w:autoSpaceDN w:val="0"/>
                  <w:adjustRightInd w:val="0"/>
                  <w:snapToGrid w:val="0"/>
                  <w:spacing w:line="240" w:lineRule="auto"/>
                  <w:jc w:val="center"/>
                </w:pPr>
              </w:pPrChange>
            </w:pPr>
            <w:ins w:id="254" w:author="Thomas Erol Tavolara" w:date="2022-11-22T17:21:00Z">
              <w:r>
                <w:rPr>
                  <w:rFonts w:eastAsia="Times New Roman" w:cs="Arial"/>
                </w:rPr>
                <w:t xml:space="preserve">    </w:t>
              </w:r>
            </w:ins>
            <w:r w:rsidR="006E1E92" w:rsidRPr="00CB21CA">
              <w:rPr>
                <w:rFonts w:eastAsia="Times New Roman" w:cs="Arial"/>
              </w:rPr>
              <w:t>50%</w:t>
            </w:r>
          </w:p>
        </w:tc>
        <w:tc>
          <w:tcPr>
            <w:tcW w:w="1691" w:type="dxa"/>
            <w:tcBorders>
              <w:top w:val="nil"/>
              <w:left w:val="nil"/>
              <w:bottom w:val="nil"/>
              <w:right w:val="nil"/>
            </w:tcBorders>
            <w:shd w:val="clear" w:color="auto" w:fill="auto"/>
            <w:vAlign w:val="center"/>
          </w:tcPr>
          <w:p w14:paraId="31D993E3"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0.8239 ± 0.1157</w:t>
            </w:r>
          </w:p>
        </w:tc>
        <w:tc>
          <w:tcPr>
            <w:tcW w:w="1710" w:type="dxa"/>
            <w:tcBorders>
              <w:top w:val="nil"/>
              <w:left w:val="nil"/>
              <w:bottom w:val="nil"/>
              <w:right w:val="nil"/>
            </w:tcBorders>
            <w:shd w:val="clear" w:color="auto" w:fill="auto"/>
            <w:vAlign w:val="center"/>
          </w:tcPr>
          <w:p w14:paraId="030B3D4A"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0.5140 ± 0.2054</w:t>
            </w:r>
          </w:p>
        </w:tc>
        <w:tc>
          <w:tcPr>
            <w:tcW w:w="1710" w:type="dxa"/>
            <w:tcBorders>
              <w:top w:val="nil"/>
              <w:left w:val="nil"/>
              <w:bottom w:val="nil"/>
              <w:right w:val="nil"/>
            </w:tcBorders>
            <w:shd w:val="clear" w:color="auto" w:fill="auto"/>
            <w:vAlign w:val="center"/>
          </w:tcPr>
          <w:p w14:paraId="613B00D8"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0.7690 ± 0.0543</w:t>
            </w:r>
          </w:p>
        </w:tc>
        <w:tc>
          <w:tcPr>
            <w:tcW w:w="1710" w:type="dxa"/>
            <w:tcBorders>
              <w:top w:val="nil"/>
              <w:left w:val="nil"/>
              <w:bottom w:val="nil"/>
              <w:right w:val="nil"/>
            </w:tcBorders>
            <w:shd w:val="clear" w:color="auto" w:fill="auto"/>
            <w:vAlign w:val="center"/>
          </w:tcPr>
          <w:p w14:paraId="2F9C4AD2"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0.4588 ± 0.0957</w:t>
            </w:r>
          </w:p>
        </w:tc>
      </w:tr>
      <w:tr w:rsidR="006E1E92" w:rsidRPr="00CB21CA" w14:paraId="4BA37450" w14:textId="77777777" w:rsidTr="00CB21CA">
        <w:tc>
          <w:tcPr>
            <w:tcW w:w="1549" w:type="dxa"/>
            <w:tcBorders>
              <w:top w:val="nil"/>
              <w:left w:val="nil"/>
              <w:bottom w:val="nil"/>
              <w:right w:val="nil"/>
            </w:tcBorders>
            <w:shd w:val="clear" w:color="auto" w:fill="auto"/>
            <w:vAlign w:val="center"/>
          </w:tcPr>
          <w:p w14:paraId="0462B932" w14:textId="00D8EFAE" w:rsidR="006E1E92" w:rsidRPr="00CB21CA" w:rsidRDefault="003816C3" w:rsidP="003816C3">
            <w:pPr>
              <w:autoSpaceDE w:val="0"/>
              <w:autoSpaceDN w:val="0"/>
              <w:adjustRightInd w:val="0"/>
              <w:snapToGrid w:val="0"/>
              <w:spacing w:line="240" w:lineRule="auto"/>
              <w:rPr>
                <w:rFonts w:eastAsia="Times New Roman" w:cs="Arial"/>
              </w:rPr>
              <w:pPrChange w:id="255" w:author="Thomas Erol Tavolara" w:date="2022-11-22T17:21:00Z">
                <w:pPr>
                  <w:autoSpaceDE w:val="0"/>
                  <w:autoSpaceDN w:val="0"/>
                  <w:adjustRightInd w:val="0"/>
                  <w:snapToGrid w:val="0"/>
                  <w:spacing w:line="240" w:lineRule="auto"/>
                  <w:jc w:val="center"/>
                </w:pPr>
              </w:pPrChange>
            </w:pPr>
            <w:ins w:id="256" w:author="Thomas Erol Tavolara" w:date="2022-11-22T17:21:00Z">
              <w:r>
                <w:rPr>
                  <w:rFonts w:eastAsia="Times New Roman" w:cs="Arial"/>
                </w:rPr>
                <w:t xml:space="preserve">    </w:t>
              </w:r>
            </w:ins>
            <w:r w:rsidR="006E1E92" w:rsidRPr="00CB21CA">
              <w:rPr>
                <w:rFonts w:eastAsia="Times New Roman" w:cs="Arial"/>
              </w:rPr>
              <w:t>75%</w:t>
            </w:r>
          </w:p>
        </w:tc>
        <w:tc>
          <w:tcPr>
            <w:tcW w:w="1691" w:type="dxa"/>
            <w:tcBorders>
              <w:top w:val="nil"/>
              <w:left w:val="nil"/>
              <w:bottom w:val="nil"/>
              <w:right w:val="nil"/>
            </w:tcBorders>
            <w:shd w:val="clear" w:color="auto" w:fill="auto"/>
            <w:vAlign w:val="center"/>
          </w:tcPr>
          <w:p w14:paraId="5A676BA9"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0.8385 ± 0.0779</w:t>
            </w:r>
          </w:p>
        </w:tc>
        <w:tc>
          <w:tcPr>
            <w:tcW w:w="1710" w:type="dxa"/>
            <w:tcBorders>
              <w:top w:val="nil"/>
              <w:left w:val="nil"/>
              <w:bottom w:val="nil"/>
              <w:right w:val="nil"/>
            </w:tcBorders>
            <w:shd w:val="clear" w:color="auto" w:fill="auto"/>
            <w:vAlign w:val="center"/>
          </w:tcPr>
          <w:p w14:paraId="4C9A0A96"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0.5306 ± 0.2163</w:t>
            </w:r>
          </w:p>
        </w:tc>
        <w:tc>
          <w:tcPr>
            <w:tcW w:w="1710" w:type="dxa"/>
            <w:tcBorders>
              <w:top w:val="nil"/>
              <w:left w:val="nil"/>
              <w:bottom w:val="nil"/>
              <w:right w:val="nil"/>
            </w:tcBorders>
            <w:shd w:val="clear" w:color="auto" w:fill="auto"/>
            <w:vAlign w:val="center"/>
          </w:tcPr>
          <w:p w14:paraId="4C94EE50"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0.7916 ± 0.0572</w:t>
            </w:r>
          </w:p>
        </w:tc>
        <w:tc>
          <w:tcPr>
            <w:tcW w:w="1710" w:type="dxa"/>
            <w:tcBorders>
              <w:top w:val="nil"/>
              <w:left w:val="nil"/>
              <w:bottom w:val="nil"/>
              <w:right w:val="nil"/>
            </w:tcBorders>
            <w:shd w:val="clear" w:color="auto" w:fill="auto"/>
            <w:vAlign w:val="center"/>
          </w:tcPr>
          <w:p w14:paraId="08875A64"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eastAsia="Times New Roman" w:cs="Arial"/>
              </w:rPr>
              <w:t>0.5078 ± 0.1040</w:t>
            </w:r>
          </w:p>
        </w:tc>
      </w:tr>
      <w:tr w:rsidR="006E1E92" w:rsidRPr="00CB21CA" w14:paraId="074A5B98" w14:textId="77777777" w:rsidTr="00CB21CA">
        <w:tc>
          <w:tcPr>
            <w:tcW w:w="1549" w:type="dxa"/>
            <w:tcBorders>
              <w:top w:val="nil"/>
              <w:left w:val="nil"/>
              <w:bottom w:val="nil"/>
              <w:right w:val="nil"/>
            </w:tcBorders>
            <w:shd w:val="clear" w:color="auto" w:fill="auto"/>
            <w:vAlign w:val="center"/>
          </w:tcPr>
          <w:p w14:paraId="58B1ED90" w14:textId="7729EA58" w:rsidR="006E1E92" w:rsidRPr="00CB21CA" w:rsidRDefault="003816C3" w:rsidP="003816C3">
            <w:pPr>
              <w:autoSpaceDE w:val="0"/>
              <w:autoSpaceDN w:val="0"/>
              <w:adjustRightInd w:val="0"/>
              <w:snapToGrid w:val="0"/>
              <w:spacing w:line="240" w:lineRule="auto"/>
              <w:rPr>
                <w:rFonts w:eastAsia="Times New Roman" w:cs="Arial"/>
              </w:rPr>
              <w:pPrChange w:id="257" w:author="Thomas Erol Tavolara" w:date="2022-11-22T17:21:00Z">
                <w:pPr>
                  <w:autoSpaceDE w:val="0"/>
                  <w:autoSpaceDN w:val="0"/>
                  <w:adjustRightInd w:val="0"/>
                  <w:snapToGrid w:val="0"/>
                  <w:spacing w:line="240" w:lineRule="auto"/>
                  <w:jc w:val="center"/>
                </w:pPr>
              </w:pPrChange>
            </w:pPr>
            <w:ins w:id="258" w:author="Thomas Erol Tavolara" w:date="2022-11-22T17:21:00Z">
              <w:r>
                <w:rPr>
                  <w:rFonts w:eastAsia="Times New Roman" w:cs="Arial"/>
                </w:rPr>
                <w:t xml:space="preserve">  </w:t>
              </w:r>
            </w:ins>
            <w:r w:rsidR="006E1E92" w:rsidRPr="00CB21CA">
              <w:rPr>
                <w:rFonts w:eastAsia="Times New Roman" w:cs="Arial"/>
              </w:rPr>
              <w:t>Frozen</w:t>
            </w:r>
          </w:p>
        </w:tc>
        <w:tc>
          <w:tcPr>
            <w:tcW w:w="1691" w:type="dxa"/>
            <w:tcBorders>
              <w:top w:val="nil"/>
              <w:left w:val="nil"/>
              <w:bottom w:val="nil"/>
              <w:right w:val="nil"/>
            </w:tcBorders>
            <w:shd w:val="clear" w:color="auto" w:fill="auto"/>
            <w:vAlign w:val="center"/>
          </w:tcPr>
          <w:p w14:paraId="3CF3989C"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683276B4"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7300D604"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c>
          <w:tcPr>
            <w:tcW w:w="1710" w:type="dxa"/>
            <w:tcBorders>
              <w:top w:val="nil"/>
              <w:left w:val="nil"/>
              <w:bottom w:val="nil"/>
              <w:right w:val="nil"/>
            </w:tcBorders>
            <w:shd w:val="clear" w:color="auto" w:fill="auto"/>
            <w:vAlign w:val="center"/>
          </w:tcPr>
          <w:p w14:paraId="021F569C"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6F9A0EB3" w14:textId="77777777" w:rsidTr="00CB21CA">
        <w:tc>
          <w:tcPr>
            <w:tcW w:w="1549" w:type="dxa"/>
            <w:tcBorders>
              <w:top w:val="nil"/>
              <w:left w:val="nil"/>
              <w:bottom w:val="nil"/>
              <w:right w:val="nil"/>
            </w:tcBorders>
            <w:shd w:val="clear" w:color="auto" w:fill="auto"/>
            <w:vAlign w:val="center"/>
          </w:tcPr>
          <w:p w14:paraId="4AA87D2F" w14:textId="7903AE5F" w:rsidR="006E1E92" w:rsidRPr="00CB21CA" w:rsidRDefault="003816C3" w:rsidP="003816C3">
            <w:pPr>
              <w:autoSpaceDE w:val="0"/>
              <w:autoSpaceDN w:val="0"/>
              <w:adjustRightInd w:val="0"/>
              <w:snapToGrid w:val="0"/>
              <w:spacing w:line="240" w:lineRule="auto"/>
              <w:rPr>
                <w:rFonts w:eastAsia="Times New Roman" w:cs="Arial"/>
              </w:rPr>
              <w:pPrChange w:id="259" w:author="Thomas Erol Tavolara" w:date="2022-11-22T17:21:00Z">
                <w:pPr>
                  <w:autoSpaceDE w:val="0"/>
                  <w:autoSpaceDN w:val="0"/>
                  <w:adjustRightInd w:val="0"/>
                  <w:snapToGrid w:val="0"/>
                  <w:spacing w:line="240" w:lineRule="auto"/>
                  <w:jc w:val="center"/>
                </w:pPr>
              </w:pPrChange>
            </w:pPr>
            <w:ins w:id="260" w:author="Thomas Erol Tavolara" w:date="2022-11-22T17:21:00Z">
              <w:r>
                <w:rPr>
                  <w:rFonts w:eastAsia="Times New Roman" w:cs="Arial"/>
                </w:rPr>
                <w:t xml:space="preserve">    </w:t>
              </w:r>
            </w:ins>
            <w:r w:rsidR="006E1E92" w:rsidRPr="00CB21CA">
              <w:rPr>
                <w:rFonts w:eastAsia="Times New Roman" w:cs="Arial"/>
              </w:rPr>
              <w:t>25%</w:t>
            </w:r>
          </w:p>
        </w:tc>
        <w:tc>
          <w:tcPr>
            <w:tcW w:w="1691" w:type="dxa"/>
            <w:tcBorders>
              <w:top w:val="nil"/>
              <w:left w:val="nil"/>
              <w:bottom w:val="nil"/>
              <w:right w:val="nil"/>
            </w:tcBorders>
            <w:shd w:val="clear" w:color="auto" w:fill="auto"/>
            <w:vAlign w:val="center"/>
          </w:tcPr>
          <w:p w14:paraId="3CD74FED"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0.6981 ± 0.0765</w:t>
            </w:r>
          </w:p>
        </w:tc>
        <w:tc>
          <w:tcPr>
            <w:tcW w:w="1710" w:type="dxa"/>
            <w:tcBorders>
              <w:top w:val="nil"/>
              <w:left w:val="nil"/>
              <w:bottom w:val="nil"/>
              <w:right w:val="nil"/>
            </w:tcBorders>
            <w:shd w:val="clear" w:color="auto" w:fill="auto"/>
            <w:vAlign w:val="center"/>
          </w:tcPr>
          <w:p w14:paraId="2B221C2D"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0.6740 ± 0.0658</w:t>
            </w:r>
          </w:p>
        </w:tc>
        <w:tc>
          <w:tcPr>
            <w:tcW w:w="1710" w:type="dxa"/>
            <w:tcBorders>
              <w:top w:val="nil"/>
              <w:left w:val="nil"/>
              <w:bottom w:val="nil"/>
              <w:right w:val="nil"/>
            </w:tcBorders>
            <w:shd w:val="clear" w:color="auto" w:fill="auto"/>
            <w:vAlign w:val="center"/>
          </w:tcPr>
          <w:p w14:paraId="569FC576"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0.7461 ± 0.0293</w:t>
            </w:r>
          </w:p>
        </w:tc>
        <w:tc>
          <w:tcPr>
            <w:tcW w:w="1710" w:type="dxa"/>
            <w:tcBorders>
              <w:top w:val="nil"/>
              <w:left w:val="nil"/>
              <w:bottom w:val="nil"/>
              <w:right w:val="nil"/>
            </w:tcBorders>
            <w:shd w:val="clear" w:color="auto" w:fill="auto"/>
            <w:vAlign w:val="center"/>
          </w:tcPr>
          <w:p w14:paraId="4A6714E9"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eastAsia="Times New Roman" w:cs="Arial"/>
              </w:rPr>
              <w:t>0.3731 ± 0.1376</w:t>
            </w:r>
          </w:p>
        </w:tc>
      </w:tr>
      <w:tr w:rsidR="006E1E92" w:rsidRPr="00CB21CA" w14:paraId="5F89C08B" w14:textId="77777777" w:rsidTr="00CB21CA">
        <w:tc>
          <w:tcPr>
            <w:tcW w:w="1549" w:type="dxa"/>
            <w:tcBorders>
              <w:top w:val="nil"/>
              <w:left w:val="nil"/>
              <w:bottom w:val="nil"/>
              <w:right w:val="nil"/>
            </w:tcBorders>
            <w:shd w:val="clear" w:color="auto" w:fill="auto"/>
            <w:vAlign w:val="center"/>
          </w:tcPr>
          <w:p w14:paraId="0432E3FD" w14:textId="34168385" w:rsidR="006E1E92" w:rsidRPr="00CB21CA" w:rsidRDefault="003816C3" w:rsidP="003816C3">
            <w:pPr>
              <w:autoSpaceDE w:val="0"/>
              <w:autoSpaceDN w:val="0"/>
              <w:adjustRightInd w:val="0"/>
              <w:snapToGrid w:val="0"/>
              <w:spacing w:line="240" w:lineRule="auto"/>
              <w:rPr>
                <w:rFonts w:eastAsia="Times New Roman" w:cs="Arial"/>
              </w:rPr>
              <w:pPrChange w:id="261" w:author="Thomas Erol Tavolara" w:date="2022-11-22T17:21:00Z">
                <w:pPr>
                  <w:autoSpaceDE w:val="0"/>
                  <w:autoSpaceDN w:val="0"/>
                  <w:adjustRightInd w:val="0"/>
                  <w:snapToGrid w:val="0"/>
                  <w:spacing w:line="240" w:lineRule="auto"/>
                  <w:jc w:val="center"/>
                </w:pPr>
              </w:pPrChange>
            </w:pPr>
            <w:ins w:id="262" w:author="Thomas Erol Tavolara" w:date="2022-11-22T17:21:00Z">
              <w:r>
                <w:rPr>
                  <w:rFonts w:eastAsia="Times New Roman" w:cs="Arial"/>
                </w:rPr>
                <w:t xml:space="preserve">    </w:t>
              </w:r>
            </w:ins>
            <w:r w:rsidR="006E1E92" w:rsidRPr="00CB21CA">
              <w:rPr>
                <w:rFonts w:eastAsia="Times New Roman" w:cs="Arial"/>
              </w:rPr>
              <w:t>50%</w:t>
            </w:r>
          </w:p>
        </w:tc>
        <w:tc>
          <w:tcPr>
            <w:tcW w:w="1691" w:type="dxa"/>
            <w:tcBorders>
              <w:top w:val="nil"/>
              <w:left w:val="nil"/>
              <w:bottom w:val="nil"/>
              <w:right w:val="nil"/>
            </w:tcBorders>
            <w:shd w:val="clear" w:color="auto" w:fill="auto"/>
            <w:vAlign w:val="center"/>
          </w:tcPr>
          <w:p w14:paraId="2F61173C"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0.7106 ± 0.0503</w:t>
            </w:r>
          </w:p>
        </w:tc>
        <w:tc>
          <w:tcPr>
            <w:tcW w:w="1710" w:type="dxa"/>
            <w:tcBorders>
              <w:top w:val="nil"/>
              <w:left w:val="nil"/>
              <w:bottom w:val="nil"/>
              <w:right w:val="nil"/>
            </w:tcBorders>
            <w:shd w:val="clear" w:color="auto" w:fill="auto"/>
            <w:vAlign w:val="center"/>
          </w:tcPr>
          <w:p w14:paraId="3AC526B9"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0.7153 ± 0.0686</w:t>
            </w:r>
          </w:p>
        </w:tc>
        <w:tc>
          <w:tcPr>
            <w:tcW w:w="1710" w:type="dxa"/>
            <w:tcBorders>
              <w:top w:val="nil"/>
              <w:left w:val="nil"/>
              <w:bottom w:val="nil"/>
              <w:right w:val="nil"/>
            </w:tcBorders>
            <w:shd w:val="clear" w:color="auto" w:fill="auto"/>
            <w:vAlign w:val="center"/>
          </w:tcPr>
          <w:p w14:paraId="386B5D73"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0.7846 ± 0.0264</w:t>
            </w:r>
          </w:p>
        </w:tc>
        <w:tc>
          <w:tcPr>
            <w:tcW w:w="1710" w:type="dxa"/>
            <w:tcBorders>
              <w:top w:val="nil"/>
              <w:left w:val="nil"/>
              <w:bottom w:val="nil"/>
              <w:right w:val="nil"/>
            </w:tcBorders>
            <w:shd w:val="clear" w:color="auto" w:fill="auto"/>
            <w:vAlign w:val="center"/>
          </w:tcPr>
          <w:p w14:paraId="09ECE13E"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eastAsia="Times New Roman" w:cs="Arial"/>
              </w:rPr>
              <w:t>0.4160 ± 0.1537</w:t>
            </w:r>
          </w:p>
        </w:tc>
      </w:tr>
      <w:tr w:rsidR="006E1E92" w:rsidRPr="00CB21CA" w14:paraId="7FC2AA74" w14:textId="77777777" w:rsidTr="00CB21CA">
        <w:tc>
          <w:tcPr>
            <w:tcW w:w="1549" w:type="dxa"/>
            <w:tcBorders>
              <w:top w:val="nil"/>
              <w:left w:val="nil"/>
              <w:bottom w:val="nil"/>
              <w:right w:val="nil"/>
            </w:tcBorders>
            <w:shd w:val="clear" w:color="auto" w:fill="auto"/>
            <w:vAlign w:val="center"/>
          </w:tcPr>
          <w:p w14:paraId="42AC771A" w14:textId="1F5222E0" w:rsidR="006E1E92" w:rsidRPr="00CB21CA" w:rsidRDefault="003816C3" w:rsidP="003816C3">
            <w:pPr>
              <w:autoSpaceDE w:val="0"/>
              <w:autoSpaceDN w:val="0"/>
              <w:adjustRightInd w:val="0"/>
              <w:snapToGrid w:val="0"/>
              <w:spacing w:line="240" w:lineRule="auto"/>
              <w:rPr>
                <w:rFonts w:eastAsia="Times New Roman" w:cs="Arial"/>
              </w:rPr>
              <w:pPrChange w:id="263" w:author="Thomas Erol Tavolara" w:date="2022-11-22T17:21:00Z">
                <w:pPr>
                  <w:autoSpaceDE w:val="0"/>
                  <w:autoSpaceDN w:val="0"/>
                  <w:adjustRightInd w:val="0"/>
                  <w:snapToGrid w:val="0"/>
                  <w:spacing w:line="240" w:lineRule="auto"/>
                  <w:jc w:val="center"/>
                </w:pPr>
              </w:pPrChange>
            </w:pPr>
            <w:ins w:id="264" w:author="Thomas Erol Tavolara" w:date="2022-11-22T17:21:00Z">
              <w:r>
                <w:rPr>
                  <w:rFonts w:eastAsia="Times New Roman" w:cs="Arial"/>
                </w:rPr>
                <w:t xml:space="preserve">    </w:t>
              </w:r>
            </w:ins>
            <w:r w:rsidR="006E1E92" w:rsidRPr="00CB21CA">
              <w:rPr>
                <w:rFonts w:eastAsia="Times New Roman" w:cs="Arial"/>
              </w:rPr>
              <w:t>75%</w:t>
            </w:r>
          </w:p>
        </w:tc>
        <w:tc>
          <w:tcPr>
            <w:tcW w:w="1691" w:type="dxa"/>
            <w:tcBorders>
              <w:top w:val="nil"/>
              <w:left w:val="nil"/>
              <w:bottom w:val="nil"/>
              <w:right w:val="nil"/>
            </w:tcBorders>
            <w:shd w:val="clear" w:color="auto" w:fill="auto"/>
            <w:vAlign w:val="center"/>
          </w:tcPr>
          <w:p w14:paraId="6D61FBC8"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0.7418 ± 0.0447</w:t>
            </w:r>
          </w:p>
        </w:tc>
        <w:tc>
          <w:tcPr>
            <w:tcW w:w="1710" w:type="dxa"/>
            <w:tcBorders>
              <w:top w:val="nil"/>
              <w:left w:val="nil"/>
              <w:bottom w:val="nil"/>
              <w:right w:val="nil"/>
            </w:tcBorders>
            <w:shd w:val="clear" w:color="auto" w:fill="auto"/>
            <w:vAlign w:val="center"/>
          </w:tcPr>
          <w:p w14:paraId="6305119A"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0.7373 ± 0.0460</w:t>
            </w:r>
          </w:p>
        </w:tc>
        <w:tc>
          <w:tcPr>
            <w:tcW w:w="1710" w:type="dxa"/>
            <w:tcBorders>
              <w:top w:val="nil"/>
              <w:left w:val="nil"/>
              <w:bottom w:val="nil"/>
              <w:right w:val="nil"/>
            </w:tcBorders>
            <w:shd w:val="clear" w:color="auto" w:fill="auto"/>
            <w:vAlign w:val="center"/>
          </w:tcPr>
          <w:p w14:paraId="54813B27"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0.8097 ± 0.0235</w:t>
            </w:r>
          </w:p>
        </w:tc>
        <w:tc>
          <w:tcPr>
            <w:tcW w:w="1710" w:type="dxa"/>
            <w:tcBorders>
              <w:top w:val="nil"/>
              <w:left w:val="nil"/>
              <w:bottom w:val="nil"/>
              <w:right w:val="nil"/>
            </w:tcBorders>
            <w:shd w:val="clear" w:color="auto" w:fill="auto"/>
            <w:vAlign w:val="center"/>
          </w:tcPr>
          <w:p w14:paraId="7CC72AD2"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eastAsia="Times New Roman" w:cs="Arial"/>
              </w:rPr>
              <w:t>0.4547 ± 0.1608</w:t>
            </w:r>
          </w:p>
        </w:tc>
      </w:tr>
      <w:tr w:rsidR="006E1E92" w:rsidRPr="00CB21CA" w14:paraId="148217C6" w14:textId="77777777" w:rsidTr="00CB21CA">
        <w:tc>
          <w:tcPr>
            <w:tcW w:w="1549" w:type="dxa"/>
            <w:tcBorders>
              <w:top w:val="nil"/>
              <w:left w:val="nil"/>
              <w:bottom w:val="nil"/>
              <w:right w:val="nil"/>
            </w:tcBorders>
            <w:shd w:val="clear" w:color="auto" w:fill="auto"/>
            <w:vAlign w:val="center"/>
          </w:tcPr>
          <w:p w14:paraId="6A122132" w14:textId="77777777" w:rsidR="006E1E92" w:rsidRPr="00CB21CA" w:rsidRDefault="006E1E92" w:rsidP="003816C3">
            <w:pPr>
              <w:autoSpaceDE w:val="0"/>
              <w:autoSpaceDN w:val="0"/>
              <w:adjustRightInd w:val="0"/>
              <w:snapToGrid w:val="0"/>
              <w:spacing w:line="240" w:lineRule="auto"/>
              <w:rPr>
                <w:rFonts w:eastAsia="Times New Roman" w:cs="Arial"/>
              </w:rPr>
              <w:pPrChange w:id="265" w:author="Thomas Erol Tavolara" w:date="2022-11-22T17:21:00Z">
                <w:pPr>
                  <w:autoSpaceDE w:val="0"/>
                  <w:autoSpaceDN w:val="0"/>
                  <w:adjustRightInd w:val="0"/>
                  <w:snapToGrid w:val="0"/>
                  <w:spacing w:line="240" w:lineRule="auto"/>
                  <w:jc w:val="center"/>
                </w:pPr>
              </w:pPrChange>
            </w:pPr>
            <w:r w:rsidRPr="00CB21CA">
              <w:rPr>
                <w:rFonts w:eastAsia="Times New Roman" w:cs="Arial"/>
              </w:rPr>
              <w:t>ImageNet</w:t>
            </w:r>
          </w:p>
        </w:tc>
        <w:tc>
          <w:tcPr>
            <w:tcW w:w="1691" w:type="dxa"/>
            <w:tcBorders>
              <w:top w:val="nil"/>
              <w:left w:val="nil"/>
              <w:bottom w:val="nil"/>
              <w:right w:val="nil"/>
            </w:tcBorders>
            <w:shd w:val="clear" w:color="auto" w:fill="auto"/>
            <w:vAlign w:val="center"/>
          </w:tcPr>
          <w:p w14:paraId="54905B25"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41058E6E"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0D35F2B2"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69AC5D3F"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4A909DC0" w14:textId="77777777" w:rsidTr="00CB21CA">
        <w:tc>
          <w:tcPr>
            <w:tcW w:w="1549" w:type="dxa"/>
            <w:tcBorders>
              <w:top w:val="nil"/>
              <w:left w:val="nil"/>
              <w:bottom w:val="nil"/>
              <w:right w:val="nil"/>
            </w:tcBorders>
            <w:shd w:val="clear" w:color="auto" w:fill="auto"/>
            <w:vAlign w:val="center"/>
          </w:tcPr>
          <w:p w14:paraId="5DD6D142" w14:textId="2783BF67" w:rsidR="006E1E92" w:rsidRPr="00CB21CA" w:rsidRDefault="003816C3" w:rsidP="003816C3">
            <w:pPr>
              <w:autoSpaceDE w:val="0"/>
              <w:autoSpaceDN w:val="0"/>
              <w:adjustRightInd w:val="0"/>
              <w:snapToGrid w:val="0"/>
              <w:spacing w:line="240" w:lineRule="auto"/>
              <w:rPr>
                <w:rFonts w:eastAsia="Times New Roman" w:cs="Arial"/>
              </w:rPr>
              <w:pPrChange w:id="266" w:author="Thomas Erol Tavolara" w:date="2022-11-22T17:21:00Z">
                <w:pPr>
                  <w:autoSpaceDE w:val="0"/>
                  <w:autoSpaceDN w:val="0"/>
                  <w:adjustRightInd w:val="0"/>
                  <w:snapToGrid w:val="0"/>
                  <w:spacing w:line="240" w:lineRule="auto"/>
                  <w:jc w:val="center"/>
                </w:pPr>
              </w:pPrChange>
            </w:pPr>
            <w:ins w:id="267" w:author="Thomas Erol Tavolara" w:date="2022-11-22T17:21:00Z">
              <w:r>
                <w:rPr>
                  <w:rFonts w:eastAsia="Times New Roman" w:cs="Arial"/>
                </w:rPr>
                <w:t xml:space="preserve">  </w:t>
              </w:r>
            </w:ins>
            <w:r w:rsidR="006E1E92" w:rsidRPr="00CB21CA">
              <w:rPr>
                <w:rFonts w:eastAsia="Times New Roman" w:cs="Arial"/>
              </w:rPr>
              <w:t>Supervised</w:t>
            </w:r>
          </w:p>
        </w:tc>
        <w:tc>
          <w:tcPr>
            <w:tcW w:w="1691" w:type="dxa"/>
            <w:tcBorders>
              <w:top w:val="nil"/>
              <w:left w:val="nil"/>
              <w:bottom w:val="nil"/>
              <w:right w:val="nil"/>
            </w:tcBorders>
            <w:shd w:val="clear" w:color="auto" w:fill="auto"/>
            <w:vAlign w:val="center"/>
          </w:tcPr>
          <w:p w14:paraId="1526B203"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0887D930"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5EA3AD79"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4842ED26"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43FD1E26" w14:textId="77777777" w:rsidTr="00CB21CA">
        <w:tc>
          <w:tcPr>
            <w:tcW w:w="1549" w:type="dxa"/>
            <w:tcBorders>
              <w:top w:val="nil"/>
              <w:left w:val="nil"/>
              <w:bottom w:val="nil"/>
              <w:right w:val="nil"/>
            </w:tcBorders>
            <w:shd w:val="clear" w:color="auto" w:fill="auto"/>
            <w:vAlign w:val="center"/>
          </w:tcPr>
          <w:p w14:paraId="2900AB83" w14:textId="4C7CACE8" w:rsidR="006E1E92" w:rsidRPr="00CB21CA" w:rsidRDefault="003816C3" w:rsidP="003816C3">
            <w:pPr>
              <w:autoSpaceDE w:val="0"/>
              <w:autoSpaceDN w:val="0"/>
              <w:adjustRightInd w:val="0"/>
              <w:snapToGrid w:val="0"/>
              <w:spacing w:line="240" w:lineRule="auto"/>
              <w:rPr>
                <w:rFonts w:eastAsia="Times New Roman" w:cs="Arial"/>
              </w:rPr>
              <w:pPrChange w:id="268" w:author="Thomas Erol Tavolara" w:date="2022-11-22T17:21:00Z">
                <w:pPr>
                  <w:autoSpaceDE w:val="0"/>
                  <w:autoSpaceDN w:val="0"/>
                  <w:adjustRightInd w:val="0"/>
                  <w:snapToGrid w:val="0"/>
                  <w:spacing w:line="240" w:lineRule="auto"/>
                  <w:jc w:val="center"/>
                </w:pPr>
              </w:pPrChange>
            </w:pPr>
            <w:ins w:id="269" w:author="Thomas Erol Tavolara" w:date="2022-11-22T17:21:00Z">
              <w:r>
                <w:rPr>
                  <w:rFonts w:eastAsia="Times New Roman" w:cs="Arial"/>
                </w:rPr>
                <w:t xml:space="preserve">    </w:t>
              </w:r>
            </w:ins>
            <w:r w:rsidR="006E1E92" w:rsidRPr="00CB21CA">
              <w:rPr>
                <w:rFonts w:eastAsia="Times New Roman" w:cs="Arial"/>
              </w:rPr>
              <w:t>25%</w:t>
            </w:r>
          </w:p>
        </w:tc>
        <w:tc>
          <w:tcPr>
            <w:tcW w:w="1691" w:type="dxa"/>
            <w:tcBorders>
              <w:top w:val="nil"/>
              <w:left w:val="nil"/>
              <w:bottom w:val="nil"/>
              <w:right w:val="nil"/>
            </w:tcBorders>
            <w:shd w:val="clear" w:color="auto" w:fill="auto"/>
            <w:vAlign w:val="center"/>
          </w:tcPr>
          <w:p w14:paraId="19C0957C"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0.8112 ± 0.0725</w:t>
            </w:r>
          </w:p>
        </w:tc>
        <w:tc>
          <w:tcPr>
            <w:tcW w:w="1710" w:type="dxa"/>
            <w:tcBorders>
              <w:top w:val="nil"/>
              <w:left w:val="nil"/>
              <w:bottom w:val="nil"/>
              <w:right w:val="nil"/>
            </w:tcBorders>
            <w:shd w:val="clear" w:color="auto" w:fill="auto"/>
            <w:vAlign w:val="center"/>
          </w:tcPr>
          <w:p w14:paraId="0C33882C"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0.8123 ± 0.0696</w:t>
            </w:r>
          </w:p>
        </w:tc>
        <w:tc>
          <w:tcPr>
            <w:tcW w:w="1710" w:type="dxa"/>
            <w:tcBorders>
              <w:top w:val="nil"/>
              <w:left w:val="nil"/>
              <w:bottom w:val="nil"/>
              <w:right w:val="nil"/>
            </w:tcBorders>
            <w:shd w:val="clear" w:color="auto" w:fill="auto"/>
            <w:vAlign w:val="center"/>
          </w:tcPr>
          <w:p w14:paraId="2FFBB675"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0.8958 ± 0.0150</w:t>
            </w:r>
          </w:p>
        </w:tc>
        <w:tc>
          <w:tcPr>
            <w:tcW w:w="1710" w:type="dxa"/>
            <w:tcBorders>
              <w:top w:val="nil"/>
              <w:left w:val="nil"/>
              <w:bottom w:val="nil"/>
              <w:right w:val="nil"/>
            </w:tcBorders>
            <w:shd w:val="clear" w:color="auto" w:fill="auto"/>
            <w:vAlign w:val="center"/>
          </w:tcPr>
          <w:p w14:paraId="6693825D"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0.5670 ± 0.0672</w:t>
            </w:r>
          </w:p>
        </w:tc>
      </w:tr>
      <w:tr w:rsidR="006E1E92" w:rsidRPr="00CB21CA" w14:paraId="774C198C" w14:textId="77777777" w:rsidTr="00CB21CA">
        <w:tc>
          <w:tcPr>
            <w:tcW w:w="1549" w:type="dxa"/>
            <w:tcBorders>
              <w:top w:val="nil"/>
              <w:left w:val="nil"/>
              <w:bottom w:val="nil"/>
              <w:right w:val="nil"/>
            </w:tcBorders>
            <w:shd w:val="clear" w:color="auto" w:fill="auto"/>
            <w:vAlign w:val="center"/>
          </w:tcPr>
          <w:p w14:paraId="607A7504" w14:textId="22080069" w:rsidR="006E1E92" w:rsidRPr="00CB21CA" w:rsidRDefault="003816C3" w:rsidP="003816C3">
            <w:pPr>
              <w:autoSpaceDE w:val="0"/>
              <w:autoSpaceDN w:val="0"/>
              <w:adjustRightInd w:val="0"/>
              <w:snapToGrid w:val="0"/>
              <w:spacing w:line="240" w:lineRule="auto"/>
              <w:rPr>
                <w:rFonts w:eastAsia="Times New Roman" w:cs="Arial"/>
              </w:rPr>
              <w:pPrChange w:id="270" w:author="Thomas Erol Tavolara" w:date="2022-11-22T17:21:00Z">
                <w:pPr>
                  <w:autoSpaceDE w:val="0"/>
                  <w:autoSpaceDN w:val="0"/>
                  <w:adjustRightInd w:val="0"/>
                  <w:snapToGrid w:val="0"/>
                  <w:spacing w:line="240" w:lineRule="auto"/>
                  <w:jc w:val="center"/>
                </w:pPr>
              </w:pPrChange>
            </w:pPr>
            <w:ins w:id="271" w:author="Thomas Erol Tavolara" w:date="2022-11-22T17:21:00Z">
              <w:r>
                <w:rPr>
                  <w:rFonts w:eastAsia="Times New Roman" w:cs="Arial"/>
                </w:rPr>
                <w:t xml:space="preserve">    </w:t>
              </w:r>
            </w:ins>
            <w:r w:rsidR="006E1E92" w:rsidRPr="00CB21CA">
              <w:rPr>
                <w:rFonts w:eastAsia="Times New Roman" w:cs="Arial"/>
              </w:rPr>
              <w:t>50%</w:t>
            </w:r>
          </w:p>
        </w:tc>
        <w:tc>
          <w:tcPr>
            <w:tcW w:w="1691" w:type="dxa"/>
            <w:tcBorders>
              <w:top w:val="nil"/>
              <w:left w:val="nil"/>
              <w:bottom w:val="nil"/>
              <w:right w:val="nil"/>
            </w:tcBorders>
            <w:shd w:val="clear" w:color="auto" w:fill="auto"/>
            <w:vAlign w:val="center"/>
          </w:tcPr>
          <w:p w14:paraId="54E7F2CB"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0.8261 ± 0.0679</w:t>
            </w:r>
          </w:p>
        </w:tc>
        <w:tc>
          <w:tcPr>
            <w:tcW w:w="1710" w:type="dxa"/>
            <w:tcBorders>
              <w:top w:val="nil"/>
              <w:left w:val="nil"/>
              <w:bottom w:val="nil"/>
              <w:right w:val="nil"/>
            </w:tcBorders>
            <w:shd w:val="clear" w:color="auto" w:fill="auto"/>
            <w:vAlign w:val="center"/>
          </w:tcPr>
          <w:p w14:paraId="615A3581"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0.8569 ± 0.0501</w:t>
            </w:r>
          </w:p>
        </w:tc>
        <w:tc>
          <w:tcPr>
            <w:tcW w:w="1710" w:type="dxa"/>
            <w:tcBorders>
              <w:top w:val="nil"/>
              <w:left w:val="nil"/>
              <w:bottom w:val="nil"/>
              <w:right w:val="nil"/>
            </w:tcBorders>
            <w:shd w:val="clear" w:color="auto" w:fill="auto"/>
            <w:vAlign w:val="center"/>
          </w:tcPr>
          <w:p w14:paraId="5CC374F2"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0.9197 ± 0.0153</w:t>
            </w:r>
          </w:p>
        </w:tc>
        <w:tc>
          <w:tcPr>
            <w:tcW w:w="1710" w:type="dxa"/>
            <w:tcBorders>
              <w:top w:val="nil"/>
              <w:left w:val="nil"/>
              <w:bottom w:val="nil"/>
              <w:right w:val="nil"/>
            </w:tcBorders>
            <w:shd w:val="clear" w:color="auto" w:fill="auto"/>
            <w:vAlign w:val="center"/>
          </w:tcPr>
          <w:p w14:paraId="516A5502"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0.6291 ± 0.0627</w:t>
            </w:r>
          </w:p>
        </w:tc>
      </w:tr>
      <w:tr w:rsidR="006E1E92" w:rsidRPr="00CB21CA" w14:paraId="5FFD3CFF" w14:textId="77777777" w:rsidTr="00CB21CA">
        <w:tc>
          <w:tcPr>
            <w:tcW w:w="1549" w:type="dxa"/>
            <w:tcBorders>
              <w:top w:val="nil"/>
              <w:left w:val="nil"/>
              <w:bottom w:val="nil"/>
              <w:right w:val="nil"/>
            </w:tcBorders>
            <w:shd w:val="clear" w:color="auto" w:fill="auto"/>
            <w:vAlign w:val="center"/>
          </w:tcPr>
          <w:p w14:paraId="3D7CF84F" w14:textId="1D58DE78" w:rsidR="006E1E92" w:rsidRPr="00CB21CA" w:rsidRDefault="003816C3" w:rsidP="003816C3">
            <w:pPr>
              <w:autoSpaceDE w:val="0"/>
              <w:autoSpaceDN w:val="0"/>
              <w:adjustRightInd w:val="0"/>
              <w:snapToGrid w:val="0"/>
              <w:spacing w:line="240" w:lineRule="auto"/>
              <w:rPr>
                <w:rFonts w:eastAsia="Times New Roman" w:cs="Arial"/>
              </w:rPr>
              <w:pPrChange w:id="272" w:author="Thomas Erol Tavolara" w:date="2022-11-22T17:21:00Z">
                <w:pPr>
                  <w:autoSpaceDE w:val="0"/>
                  <w:autoSpaceDN w:val="0"/>
                  <w:adjustRightInd w:val="0"/>
                  <w:snapToGrid w:val="0"/>
                  <w:spacing w:line="240" w:lineRule="auto"/>
                  <w:jc w:val="center"/>
                </w:pPr>
              </w:pPrChange>
            </w:pPr>
            <w:ins w:id="273" w:author="Thomas Erol Tavolara" w:date="2022-11-22T17:21:00Z">
              <w:r>
                <w:rPr>
                  <w:rFonts w:eastAsia="Times New Roman" w:cs="Arial"/>
                </w:rPr>
                <w:t xml:space="preserve">    </w:t>
              </w:r>
            </w:ins>
            <w:r w:rsidR="006E1E92" w:rsidRPr="00CB21CA">
              <w:rPr>
                <w:rFonts w:eastAsia="Times New Roman" w:cs="Arial"/>
              </w:rPr>
              <w:t>75%</w:t>
            </w:r>
          </w:p>
        </w:tc>
        <w:tc>
          <w:tcPr>
            <w:tcW w:w="1691" w:type="dxa"/>
            <w:tcBorders>
              <w:top w:val="nil"/>
              <w:left w:val="nil"/>
              <w:bottom w:val="nil"/>
              <w:right w:val="nil"/>
            </w:tcBorders>
            <w:shd w:val="clear" w:color="auto" w:fill="auto"/>
            <w:vAlign w:val="center"/>
          </w:tcPr>
          <w:p w14:paraId="7E4ED0A1"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0.8602 ± 0.0664</w:t>
            </w:r>
          </w:p>
        </w:tc>
        <w:tc>
          <w:tcPr>
            <w:tcW w:w="1710" w:type="dxa"/>
            <w:tcBorders>
              <w:top w:val="nil"/>
              <w:left w:val="nil"/>
              <w:bottom w:val="nil"/>
              <w:right w:val="nil"/>
            </w:tcBorders>
            <w:shd w:val="clear" w:color="auto" w:fill="auto"/>
            <w:vAlign w:val="center"/>
          </w:tcPr>
          <w:p w14:paraId="30A699D7"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0.8537 ± 0.0408</w:t>
            </w:r>
          </w:p>
        </w:tc>
        <w:tc>
          <w:tcPr>
            <w:tcW w:w="1710" w:type="dxa"/>
            <w:tcBorders>
              <w:top w:val="nil"/>
              <w:left w:val="nil"/>
              <w:bottom w:val="nil"/>
              <w:right w:val="nil"/>
            </w:tcBorders>
            <w:shd w:val="clear" w:color="auto" w:fill="auto"/>
            <w:vAlign w:val="center"/>
          </w:tcPr>
          <w:p w14:paraId="02688F92"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0.9288 ± 0.0117</w:t>
            </w:r>
          </w:p>
        </w:tc>
        <w:tc>
          <w:tcPr>
            <w:tcW w:w="1710" w:type="dxa"/>
            <w:tcBorders>
              <w:top w:val="nil"/>
              <w:left w:val="nil"/>
              <w:bottom w:val="nil"/>
              <w:right w:val="nil"/>
            </w:tcBorders>
            <w:shd w:val="clear" w:color="auto" w:fill="auto"/>
            <w:vAlign w:val="center"/>
          </w:tcPr>
          <w:p w14:paraId="00588BF1"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0.6446 ± 0.0385</w:t>
            </w:r>
          </w:p>
        </w:tc>
      </w:tr>
      <w:tr w:rsidR="006E1E92" w:rsidRPr="00CB21CA" w14:paraId="583ED220" w14:textId="77777777" w:rsidTr="00CB21CA">
        <w:tc>
          <w:tcPr>
            <w:tcW w:w="1549" w:type="dxa"/>
            <w:tcBorders>
              <w:top w:val="nil"/>
              <w:left w:val="nil"/>
              <w:bottom w:val="nil"/>
              <w:right w:val="nil"/>
            </w:tcBorders>
            <w:shd w:val="clear" w:color="auto" w:fill="auto"/>
            <w:vAlign w:val="center"/>
          </w:tcPr>
          <w:p w14:paraId="1119E610" w14:textId="1046281F" w:rsidR="006E1E92" w:rsidRPr="00CB21CA" w:rsidRDefault="003816C3" w:rsidP="003816C3">
            <w:pPr>
              <w:autoSpaceDE w:val="0"/>
              <w:autoSpaceDN w:val="0"/>
              <w:adjustRightInd w:val="0"/>
              <w:snapToGrid w:val="0"/>
              <w:spacing w:line="240" w:lineRule="auto"/>
              <w:rPr>
                <w:rFonts w:eastAsia="Times New Roman" w:cs="Arial"/>
              </w:rPr>
              <w:pPrChange w:id="274" w:author="Thomas Erol Tavolara" w:date="2022-11-22T17:21:00Z">
                <w:pPr>
                  <w:autoSpaceDE w:val="0"/>
                  <w:autoSpaceDN w:val="0"/>
                  <w:adjustRightInd w:val="0"/>
                  <w:snapToGrid w:val="0"/>
                  <w:spacing w:line="240" w:lineRule="auto"/>
                  <w:jc w:val="center"/>
                </w:pPr>
              </w:pPrChange>
            </w:pPr>
            <w:ins w:id="275" w:author="Thomas Erol Tavolara" w:date="2022-11-22T17:21:00Z">
              <w:r>
                <w:rPr>
                  <w:rFonts w:eastAsia="Times New Roman" w:cs="Arial"/>
                </w:rPr>
                <w:t xml:space="preserve">  </w:t>
              </w:r>
            </w:ins>
            <w:r w:rsidR="006E1E92" w:rsidRPr="00CB21CA">
              <w:rPr>
                <w:rFonts w:eastAsia="Times New Roman" w:cs="Arial"/>
              </w:rPr>
              <w:t>Fine-tune</w:t>
            </w:r>
          </w:p>
        </w:tc>
        <w:tc>
          <w:tcPr>
            <w:tcW w:w="1691" w:type="dxa"/>
            <w:tcBorders>
              <w:top w:val="nil"/>
              <w:left w:val="nil"/>
              <w:bottom w:val="nil"/>
              <w:right w:val="nil"/>
            </w:tcBorders>
            <w:shd w:val="clear" w:color="auto" w:fill="auto"/>
            <w:vAlign w:val="center"/>
          </w:tcPr>
          <w:p w14:paraId="299BBED1"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56F42AF2"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702069A4"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2681AFB7"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75A722B3" w14:textId="77777777" w:rsidTr="00CB21CA">
        <w:tc>
          <w:tcPr>
            <w:tcW w:w="1549" w:type="dxa"/>
            <w:tcBorders>
              <w:top w:val="nil"/>
              <w:left w:val="nil"/>
              <w:bottom w:val="nil"/>
              <w:right w:val="nil"/>
            </w:tcBorders>
            <w:shd w:val="clear" w:color="auto" w:fill="auto"/>
            <w:vAlign w:val="center"/>
          </w:tcPr>
          <w:p w14:paraId="7D0FFCDF" w14:textId="1CE7E0CD" w:rsidR="006E1E92" w:rsidRPr="00CB21CA" w:rsidRDefault="003816C3" w:rsidP="003816C3">
            <w:pPr>
              <w:autoSpaceDE w:val="0"/>
              <w:autoSpaceDN w:val="0"/>
              <w:adjustRightInd w:val="0"/>
              <w:snapToGrid w:val="0"/>
              <w:spacing w:line="240" w:lineRule="auto"/>
              <w:rPr>
                <w:rFonts w:eastAsia="Times New Roman" w:cs="Arial"/>
              </w:rPr>
              <w:pPrChange w:id="276" w:author="Thomas Erol Tavolara" w:date="2022-11-22T17:21:00Z">
                <w:pPr>
                  <w:autoSpaceDE w:val="0"/>
                  <w:autoSpaceDN w:val="0"/>
                  <w:adjustRightInd w:val="0"/>
                  <w:snapToGrid w:val="0"/>
                  <w:spacing w:line="240" w:lineRule="auto"/>
                  <w:jc w:val="center"/>
                </w:pPr>
              </w:pPrChange>
            </w:pPr>
            <w:ins w:id="277" w:author="Thomas Erol Tavolara" w:date="2022-11-22T17:21:00Z">
              <w:r>
                <w:rPr>
                  <w:rFonts w:eastAsia="Times New Roman" w:cs="Arial"/>
                </w:rPr>
                <w:t xml:space="preserve">    </w:t>
              </w:r>
            </w:ins>
            <w:r w:rsidR="006E1E92" w:rsidRPr="00CB21CA">
              <w:rPr>
                <w:rFonts w:eastAsia="Times New Roman" w:cs="Arial"/>
              </w:rPr>
              <w:t>25%</w:t>
            </w:r>
          </w:p>
        </w:tc>
        <w:tc>
          <w:tcPr>
            <w:tcW w:w="1691" w:type="dxa"/>
            <w:tcBorders>
              <w:top w:val="nil"/>
              <w:left w:val="nil"/>
              <w:bottom w:val="nil"/>
              <w:right w:val="nil"/>
            </w:tcBorders>
            <w:shd w:val="clear" w:color="auto" w:fill="auto"/>
            <w:vAlign w:val="center"/>
          </w:tcPr>
          <w:p w14:paraId="696502C0"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0.7776 ± 0.0944</w:t>
            </w:r>
          </w:p>
        </w:tc>
        <w:tc>
          <w:tcPr>
            <w:tcW w:w="1710" w:type="dxa"/>
            <w:tcBorders>
              <w:top w:val="nil"/>
              <w:left w:val="nil"/>
              <w:bottom w:val="nil"/>
              <w:right w:val="nil"/>
            </w:tcBorders>
            <w:shd w:val="clear" w:color="auto" w:fill="auto"/>
            <w:vAlign w:val="center"/>
          </w:tcPr>
          <w:p w14:paraId="632776CF"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0.8188 ± 0.0788</w:t>
            </w:r>
          </w:p>
        </w:tc>
        <w:tc>
          <w:tcPr>
            <w:tcW w:w="1710" w:type="dxa"/>
            <w:tcBorders>
              <w:top w:val="nil"/>
              <w:left w:val="nil"/>
              <w:bottom w:val="nil"/>
              <w:right w:val="nil"/>
            </w:tcBorders>
            <w:shd w:val="clear" w:color="auto" w:fill="auto"/>
            <w:vAlign w:val="center"/>
          </w:tcPr>
          <w:p w14:paraId="7C05D516"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0.8863 ± 0.0227</w:t>
            </w:r>
          </w:p>
        </w:tc>
        <w:tc>
          <w:tcPr>
            <w:tcW w:w="1710" w:type="dxa"/>
            <w:tcBorders>
              <w:top w:val="nil"/>
              <w:left w:val="nil"/>
              <w:bottom w:val="nil"/>
              <w:right w:val="nil"/>
            </w:tcBorders>
            <w:shd w:val="clear" w:color="auto" w:fill="auto"/>
            <w:vAlign w:val="center"/>
          </w:tcPr>
          <w:p w14:paraId="06CCB0CB"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0.5511 ± 0.0699</w:t>
            </w:r>
          </w:p>
        </w:tc>
      </w:tr>
      <w:tr w:rsidR="006E1E92" w:rsidRPr="00CB21CA" w14:paraId="4873ABB5" w14:textId="77777777" w:rsidTr="00CB21CA">
        <w:tc>
          <w:tcPr>
            <w:tcW w:w="1549" w:type="dxa"/>
            <w:tcBorders>
              <w:top w:val="nil"/>
              <w:left w:val="nil"/>
              <w:bottom w:val="nil"/>
              <w:right w:val="nil"/>
            </w:tcBorders>
            <w:shd w:val="clear" w:color="auto" w:fill="auto"/>
            <w:vAlign w:val="center"/>
          </w:tcPr>
          <w:p w14:paraId="27EB2DC2" w14:textId="48201AC8" w:rsidR="006E1E92" w:rsidRPr="00CB21CA" w:rsidRDefault="003816C3" w:rsidP="003816C3">
            <w:pPr>
              <w:autoSpaceDE w:val="0"/>
              <w:autoSpaceDN w:val="0"/>
              <w:adjustRightInd w:val="0"/>
              <w:snapToGrid w:val="0"/>
              <w:spacing w:line="240" w:lineRule="auto"/>
              <w:rPr>
                <w:rFonts w:eastAsia="Times New Roman" w:cs="Arial"/>
              </w:rPr>
              <w:pPrChange w:id="278" w:author="Thomas Erol Tavolara" w:date="2022-11-22T17:21:00Z">
                <w:pPr>
                  <w:autoSpaceDE w:val="0"/>
                  <w:autoSpaceDN w:val="0"/>
                  <w:adjustRightInd w:val="0"/>
                  <w:snapToGrid w:val="0"/>
                  <w:spacing w:line="240" w:lineRule="auto"/>
                  <w:jc w:val="center"/>
                </w:pPr>
              </w:pPrChange>
            </w:pPr>
            <w:ins w:id="279" w:author="Thomas Erol Tavolara" w:date="2022-11-22T17:21:00Z">
              <w:r>
                <w:rPr>
                  <w:rFonts w:eastAsia="Times New Roman" w:cs="Arial"/>
                </w:rPr>
                <w:t xml:space="preserve">    </w:t>
              </w:r>
            </w:ins>
            <w:r w:rsidR="006E1E92" w:rsidRPr="00CB21CA">
              <w:rPr>
                <w:rFonts w:eastAsia="Times New Roman" w:cs="Arial"/>
              </w:rPr>
              <w:t>50%</w:t>
            </w:r>
          </w:p>
        </w:tc>
        <w:tc>
          <w:tcPr>
            <w:tcW w:w="1691" w:type="dxa"/>
            <w:tcBorders>
              <w:top w:val="nil"/>
              <w:left w:val="nil"/>
              <w:bottom w:val="nil"/>
              <w:right w:val="nil"/>
            </w:tcBorders>
            <w:shd w:val="clear" w:color="auto" w:fill="auto"/>
            <w:vAlign w:val="center"/>
          </w:tcPr>
          <w:p w14:paraId="0447215B"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0.8011 ± 0.0655</w:t>
            </w:r>
          </w:p>
        </w:tc>
        <w:tc>
          <w:tcPr>
            <w:tcW w:w="1710" w:type="dxa"/>
            <w:tcBorders>
              <w:top w:val="nil"/>
              <w:left w:val="nil"/>
              <w:bottom w:val="nil"/>
              <w:right w:val="nil"/>
            </w:tcBorders>
            <w:shd w:val="clear" w:color="auto" w:fill="auto"/>
            <w:vAlign w:val="center"/>
          </w:tcPr>
          <w:p w14:paraId="37D7442D"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0.8743 ± 0.0512</w:t>
            </w:r>
          </w:p>
        </w:tc>
        <w:tc>
          <w:tcPr>
            <w:tcW w:w="1710" w:type="dxa"/>
            <w:tcBorders>
              <w:top w:val="nil"/>
              <w:left w:val="nil"/>
              <w:bottom w:val="nil"/>
              <w:right w:val="nil"/>
            </w:tcBorders>
            <w:shd w:val="clear" w:color="auto" w:fill="auto"/>
            <w:vAlign w:val="center"/>
          </w:tcPr>
          <w:p w14:paraId="585F3AF4"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0.9196 ± 0.0173</w:t>
            </w:r>
          </w:p>
        </w:tc>
        <w:tc>
          <w:tcPr>
            <w:tcW w:w="1710" w:type="dxa"/>
            <w:tcBorders>
              <w:top w:val="nil"/>
              <w:left w:val="nil"/>
              <w:bottom w:val="nil"/>
              <w:right w:val="nil"/>
            </w:tcBorders>
            <w:shd w:val="clear" w:color="auto" w:fill="auto"/>
            <w:vAlign w:val="center"/>
          </w:tcPr>
          <w:p w14:paraId="58657CDA"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0.5986 ± 0.0523</w:t>
            </w:r>
          </w:p>
        </w:tc>
      </w:tr>
      <w:tr w:rsidR="006E1E92" w:rsidRPr="00CB21CA" w14:paraId="537BB943" w14:textId="77777777" w:rsidTr="00CB21CA">
        <w:tc>
          <w:tcPr>
            <w:tcW w:w="1549" w:type="dxa"/>
            <w:tcBorders>
              <w:top w:val="nil"/>
              <w:left w:val="nil"/>
              <w:bottom w:val="nil"/>
              <w:right w:val="nil"/>
            </w:tcBorders>
            <w:shd w:val="clear" w:color="auto" w:fill="auto"/>
            <w:vAlign w:val="center"/>
          </w:tcPr>
          <w:p w14:paraId="188F29E7" w14:textId="7963263A" w:rsidR="006E1E92" w:rsidRPr="00CB21CA" w:rsidRDefault="003816C3" w:rsidP="003816C3">
            <w:pPr>
              <w:autoSpaceDE w:val="0"/>
              <w:autoSpaceDN w:val="0"/>
              <w:adjustRightInd w:val="0"/>
              <w:snapToGrid w:val="0"/>
              <w:spacing w:line="240" w:lineRule="auto"/>
              <w:rPr>
                <w:rFonts w:eastAsia="Times New Roman" w:cs="Arial"/>
              </w:rPr>
              <w:pPrChange w:id="280" w:author="Thomas Erol Tavolara" w:date="2022-11-22T17:21:00Z">
                <w:pPr>
                  <w:autoSpaceDE w:val="0"/>
                  <w:autoSpaceDN w:val="0"/>
                  <w:adjustRightInd w:val="0"/>
                  <w:snapToGrid w:val="0"/>
                  <w:spacing w:line="240" w:lineRule="auto"/>
                  <w:jc w:val="center"/>
                </w:pPr>
              </w:pPrChange>
            </w:pPr>
            <w:ins w:id="281" w:author="Thomas Erol Tavolara" w:date="2022-11-22T17:21:00Z">
              <w:r>
                <w:rPr>
                  <w:rFonts w:eastAsia="Times New Roman" w:cs="Arial"/>
                </w:rPr>
                <w:t xml:space="preserve">    </w:t>
              </w:r>
            </w:ins>
            <w:r w:rsidR="006E1E92" w:rsidRPr="00CB21CA">
              <w:rPr>
                <w:rFonts w:eastAsia="Times New Roman" w:cs="Arial"/>
              </w:rPr>
              <w:t>75%</w:t>
            </w:r>
          </w:p>
        </w:tc>
        <w:tc>
          <w:tcPr>
            <w:tcW w:w="1691" w:type="dxa"/>
            <w:tcBorders>
              <w:top w:val="nil"/>
              <w:left w:val="nil"/>
              <w:bottom w:val="nil"/>
              <w:right w:val="nil"/>
            </w:tcBorders>
            <w:shd w:val="clear" w:color="auto" w:fill="auto"/>
            <w:vAlign w:val="center"/>
          </w:tcPr>
          <w:p w14:paraId="47475304"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0.8245 ± 0.0684</w:t>
            </w:r>
          </w:p>
        </w:tc>
        <w:tc>
          <w:tcPr>
            <w:tcW w:w="1710" w:type="dxa"/>
            <w:tcBorders>
              <w:top w:val="nil"/>
              <w:left w:val="nil"/>
              <w:bottom w:val="nil"/>
              <w:right w:val="nil"/>
            </w:tcBorders>
            <w:shd w:val="clear" w:color="auto" w:fill="auto"/>
            <w:vAlign w:val="center"/>
          </w:tcPr>
          <w:p w14:paraId="1648A0F7"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0.8649 ± 0.0510</w:t>
            </w:r>
          </w:p>
        </w:tc>
        <w:tc>
          <w:tcPr>
            <w:tcW w:w="1710" w:type="dxa"/>
            <w:tcBorders>
              <w:top w:val="nil"/>
              <w:left w:val="nil"/>
              <w:bottom w:val="nil"/>
              <w:right w:val="nil"/>
            </w:tcBorders>
            <w:shd w:val="clear" w:color="auto" w:fill="auto"/>
            <w:vAlign w:val="center"/>
          </w:tcPr>
          <w:p w14:paraId="7B53D568"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0.9257 ± 0.0118</w:t>
            </w:r>
          </w:p>
        </w:tc>
        <w:tc>
          <w:tcPr>
            <w:tcW w:w="1710" w:type="dxa"/>
            <w:tcBorders>
              <w:top w:val="nil"/>
              <w:left w:val="nil"/>
              <w:bottom w:val="nil"/>
              <w:right w:val="nil"/>
            </w:tcBorders>
            <w:shd w:val="clear" w:color="auto" w:fill="auto"/>
            <w:vAlign w:val="center"/>
          </w:tcPr>
          <w:p w14:paraId="5A2EE107"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0.6297 ± 0.0455</w:t>
            </w:r>
          </w:p>
        </w:tc>
      </w:tr>
      <w:tr w:rsidR="006E1E92" w:rsidRPr="00CB21CA" w14:paraId="253AC9EB" w14:textId="77777777" w:rsidTr="00CB21CA">
        <w:tc>
          <w:tcPr>
            <w:tcW w:w="1549" w:type="dxa"/>
            <w:tcBorders>
              <w:top w:val="nil"/>
              <w:left w:val="nil"/>
              <w:bottom w:val="nil"/>
              <w:right w:val="nil"/>
            </w:tcBorders>
            <w:shd w:val="clear" w:color="auto" w:fill="auto"/>
            <w:vAlign w:val="center"/>
          </w:tcPr>
          <w:p w14:paraId="4C7F1283" w14:textId="3AD22A0B" w:rsidR="006E1E92" w:rsidRPr="00CB21CA" w:rsidRDefault="003816C3" w:rsidP="003816C3">
            <w:pPr>
              <w:autoSpaceDE w:val="0"/>
              <w:autoSpaceDN w:val="0"/>
              <w:adjustRightInd w:val="0"/>
              <w:snapToGrid w:val="0"/>
              <w:spacing w:line="240" w:lineRule="auto"/>
              <w:rPr>
                <w:rFonts w:eastAsia="Times New Roman" w:cs="Arial"/>
              </w:rPr>
              <w:pPrChange w:id="282" w:author="Thomas Erol Tavolara" w:date="2022-11-22T17:21:00Z">
                <w:pPr>
                  <w:autoSpaceDE w:val="0"/>
                  <w:autoSpaceDN w:val="0"/>
                  <w:adjustRightInd w:val="0"/>
                  <w:snapToGrid w:val="0"/>
                  <w:spacing w:line="240" w:lineRule="auto"/>
                  <w:jc w:val="center"/>
                </w:pPr>
              </w:pPrChange>
            </w:pPr>
            <w:ins w:id="283" w:author="Thomas Erol Tavolara" w:date="2022-11-22T17:21:00Z">
              <w:r>
                <w:rPr>
                  <w:rFonts w:eastAsia="Times New Roman" w:cs="Arial"/>
                </w:rPr>
                <w:t xml:space="preserve">  </w:t>
              </w:r>
            </w:ins>
            <w:r w:rsidR="006E1E92" w:rsidRPr="00CB21CA">
              <w:rPr>
                <w:rFonts w:eastAsia="Times New Roman" w:cs="Arial"/>
              </w:rPr>
              <w:t>Frozen</w:t>
            </w:r>
          </w:p>
        </w:tc>
        <w:tc>
          <w:tcPr>
            <w:tcW w:w="1691" w:type="dxa"/>
            <w:tcBorders>
              <w:top w:val="nil"/>
              <w:left w:val="nil"/>
              <w:bottom w:val="nil"/>
              <w:right w:val="nil"/>
            </w:tcBorders>
            <w:shd w:val="clear" w:color="auto" w:fill="auto"/>
            <w:vAlign w:val="center"/>
          </w:tcPr>
          <w:p w14:paraId="41F5F6E5"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140D77BA"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63B6C773" w14:textId="77777777" w:rsidR="006E1E92" w:rsidRPr="00CB21CA" w:rsidRDefault="006E1E92" w:rsidP="00CB21CA">
            <w:pPr>
              <w:autoSpaceDE w:val="0"/>
              <w:autoSpaceDN w:val="0"/>
              <w:adjustRightInd w:val="0"/>
              <w:snapToGrid w:val="0"/>
              <w:spacing w:line="240" w:lineRule="auto"/>
              <w:jc w:val="center"/>
              <w:rPr>
                <w:rFonts w:cs="Arial"/>
              </w:rPr>
            </w:pPr>
          </w:p>
        </w:tc>
        <w:tc>
          <w:tcPr>
            <w:tcW w:w="1710" w:type="dxa"/>
            <w:tcBorders>
              <w:top w:val="nil"/>
              <w:left w:val="nil"/>
              <w:bottom w:val="nil"/>
              <w:right w:val="nil"/>
            </w:tcBorders>
            <w:shd w:val="clear" w:color="auto" w:fill="auto"/>
            <w:vAlign w:val="center"/>
          </w:tcPr>
          <w:p w14:paraId="760E7F69" w14:textId="77777777" w:rsidR="006E1E92" w:rsidRPr="00CB21CA" w:rsidRDefault="006E1E92" w:rsidP="00CB21CA">
            <w:pPr>
              <w:autoSpaceDE w:val="0"/>
              <w:autoSpaceDN w:val="0"/>
              <w:adjustRightInd w:val="0"/>
              <w:snapToGrid w:val="0"/>
              <w:spacing w:line="240" w:lineRule="auto"/>
              <w:jc w:val="center"/>
              <w:rPr>
                <w:rFonts w:eastAsia="Times New Roman" w:cs="Arial"/>
              </w:rPr>
            </w:pPr>
          </w:p>
        </w:tc>
      </w:tr>
      <w:tr w:rsidR="006E1E92" w:rsidRPr="00CB21CA" w14:paraId="607FBEAB" w14:textId="77777777" w:rsidTr="00CB21CA">
        <w:tc>
          <w:tcPr>
            <w:tcW w:w="1549" w:type="dxa"/>
            <w:tcBorders>
              <w:top w:val="nil"/>
              <w:left w:val="nil"/>
              <w:bottom w:val="nil"/>
              <w:right w:val="nil"/>
            </w:tcBorders>
            <w:shd w:val="clear" w:color="auto" w:fill="auto"/>
            <w:vAlign w:val="center"/>
          </w:tcPr>
          <w:p w14:paraId="5B611011" w14:textId="38695C42" w:rsidR="006E1E92" w:rsidRPr="00CB21CA" w:rsidRDefault="003816C3" w:rsidP="003816C3">
            <w:pPr>
              <w:autoSpaceDE w:val="0"/>
              <w:autoSpaceDN w:val="0"/>
              <w:adjustRightInd w:val="0"/>
              <w:snapToGrid w:val="0"/>
              <w:spacing w:line="240" w:lineRule="auto"/>
              <w:rPr>
                <w:rFonts w:eastAsia="Times New Roman" w:cs="Arial"/>
              </w:rPr>
              <w:pPrChange w:id="284" w:author="Thomas Erol Tavolara" w:date="2022-11-22T17:21:00Z">
                <w:pPr>
                  <w:autoSpaceDE w:val="0"/>
                  <w:autoSpaceDN w:val="0"/>
                  <w:adjustRightInd w:val="0"/>
                  <w:snapToGrid w:val="0"/>
                  <w:spacing w:line="240" w:lineRule="auto"/>
                  <w:jc w:val="center"/>
                </w:pPr>
              </w:pPrChange>
            </w:pPr>
            <w:ins w:id="285" w:author="Thomas Erol Tavolara" w:date="2022-11-22T17:21:00Z">
              <w:r>
                <w:rPr>
                  <w:rFonts w:eastAsia="Times New Roman" w:cs="Arial"/>
                </w:rPr>
                <w:t xml:space="preserve">    </w:t>
              </w:r>
            </w:ins>
            <w:r w:rsidR="006E1E92" w:rsidRPr="00CB21CA">
              <w:rPr>
                <w:rFonts w:eastAsia="Times New Roman" w:cs="Arial"/>
              </w:rPr>
              <w:t>25%</w:t>
            </w:r>
          </w:p>
        </w:tc>
        <w:tc>
          <w:tcPr>
            <w:tcW w:w="1691" w:type="dxa"/>
            <w:tcBorders>
              <w:top w:val="nil"/>
              <w:left w:val="nil"/>
              <w:bottom w:val="nil"/>
              <w:right w:val="nil"/>
            </w:tcBorders>
            <w:shd w:val="clear" w:color="auto" w:fill="auto"/>
            <w:vAlign w:val="center"/>
          </w:tcPr>
          <w:p w14:paraId="35B231E5"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0.7065 ± 0.0889</w:t>
            </w:r>
          </w:p>
        </w:tc>
        <w:tc>
          <w:tcPr>
            <w:tcW w:w="1710" w:type="dxa"/>
            <w:tcBorders>
              <w:top w:val="nil"/>
              <w:left w:val="nil"/>
              <w:bottom w:val="nil"/>
              <w:right w:val="nil"/>
            </w:tcBorders>
            <w:shd w:val="clear" w:color="auto" w:fill="auto"/>
            <w:vAlign w:val="center"/>
          </w:tcPr>
          <w:p w14:paraId="1030F03E"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0.6512 ± 0.0975</w:t>
            </w:r>
          </w:p>
        </w:tc>
        <w:tc>
          <w:tcPr>
            <w:tcW w:w="1710" w:type="dxa"/>
            <w:tcBorders>
              <w:top w:val="nil"/>
              <w:left w:val="nil"/>
              <w:bottom w:val="nil"/>
              <w:right w:val="nil"/>
            </w:tcBorders>
            <w:shd w:val="clear" w:color="auto" w:fill="auto"/>
            <w:vAlign w:val="center"/>
          </w:tcPr>
          <w:p w14:paraId="407D2A07"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0.7324 ± 0.0668</w:t>
            </w:r>
          </w:p>
        </w:tc>
        <w:tc>
          <w:tcPr>
            <w:tcW w:w="1710" w:type="dxa"/>
            <w:tcBorders>
              <w:top w:val="nil"/>
              <w:left w:val="nil"/>
              <w:bottom w:val="nil"/>
              <w:right w:val="nil"/>
            </w:tcBorders>
            <w:shd w:val="clear" w:color="auto" w:fill="auto"/>
            <w:vAlign w:val="center"/>
          </w:tcPr>
          <w:p w14:paraId="1CC22E87"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0.4827 ± 0.0552</w:t>
            </w:r>
          </w:p>
        </w:tc>
      </w:tr>
      <w:tr w:rsidR="006E1E92" w:rsidRPr="00CB21CA" w14:paraId="0E591F25" w14:textId="77777777" w:rsidTr="00CB21CA">
        <w:tc>
          <w:tcPr>
            <w:tcW w:w="1549" w:type="dxa"/>
            <w:tcBorders>
              <w:top w:val="nil"/>
              <w:left w:val="nil"/>
              <w:bottom w:val="nil"/>
              <w:right w:val="nil"/>
            </w:tcBorders>
            <w:shd w:val="clear" w:color="auto" w:fill="auto"/>
            <w:vAlign w:val="center"/>
          </w:tcPr>
          <w:p w14:paraId="1FC286DB" w14:textId="19EE157F" w:rsidR="006E1E92" w:rsidRPr="00CB21CA" w:rsidRDefault="003816C3" w:rsidP="003816C3">
            <w:pPr>
              <w:autoSpaceDE w:val="0"/>
              <w:autoSpaceDN w:val="0"/>
              <w:adjustRightInd w:val="0"/>
              <w:snapToGrid w:val="0"/>
              <w:spacing w:line="240" w:lineRule="auto"/>
              <w:rPr>
                <w:rFonts w:eastAsia="Times New Roman" w:cs="Arial"/>
              </w:rPr>
              <w:pPrChange w:id="286" w:author="Thomas Erol Tavolara" w:date="2022-11-22T17:21:00Z">
                <w:pPr>
                  <w:autoSpaceDE w:val="0"/>
                  <w:autoSpaceDN w:val="0"/>
                  <w:adjustRightInd w:val="0"/>
                  <w:snapToGrid w:val="0"/>
                  <w:spacing w:line="240" w:lineRule="auto"/>
                  <w:jc w:val="center"/>
                </w:pPr>
              </w:pPrChange>
            </w:pPr>
            <w:ins w:id="287" w:author="Thomas Erol Tavolara" w:date="2022-11-22T17:21:00Z">
              <w:r>
                <w:rPr>
                  <w:rFonts w:eastAsia="Times New Roman" w:cs="Arial"/>
                </w:rPr>
                <w:t xml:space="preserve">    </w:t>
              </w:r>
            </w:ins>
            <w:r w:rsidR="006E1E92" w:rsidRPr="00CB21CA">
              <w:rPr>
                <w:rFonts w:eastAsia="Times New Roman" w:cs="Arial"/>
              </w:rPr>
              <w:t>50%</w:t>
            </w:r>
          </w:p>
        </w:tc>
        <w:tc>
          <w:tcPr>
            <w:tcW w:w="1691" w:type="dxa"/>
            <w:tcBorders>
              <w:top w:val="nil"/>
              <w:left w:val="nil"/>
              <w:bottom w:val="nil"/>
              <w:right w:val="nil"/>
            </w:tcBorders>
            <w:shd w:val="clear" w:color="auto" w:fill="auto"/>
            <w:vAlign w:val="center"/>
          </w:tcPr>
          <w:p w14:paraId="04BC4625"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0.7497 ± 0.0471</w:t>
            </w:r>
          </w:p>
        </w:tc>
        <w:tc>
          <w:tcPr>
            <w:tcW w:w="1710" w:type="dxa"/>
            <w:tcBorders>
              <w:top w:val="nil"/>
              <w:left w:val="nil"/>
              <w:bottom w:val="nil"/>
              <w:right w:val="nil"/>
            </w:tcBorders>
            <w:shd w:val="clear" w:color="auto" w:fill="auto"/>
            <w:vAlign w:val="center"/>
          </w:tcPr>
          <w:p w14:paraId="45DBB0F7"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0.7383 ± 0.0660</w:t>
            </w:r>
          </w:p>
        </w:tc>
        <w:tc>
          <w:tcPr>
            <w:tcW w:w="1710" w:type="dxa"/>
            <w:tcBorders>
              <w:top w:val="nil"/>
              <w:left w:val="nil"/>
              <w:bottom w:val="nil"/>
              <w:right w:val="nil"/>
            </w:tcBorders>
            <w:shd w:val="clear" w:color="auto" w:fill="auto"/>
            <w:vAlign w:val="center"/>
          </w:tcPr>
          <w:p w14:paraId="1820BE10"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0.8205 ± 0.0329</w:t>
            </w:r>
          </w:p>
        </w:tc>
        <w:tc>
          <w:tcPr>
            <w:tcW w:w="1710" w:type="dxa"/>
            <w:tcBorders>
              <w:top w:val="nil"/>
              <w:left w:val="nil"/>
              <w:bottom w:val="nil"/>
              <w:right w:val="nil"/>
            </w:tcBorders>
            <w:shd w:val="clear" w:color="auto" w:fill="auto"/>
            <w:vAlign w:val="center"/>
          </w:tcPr>
          <w:p w14:paraId="3B28267B"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0.5072 ± 0.0696</w:t>
            </w:r>
          </w:p>
        </w:tc>
      </w:tr>
      <w:tr w:rsidR="006E1E92" w:rsidRPr="00CB21CA" w14:paraId="3AC36D18" w14:textId="77777777" w:rsidTr="00CB21CA">
        <w:tc>
          <w:tcPr>
            <w:tcW w:w="1549" w:type="dxa"/>
            <w:tcBorders>
              <w:top w:val="nil"/>
              <w:left w:val="nil"/>
              <w:bottom w:val="single" w:sz="8" w:space="0" w:color="auto"/>
              <w:right w:val="nil"/>
            </w:tcBorders>
            <w:shd w:val="clear" w:color="auto" w:fill="auto"/>
            <w:vAlign w:val="center"/>
          </w:tcPr>
          <w:p w14:paraId="0C0C757C" w14:textId="0E8A6BB6" w:rsidR="006E1E92" w:rsidRPr="00CB21CA" w:rsidRDefault="003816C3" w:rsidP="003816C3">
            <w:pPr>
              <w:autoSpaceDE w:val="0"/>
              <w:autoSpaceDN w:val="0"/>
              <w:adjustRightInd w:val="0"/>
              <w:snapToGrid w:val="0"/>
              <w:spacing w:line="240" w:lineRule="auto"/>
              <w:rPr>
                <w:rFonts w:eastAsia="Times New Roman" w:cs="Arial"/>
              </w:rPr>
              <w:pPrChange w:id="288" w:author="Thomas Erol Tavolara" w:date="2022-11-22T17:21:00Z">
                <w:pPr>
                  <w:autoSpaceDE w:val="0"/>
                  <w:autoSpaceDN w:val="0"/>
                  <w:adjustRightInd w:val="0"/>
                  <w:snapToGrid w:val="0"/>
                  <w:spacing w:line="240" w:lineRule="auto"/>
                  <w:jc w:val="center"/>
                </w:pPr>
              </w:pPrChange>
            </w:pPr>
            <w:ins w:id="289" w:author="Thomas Erol Tavolara" w:date="2022-11-22T17:21:00Z">
              <w:r>
                <w:rPr>
                  <w:rFonts w:eastAsia="Times New Roman" w:cs="Arial"/>
                </w:rPr>
                <w:t xml:space="preserve">    </w:t>
              </w:r>
            </w:ins>
            <w:r w:rsidR="006E1E92" w:rsidRPr="00CB21CA">
              <w:rPr>
                <w:rFonts w:eastAsia="Times New Roman" w:cs="Arial"/>
              </w:rPr>
              <w:t>75%</w:t>
            </w:r>
          </w:p>
        </w:tc>
        <w:tc>
          <w:tcPr>
            <w:tcW w:w="1691" w:type="dxa"/>
            <w:tcBorders>
              <w:top w:val="nil"/>
              <w:left w:val="nil"/>
              <w:bottom w:val="single" w:sz="8" w:space="0" w:color="auto"/>
              <w:right w:val="nil"/>
            </w:tcBorders>
            <w:shd w:val="clear" w:color="auto" w:fill="auto"/>
            <w:vAlign w:val="center"/>
          </w:tcPr>
          <w:p w14:paraId="5503BB83"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0.7663 ± 0.0365</w:t>
            </w:r>
          </w:p>
        </w:tc>
        <w:tc>
          <w:tcPr>
            <w:tcW w:w="1710" w:type="dxa"/>
            <w:tcBorders>
              <w:top w:val="nil"/>
              <w:left w:val="nil"/>
              <w:bottom w:val="single" w:sz="8" w:space="0" w:color="auto"/>
              <w:right w:val="nil"/>
            </w:tcBorders>
            <w:shd w:val="clear" w:color="auto" w:fill="auto"/>
            <w:vAlign w:val="center"/>
          </w:tcPr>
          <w:p w14:paraId="0B3D638A"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0.7474 ± 0.0470</w:t>
            </w:r>
          </w:p>
        </w:tc>
        <w:tc>
          <w:tcPr>
            <w:tcW w:w="1710" w:type="dxa"/>
            <w:tcBorders>
              <w:top w:val="nil"/>
              <w:left w:val="nil"/>
              <w:bottom w:val="single" w:sz="8" w:space="0" w:color="auto"/>
              <w:right w:val="nil"/>
            </w:tcBorders>
            <w:shd w:val="clear" w:color="auto" w:fill="auto"/>
            <w:vAlign w:val="center"/>
          </w:tcPr>
          <w:p w14:paraId="4D205B88" w14:textId="77777777" w:rsidR="006E1E92" w:rsidRPr="00CB21CA" w:rsidRDefault="006E1E92" w:rsidP="00CB21CA">
            <w:pPr>
              <w:autoSpaceDE w:val="0"/>
              <w:autoSpaceDN w:val="0"/>
              <w:adjustRightInd w:val="0"/>
              <w:snapToGrid w:val="0"/>
              <w:spacing w:line="240" w:lineRule="auto"/>
              <w:jc w:val="center"/>
              <w:rPr>
                <w:rFonts w:cs="Arial"/>
              </w:rPr>
            </w:pPr>
            <w:r w:rsidRPr="00CB21CA">
              <w:rPr>
                <w:rFonts w:cs="Arial"/>
              </w:rPr>
              <w:t>0.8386 ± 0.0256</w:t>
            </w:r>
          </w:p>
        </w:tc>
        <w:tc>
          <w:tcPr>
            <w:tcW w:w="1710" w:type="dxa"/>
            <w:tcBorders>
              <w:top w:val="nil"/>
              <w:left w:val="nil"/>
              <w:bottom w:val="single" w:sz="8" w:space="0" w:color="auto"/>
              <w:right w:val="nil"/>
            </w:tcBorders>
            <w:shd w:val="clear" w:color="auto" w:fill="auto"/>
            <w:vAlign w:val="center"/>
          </w:tcPr>
          <w:p w14:paraId="6D64454C" w14:textId="77777777" w:rsidR="006E1E92" w:rsidRPr="00CB21CA" w:rsidRDefault="006E1E92" w:rsidP="00CB21CA">
            <w:pPr>
              <w:autoSpaceDE w:val="0"/>
              <w:autoSpaceDN w:val="0"/>
              <w:adjustRightInd w:val="0"/>
              <w:snapToGrid w:val="0"/>
              <w:spacing w:line="240" w:lineRule="auto"/>
              <w:jc w:val="center"/>
              <w:rPr>
                <w:rFonts w:eastAsia="Times New Roman" w:cs="Arial"/>
              </w:rPr>
            </w:pPr>
            <w:r w:rsidRPr="00CB21CA">
              <w:rPr>
                <w:rFonts w:cs="Arial"/>
              </w:rPr>
              <w:t>0.5222 ± 0.0503</w:t>
            </w:r>
          </w:p>
        </w:tc>
      </w:tr>
    </w:tbl>
    <w:p w14:paraId="763D0E8D" w14:textId="3EE653ED" w:rsidR="006E1E92" w:rsidRPr="00966C3F" w:rsidRDefault="00CB21CA" w:rsidP="00CB21CA">
      <w:pPr>
        <w:pStyle w:val="MDPI21heading1"/>
      </w:pPr>
      <w:r>
        <w:t xml:space="preserve">5. </w:t>
      </w:r>
      <w:r w:rsidR="006E1E92" w:rsidRPr="00966C3F">
        <w:t>Discussion</w:t>
      </w:r>
    </w:p>
    <w:p w14:paraId="1F643973" w14:textId="7533DDC1" w:rsidR="006E1E92" w:rsidRPr="00CB21CA" w:rsidRDefault="00CB21CA" w:rsidP="00CB21CA">
      <w:pPr>
        <w:pStyle w:val="MDPI22heading2"/>
      </w:pPr>
      <w:r w:rsidRPr="00CB21CA">
        <w:t xml:space="preserve">5.1. </w:t>
      </w:r>
      <w:r w:rsidR="006E1E92" w:rsidRPr="00CB21CA">
        <w:t xml:space="preserve">SS-MIL </w:t>
      </w:r>
      <w:r w:rsidRPr="00CB21CA">
        <w:t xml:space="preserve">Can </w:t>
      </w:r>
      <w:r w:rsidR="006E1E92" w:rsidRPr="00CB21CA">
        <w:t>Leverage Completely Unannotated Datasets</w:t>
      </w:r>
    </w:p>
    <w:p w14:paraId="62FCBEED" w14:textId="66CAD2AB" w:rsidR="006E1E92" w:rsidRPr="00BB5D5A" w:rsidRDefault="006E1E92" w:rsidP="00CB21CA">
      <w:pPr>
        <w:pStyle w:val="MDPI31text"/>
      </w:pPr>
      <w:r w:rsidRPr="00966C3F">
        <w:t xml:space="preserve">The lack of need for labels, tissue-level or slide-level, opens up several opportunities for research that are simply not possible with existing methods. SS-MIL allows for datasets to be combined even though they may </w:t>
      </w:r>
      <w:r w:rsidRPr="00BB5D5A">
        <w:t xml:space="preserve">have different kinds of slide-level labels </w:t>
      </w:r>
      <w:r w:rsidRPr="00274E9D">
        <w:rPr>
          <w:i/>
          <w:rPrChange w:id="290" w:author="Thomas Erol Tavolara" w:date="2022-11-22T17:22:00Z">
            <w:rPr>
              <w:i/>
              <w:highlight w:val="yellow"/>
            </w:rPr>
          </w:rPrChange>
        </w:rPr>
        <w:t>or</w:t>
      </w:r>
      <w:r w:rsidRPr="00BB5D5A">
        <w:rPr>
          <w:i/>
        </w:rPr>
        <w:t xml:space="preserve"> </w:t>
      </w:r>
      <w:r w:rsidRPr="00BB5D5A">
        <w:t xml:space="preserve">if no slide-level labels exist for a particular data source (i.e., missing data). For example, the TUPAC16 dataset could be combined with the TCGA-BRCA (breast invasive carcinoma). Our proposed model </w:t>
      </w:r>
      <w:proofErr w:type="gramStart"/>
      <w:r w:rsidRPr="00BB5D5A">
        <w:t xml:space="preserve">could be trained on TCGA-BRCA and then either frozen or fine-tuned on TUPAC16, or </w:t>
      </w:r>
      <w:commentRangeStart w:id="291"/>
      <w:commentRangeStart w:id="292"/>
      <w:r w:rsidRPr="00BB5D5A">
        <w:t>vi</w:t>
      </w:r>
      <w:ins w:id="293" w:author="Thomas Erol Tavolara" w:date="2022-11-22T17:22:00Z">
        <w:r w:rsidR="00274E9D">
          <w:t>ce</w:t>
        </w:r>
      </w:ins>
      <w:del w:id="294" w:author="Thomas Erol Tavolara" w:date="2022-11-22T17:22:00Z">
        <w:r w:rsidRPr="00BB5D5A" w:rsidDel="00274E9D">
          <w:delText>sa</w:delText>
        </w:r>
      </w:del>
      <w:commentRangeEnd w:id="291"/>
      <w:r w:rsidR="00994286">
        <w:rPr>
          <w:rStyle w:val="CommentReference"/>
          <w:rFonts w:eastAsia="SimSun"/>
          <w:noProof/>
          <w:snapToGrid/>
          <w:lang w:eastAsia="zh-CN" w:bidi="ar-SA"/>
        </w:rPr>
        <w:commentReference w:id="291"/>
      </w:r>
      <w:commentRangeEnd w:id="292"/>
      <w:r w:rsidR="00274E9D">
        <w:rPr>
          <w:rStyle w:val="CommentReference"/>
          <w:rFonts w:eastAsia="SimSun"/>
          <w:noProof/>
          <w:snapToGrid/>
          <w:lang w:eastAsia="zh-CN" w:bidi="ar-SA"/>
        </w:rPr>
        <w:commentReference w:id="292"/>
      </w:r>
      <w:r w:rsidRPr="00BB5D5A">
        <w:t>-versa</w:t>
      </w:r>
      <w:proofErr w:type="gramEnd"/>
      <w:r w:rsidRPr="00BB5D5A">
        <w:t>. Furthermore, SS-MIL could be trained on both TCGA-BRCA and TUPAC16 and then frozen or fine-tuned on a smaller, external dataset. The benefit SS-MIL derives from combining different datasets to learn slide-level representation is impossible with existing methods. It is not just publicly available datasets that could theoretically be combined</w:t>
      </w:r>
      <w:r w:rsidR="00CD4655">
        <w:t>,</w:t>
      </w:r>
      <w:r w:rsidRPr="00BB5D5A">
        <w:t xml:space="preserve"> and benefit derived from. Hospitals and clinical trials have large swaths of WSIs which are easily accessible, but their slide-level labels are either prohibitively difficult to obtain, irrelevant to the problem of interest, or non-existent </w:t>
      </w:r>
      <w:r w:rsidRPr="00BB5D5A">
        <w:fldChar w:fldCharType="begin">
          <w:fldData xml:space="preserve">PEVuZE5vdGU+PENpdGU+PEF1dGhvcj5QZWxsPC9BdXRob3I+PFllYXI+MjAxOTwvWWVhcj48UmVj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</w:fldData>
        </w:fldChar>
      </w:r>
      <w:r w:rsidRPr="00BB5D5A">
        <w:instrText xml:space="preserve"> ADDIN EN.CITE </w:instrText>
      </w:r>
      <w:r w:rsidRPr="00BB5D5A">
        <w:fldChar w:fldCharType="begin">
          <w:fldData xml:space="preserve">PEVuZE5vdGU+PENpdGU+PEF1dGhvcj5QZWxsPC9BdXRob3I+PFllYXI+MjAxOTwvWWVhcj48UmVj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</w:fldData>
        </w:fldChar>
      </w:r>
      <w:r w:rsidRPr="00BB5D5A">
        <w:instrText xml:space="preserve"> ADDIN EN.CITE.DATA </w:instrText>
      </w:r>
      <w:r w:rsidRPr="00BB5D5A">
        <w:fldChar w:fldCharType="end"/>
      </w:r>
      <w:r w:rsidRPr="00BB5D5A">
        <w:fldChar w:fldCharType="separate"/>
      </w:r>
      <w:r w:rsidRPr="00BB5D5A">
        <w:rPr>
          <w:noProof/>
        </w:rPr>
        <w:t>[90,91]</w:t>
      </w:r>
      <w:r w:rsidRPr="00BB5D5A">
        <w:fldChar w:fldCharType="end"/>
      </w:r>
      <w:r w:rsidRPr="00BB5D5A">
        <w:t>.</w:t>
      </w:r>
    </w:p>
    <w:p w14:paraId="15357540" w14:textId="37CC9851" w:rsidR="006E1E92" w:rsidRPr="00CB21CA" w:rsidRDefault="00CB21CA" w:rsidP="00CB21CA">
      <w:pPr>
        <w:pStyle w:val="MDPI22heading2"/>
        <w:spacing w:before="240"/>
      </w:pPr>
      <w:r w:rsidRPr="00BB5D5A">
        <w:t xml:space="preserve">5.2. </w:t>
      </w:r>
      <w:r w:rsidR="006E1E92" w:rsidRPr="00BB5D5A">
        <w:t xml:space="preserve">SS-MIL </w:t>
      </w:r>
      <w:r w:rsidRPr="00BB5D5A">
        <w:t xml:space="preserve">Still </w:t>
      </w:r>
      <w:r w:rsidR="006E1E92" w:rsidRPr="00BB5D5A">
        <w:t>Underperforms Compared to Supervised</w:t>
      </w:r>
      <w:r w:rsidR="006E1E92" w:rsidRPr="00CB21CA">
        <w:t xml:space="preserve"> Methods</w:t>
      </w:r>
    </w:p>
    <w:p w14:paraId="3EDFC1FC" w14:textId="554AC961" w:rsidR="006E1E92" w:rsidRPr="00966C3F" w:rsidRDefault="006E1E92" w:rsidP="00CB21CA">
      <w:pPr>
        <w:pStyle w:val="MDPI31text"/>
      </w:pPr>
      <w:r w:rsidRPr="00966C3F">
        <w:t xml:space="preserve">Overall, SS-MIL’s performance is not on par with supervised </w:t>
      </w:r>
      <w:r w:rsidRPr="00BB5D5A">
        <w:t>methods</w:t>
      </w:r>
      <w:r w:rsidR="009202FC" w:rsidRPr="00BB5D5A">
        <w:t>’</w:t>
      </w:r>
      <w:r w:rsidRPr="00BB5D5A">
        <w:t xml:space="preserve"> performance in both tasks. However, this is to be expected. All supervised comparison</w:t>
      </w:r>
      <w:commentRangeStart w:id="295"/>
      <w:commentRangeStart w:id="296"/>
      <w:r w:rsidR="009202FC" w:rsidRPr="00BB5D5A">
        <w:t>—</w:t>
      </w:r>
      <w:commentRangeEnd w:id="295"/>
      <w:r w:rsidR="00994286">
        <w:rPr>
          <w:rStyle w:val="CommentReference"/>
          <w:rFonts w:eastAsia="SimSun"/>
          <w:noProof/>
          <w:snapToGrid/>
          <w:lang w:eastAsia="zh-CN" w:bidi="ar-SA"/>
        </w:rPr>
        <w:commentReference w:id="295"/>
      </w:r>
      <w:commentRangeEnd w:id="296"/>
      <w:r w:rsidR="00274E9D">
        <w:rPr>
          <w:rStyle w:val="CommentReference"/>
          <w:rFonts w:eastAsia="SimSun"/>
          <w:noProof/>
          <w:snapToGrid/>
          <w:lang w:eastAsia="zh-CN" w:bidi="ar-SA"/>
        </w:rPr>
        <w:commentReference w:id="296"/>
      </w:r>
      <w:r w:rsidRPr="00BB5D5A">
        <w:t>attention-based MIL, CLAM, and Attention2majority</w:t>
      </w:r>
      <w:r w:rsidR="009202FC" w:rsidRPr="00274E9D">
        <w:rPr>
          <w:rPrChange w:id="297" w:author="Thomas Erol Tavolara" w:date="2022-11-22T17:23:00Z">
            <w:rPr>
              <w:highlight w:val="green"/>
            </w:rPr>
          </w:rPrChange>
        </w:rPr>
        <w:t>—</w:t>
      </w:r>
      <w:r w:rsidRPr="00BB5D5A">
        <w:t>can learn slide-level feature</w:t>
      </w:r>
      <w:r w:rsidRPr="00966C3F">
        <w:t xml:space="preserve"> spaces that can more easily discriminate NSCLC subtypes or regress proliferation scores. Furthermore, each of these methods, whether utilizing </w:t>
      </w:r>
      <w:proofErr w:type="spellStart"/>
      <w:r w:rsidRPr="00966C3F">
        <w:t>SimCLR</w:t>
      </w:r>
      <w:proofErr w:type="spellEnd"/>
      <w:r w:rsidRPr="00966C3F">
        <w:t xml:space="preserve">-derived features or ImageNet features, </w:t>
      </w:r>
      <w:r w:rsidRPr="00966C3F">
        <w:lastRenderedPageBreak/>
        <w:t>partly consist of a shallow feature extractor, allowing the network to learn a tile-level feature space which ultimately contributes to a more discriminable slide-level feature space. By comparison, SS-MIL does not benefit from these advantages. Instead, it entirely relies on the target of transformation invariance to learn meaningful tile-level features. Likewise, SS-MIL relies on the power of contrastive learning and attention to learn a sampling-invariant representation of each slide rather than a label-dependent feature space.</w:t>
      </w:r>
    </w:p>
    <w:p w14:paraId="2921C10E" w14:textId="4E6D13FA" w:rsidR="006E1E92" w:rsidRPr="00966C3F" w:rsidRDefault="006E1E92" w:rsidP="00CB21CA">
      <w:pPr>
        <w:pStyle w:val="MDPI31text"/>
      </w:pPr>
      <w:r w:rsidRPr="00966C3F">
        <w:t>This is evidenced by three observations. First</w:t>
      </w:r>
      <w:r w:rsidR="00E4738D">
        <w:t>ly</w:t>
      </w:r>
      <w:r w:rsidRPr="00966C3F">
        <w:t>, fine-tuning SS-MIL clearly outperforms itself when training a new linear layer on the unsupervised slide-level representations. With fine-tuning, only the starting point of the network is different, and slide-level feature space dependent on the slide-level labels is more easily achieved. Second</w:t>
      </w:r>
      <w:r w:rsidR="007A71C0">
        <w:t>ly</w:t>
      </w:r>
      <w:r w:rsidRPr="00966C3F">
        <w:t xml:space="preserve">, training any of the comparison methods using </w:t>
      </w:r>
      <w:proofErr w:type="spellStart"/>
      <w:r w:rsidRPr="00966C3F">
        <w:t>SimCLR</w:t>
      </w:r>
      <w:proofErr w:type="spellEnd"/>
      <w:r w:rsidRPr="00966C3F">
        <w:t>-derived features and slide-level labels outperforms fine-tuning. In other words, each supervised method can learn a favorable tile-level feature space in which slide-level representations are more easily distinguished. Third</w:t>
      </w:r>
      <w:r w:rsidR="007C4880">
        <w:t>ly</w:t>
      </w:r>
      <w:r w:rsidRPr="00966C3F">
        <w:t>, during model training, we observed that all supervised methods always yielded training set losses approaching zero. Of course, this did not result in model overfitting, as early stopping criteria was based on validation loss. However, this behavior was in strong contrast to SS-MIL. No matter how long SS-MIL was trained, training loss always converged to a level well-above zero and nearly matched validation and testing losses. This observation supports the notion that supervised comparisons learn a slide-level feature space that benefits greatly from labels. We also believe this observation indicates that SS-MIL is self-regularizing to a degree. In summary, there are several benefits to supervised methods that SS-MIL does not benefit from.</w:t>
      </w:r>
    </w:p>
    <w:p w14:paraId="0EF80E21" w14:textId="500C9E99" w:rsidR="006E1E92" w:rsidRPr="00966C3F" w:rsidRDefault="006E1E92" w:rsidP="00CB21CA">
      <w:pPr>
        <w:pStyle w:val="MDPI31text"/>
      </w:pPr>
      <w:r w:rsidRPr="00966C3F">
        <w:t>Despite the advantages of supervision, the results of the ablation study offer some respite. The results suggest that SS-MIL still learns a robust feature space. This is evidenced by the observation that the decrease in performance when utilizing fewer slides for SS-MIL is about the same as comparable methods in the ablation study (i.e., fine-tuning and supervision)</w:t>
      </w:r>
      <w:r w:rsidR="001D1653">
        <w:t>. In addition,</w:t>
      </w:r>
      <w:r w:rsidR="00F77490">
        <w:t xml:space="preserve"> </w:t>
      </w:r>
      <w:r w:rsidR="001D1653">
        <w:t>ev</w:t>
      </w:r>
      <w:r w:rsidR="00F77490">
        <w:t xml:space="preserve">idence is derived from </w:t>
      </w:r>
      <w:r w:rsidRPr="00966C3F">
        <w:t>the apparent maintenance of performance despite the decrease in the number of training slides.</w:t>
      </w:r>
    </w:p>
    <w:p w14:paraId="5D42CBDF" w14:textId="3593948F" w:rsidR="006E1E92" w:rsidRPr="00B632B3" w:rsidRDefault="00B632B3" w:rsidP="00B632B3">
      <w:pPr>
        <w:pStyle w:val="MDPI22heading2"/>
        <w:spacing w:before="240"/>
      </w:pPr>
      <w:r w:rsidRPr="00B632B3">
        <w:t xml:space="preserve">5.3. </w:t>
      </w:r>
      <w:r w:rsidR="006E1E92" w:rsidRPr="00B632B3">
        <w:t>Generic Features Outperform Histopathology Features</w:t>
      </w:r>
    </w:p>
    <w:p w14:paraId="66941994" w14:textId="4E26A6FA" w:rsidR="006E1E92" w:rsidRPr="00966C3F" w:rsidRDefault="006E1E92" w:rsidP="00B632B3">
      <w:pPr>
        <w:pStyle w:val="MDPI31text"/>
      </w:pPr>
      <w:r w:rsidRPr="00966C3F">
        <w:t xml:space="preserve">The results also suggest that ImageNet features may be advantageous over histopathology-specific features. Several studies have sought to utilize histopathology-specific tile features for WSI analysis either using self-supervision </w:t>
      </w:r>
      <w:r w:rsidRPr="00966C3F">
        <w:fldChar w:fldCharType="begin">
          <w:fldData xml:space="preserve">PEVuZE5vdGU+PENpdGU+PEF1dGhvcj5MdTwvQXV0aG9yPjxZZWFyPjIwMTk8L1llYXI+PFJlY051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</w:fldData>
        </w:fldChar>
      </w:r>
      <w:r w:rsidRPr="00F77490">
        <w:instrText xml:space="preserve"> ADDIN EN.CITE </w:instrText>
      </w:r>
      <w:r w:rsidRPr="00F77490">
        <w:fldChar w:fldCharType="begin">
          <w:fldData xml:space="preserve">PEVuZE5vdGU+PENpdGU+PEF1dGhvcj5MdTwvQXV0aG9yPjxZZWFyPjIwMTk8L1llYXI+PFJlY051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</w:fldData>
        </w:fldChar>
      </w:r>
      <w:r w:rsidRPr="00F77490">
        <w:instrText xml:space="preserve"> ADDIN EN.CITE.DATA </w:instrText>
      </w:r>
      <w:r w:rsidRPr="00F77490">
        <w:fldChar w:fldCharType="end"/>
      </w:r>
      <w:r w:rsidRPr="00966C3F">
        <w:fldChar w:fldCharType="separate"/>
      </w:r>
      <w:r w:rsidRPr="00966C3F">
        <w:rPr>
          <w:noProof/>
        </w:rPr>
        <w:t>[21,22,24,25,27]</w:t>
      </w:r>
      <w:r w:rsidRPr="00966C3F">
        <w:fldChar w:fldCharType="end"/>
      </w:r>
      <w:r w:rsidRPr="00966C3F">
        <w:t xml:space="preserve">, weak supervision using slide-level labels </w:t>
      </w:r>
      <w:r w:rsidRPr="00966C3F">
        <w:fldChar w:fldCharType="begin"/>
      </w:r>
      <w:r w:rsidRPr="00966C3F">
        <w:instrText xml:space="preserve"> ADDIN EN.CITE &lt;EndNote&gt;&lt;Cite&gt;&lt;Author&gt;Su&lt;/Author&gt;&lt;Year&gt;2022&lt;/Year&gt;&lt;RecNum&gt;18&lt;/RecNum&gt;&lt;DisplayText&gt;&lt;style size="10"&gt;[20,65]&lt;/style&gt;&lt;/DisplayText&gt;&lt;record&gt;&lt;rec-number&gt;18&lt;/rec-number&gt;&lt;foreign-keys&gt;&lt;key app="EN" db-id="9ssrfsdv2wxrxkexes7552pmrppzxpdv0ffz" timestamp="1667839460"&gt;18&lt;/key&gt;&lt;/foreign-keys&gt;&lt;ref-type name="Journal Article"&gt;17&lt;/ref-type&gt;&lt;contributors&gt;&lt;authors&gt;&lt;author&gt;Su, Ziyu&lt;/author&gt;&lt;author&gt;Tavolara, Thomas E.&lt;/author&gt;&lt;author&gt;Carreno-Galeano, Gabriel&lt;/author&gt;&lt;author&gt;Lee, Sang Jin&lt;/author&gt;&lt;author&gt;Gurcan, Metin N.&lt;/author&gt;&lt;author&gt;Niazi, M. K. K.&lt;/author&gt;&lt;/authors&gt;&lt;/contributors&gt;&lt;titles&gt;&lt;title&gt;Attention2majority: Weak multiple instance learning for regenerative kidney grading on whole slide images&lt;/title&gt;&lt;secondary-title&gt;Medical Image Analysis&lt;/secondary-title&gt;&lt;/titles&gt;&lt;periodical&gt;&lt;full-title&gt;Medical image analysis&lt;/full-title&gt;&lt;/periodical&gt;&lt;pages&gt;102462&lt;/pages&gt;&lt;volume&gt;79&lt;/volume&gt;&lt;dates&gt;&lt;year&gt;2022&lt;/year&gt;&lt;/dates&gt;&lt;publisher&gt;Elsevier&lt;/publisher&gt;&lt;isbn&gt;1361-8415&lt;/isbn&gt;&lt;urls&gt;&lt;/urls&gt;&lt;/record&gt;&lt;/Cite&gt;&lt;Cite&gt;&lt;Author&gt;Courtiol&lt;/Author&gt;&lt;Year&gt;2018&lt;/Year&gt;&lt;RecNum&gt;47&lt;/RecNum&gt;&lt;record&gt;&lt;rec-number&gt;47&lt;/rec-number&gt;&lt;foreign-keys&gt;&lt;key app="EN" db-id="9ssrfsdv2wxrxkexes7552pmrppzxpdv0ffz" timestamp="1667839461"&gt;47&lt;/key&gt;&lt;/foreign-keys&gt;&lt;ref-type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arXiv:1802.02212&lt;/full-title&gt;&lt;/periodical&gt;&lt;dates&gt;&lt;year&gt;2018&lt;/year&gt;&lt;/dates&gt;&lt;urls&gt;&lt;/urls&gt;&lt;/record&gt;&lt;/Cite&gt;&lt;/EndNote&gt;</w:instrText>
      </w:r>
      <w:r w:rsidRPr="00966C3F">
        <w:fldChar w:fldCharType="separate"/>
      </w:r>
      <w:r w:rsidRPr="00966C3F">
        <w:rPr>
          <w:noProof/>
        </w:rPr>
        <w:t>[20,65]</w:t>
      </w:r>
      <w:r w:rsidRPr="00966C3F">
        <w:fldChar w:fldCharType="end"/>
      </w:r>
      <w:r w:rsidRPr="00966C3F">
        <w:t xml:space="preserve">, supervision on unrelated histopathology tasks </w:t>
      </w:r>
      <w:r w:rsidRPr="00966C3F">
        <w:fldChar w:fldCharType="begin"/>
      </w:r>
      <w:r w:rsidRPr="00966C3F">
        <w:instrText xml:space="preserve"> ADDIN EN.CITE &lt;EndNote&gt;&lt;Cite&gt;&lt;Author&gt;Tellez&lt;/Author&gt;&lt;Year&gt;2020&lt;/Year&gt;&lt;RecNum&gt;48&lt;/RecNum&gt;&lt;DisplayText&gt;&lt;style size="10"&gt;[29,92]&lt;/style&gt;&lt;/DisplayText&gt;&lt;record&gt;&lt;rec-number&gt;48&lt;/rec-number&gt;&lt;foreign-keys&gt;&lt;key app="EN" db-id="9ssrfsdv2wxrxkexes7552pmrppzxpdv0ffz" timestamp="1667839461"&gt;48&lt;/key&gt;&lt;/foreign-keys&gt;&lt;ref-type name="Conference Proceedings"&gt;10&lt;/ref-type&gt;&lt;contributors&gt;&lt;authors&gt;&lt;author&gt;Tellez, David&lt;/author&gt;&lt;author&gt;Höppener, Diederik&lt;/author&gt;&lt;author&gt;Verhoef, Cornelis&lt;/author&gt;&lt;author&gt;Grünhagen, Dirk&lt;/author&gt;&lt;author&gt;Nierop, Pieter&lt;/author&gt;&lt;author&gt;Drozdzal, Michal&lt;/author&gt;&lt;author&gt;Laak, Jeroen&lt;/author&gt;&lt;author&gt;Ciompi, Francesco&lt;/author&gt;&lt;/authors&gt;&lt;/contributors&gt;&lt;titles&gt;&lt;title&gt;Extending unsupervised neural image compression with supervised multitask learning&lt;/title&gt;&lt;secondary-title&gt;PMLR&lt;/secondary-title&gt;&lt;alt-title&gt;Medical Imaging with Deep Learning&lt;/alt-title&gt;&lt;/titles&gt;&lt;pages&gt;770-783&lt;/pages&gt;&lt;dates&gt;&lt;year&gt;2020&lt;/year&gt;&lt;pub-dates&gt;&lt;date&gt;2020&lt;/date&gt;&lt;/pub-dates&gt;&lt;/dates&gt;&lt;publisher&gt;PMLR&lt;/publisher&gt;&lt;isbn&gt;2640-3498&lt;/isbn&gt;&lt;urls&gt;&lt;/urls&gt;&lt;/record&gt;&lt;/Cite&gt;&lt;Cite&gt;&lt;Author&gt;Tellez&lt;/Author&gt;&lt;Year&gt;2019&lt;/Year&gt;&lt;RecNum&gt;27&lt;/RecNum&gt;&lt;record&gt;&lt;rec-number&gt;27&lt;/rec-number&gt;&lt;foreign-keys&gt;&lt;key app="EN" db-id="9ssrfsdv2wxrxkexes7552pmrppzxpdv0ffz" timestamp="1667839460"&gt;27&lt;/key&gt;&lt;/foreign-keys&gt;&lt;ref-type name="Journal Article"&gt;17&lt;/ref-type&gt;&lt;contributors&gt;&lt;authors&gt;&lt;author&gt;Tellez, David&lt;/author&gt;&lt;author&gt;Litjens, Geert&lt;/author&gt;&lt;author&gt;van der Laak, Jeroen&lt;/author&gt;&lt;author&gt;Ciompi, Francesco&lt;/author&gt;&lt;/authors&gt;&lt;/contributors&gt;&lt;titles&gt;&lt;title&gt;Neural image compression for gigapixel histopathology image analysis&lt;/title&gt;&lt;secondary-title&gt;IEEE transactions on pattern analysis and machine intelligence&lt;/secondary-title&gt;&lt;/titles&gt;&lt;periodical&gt;&lt;full-title&gt;IEEE transactions on pattern analysis and machine intelligence&lt;/full-title&gt;&lt;/periodical&gt;&lt;dates&gt;&lt;year&gt;2019&lt;/year&gt;&lt;/dates&gt;&lt;publisher&gt;IEEE&lt;/publisher&gt;&lt;isbn&gt;0162-8828&lt;/isbn&gt;&lt;urls&gt;&lt;/urls&gt;&lt;/record&gt;&lt;/Cite&gt;&lt;/EndNote&gt;</w:instrText>
      </w:r>
      <w:r w:rsidRPr="00966C3F">
        <w:fldChar w:fldCharType="separate"/>
      </w:r>
      <w:r w:rsidRPr="00966C3F">
        <w:rPr>
          <w:noProof/>
        </w:rPr>
        <w:t>[29,92]</w:t>
      </w:r>
      <w:r w:rsidRPr="00966C3F">
        <w:fldChar w:fldCharType="end"/>
      </w:r>
      <w:r w:rsidRPr="00966C3F">
        <w:t xml:space="preserve">, in an end-to-end manner </w:t>
      </w:r>
      <w:r w:rsidRPr="00966C3F">
        <w:fldChar w:fldCharType="begin"/>
      </w:r>
      <w:r w:rsidRPr="00966C3F">
        <w:instrText xml:space="preserve"> ADDIN EN.CITE &lt;EndNote&gt;&lt;Cite&gt;&lt;Author&gt;Tavolara&lt;/Author&gt;&lt;Year&gt;2020&lt;/Year&gt;&lt;RecNum&gt;43&lt;/RecNum&gt;&lt;DisplayText&gt;&lt;style size="10"&gt;[86,87]&lt;/style&gt;&lt;/DisplayText&gt;&lt;record&gt;&lt;rec-number&gt;43&lt;/rec-number&gt;&lt;foreign-keys&gt;&lt;key app="EN" db-id="9ssrfsdv2wxrxkexes7552pmrppzxpdv0ffz" timestamp="1667839461"&gt;43&lt;/key&gt;&lt;/foreign-keys&gt;&lt;ref-type name="Journal Article"&gt;17&lt;/ref-type&gt;&lt;contributors&gt;&lt;authors&gt;&lt;author&gt;Tavolara, Thomas E.&lt;/author&gt;&lt;author&gt;Niazi, M. Khalid Khan&lt;/author&gt;&lt;author&gt;Ginese, Melanie&lt;/author&gt;&lt;author&gt;Piedra-Mora, Cesar&lt;/author&gt;&lt;author&gt;Gatti, Daniel M.&lt;/author&gt;&lt;author&gt;Beamer, Gillian&lt;/author&gt;&lt;author&gt;Gurcan, Metin N.&lt;/author&gt;&lt;/authors&gt;&lt;/contributors&gt;&lt;titles&gt;&lt;title&gt;Automatic discovery of clinically interpretable imaging biomarkers for Mycobacterium tuberculosis supersusceptibility using deep learning&lt;/title&gt;&lt;secondary-title&gt;EBioMedicine&lt;/secondary-title&gt;&lt;/titles&gt;&lt;periodical&gt;&lt;full-title&gt;EBioMedicine&lt;/full-title&gt;&lt;/periodical&gt;&lt;pages&gt;103094&lt;/pages&gt;&lt;volume&gt;62&lt;/volume&gt;&lt;dates&gt;&lt;year&gt;2020&lt;/year&gt;&lt;/dates&gt;&lt;publisher&gt;Elsevier&lt;/publisher&gt;&lt;isbn&gt;2352-3964&lt;/isbn&gt;&lt;urls&gt;&lt;/urls&gt;&lt;/record&gt;&lt;/Cite&gt;&lt;Cite&gt;&lt;Author&gt;Tavolara&lt;/Author&gt;&lt;Year&gt;2021&lt;/Year&gt;&lt;RecNum&gt;42&lt;/RecNum&gt;&lt;record&gt;&lt;rec-number&gt;42&lt;/rec-number&gt;&lt;foreign-keys&gt;&lt;key app="EN" db-id="9ssrfsdv2wxrxkexes7552pmrppzxpdv0ffz" timestamp="1667839461"&gt;42&lt;/key&gt;&lt;/foreign-keys&gt;&lt;ref-type name="Journal Article"&gt;17&lt;/ref-type&gt;&lt;contributors&gt;&lt;authors&gt;&lt;author&gt;Tavolara, Thomas E.&lt;/author&gt;&lt;author&gt;Niazi, M. K. K.&lt;/author&gt;&lt;author&gt;Gower, Adam C.&lt;/author&gt;&lt;author&gt;Ginese, Melanie&lt;/author&gt;&lt;author&gt;Beamer, Gillian&lt;/author&gt;&lt;author&gt;Gurcan, Metin N.&lt;/author&gt;&lt;/authors&gt;&lt;/contributors&gt;&lt;titles&gt;&lt;title&gt;Deep learning predicts gene expression as an intermediate data modality to identify susceptibility patterns in Mycobacterium tuberculosis infected Diversity Outbred mice&lt;/title&gt;&lt;secondary-title&gt;EBioMedicine&lt;/secondary-title&gt;&lt;/titles&gt;&lt;periodical&gt;&lt;full-title&gt;EBioMedicine&lt;/full-title&gt;&lt;/periodical&gt;&lt;pages&gt;103388&lt;/pages&gt;&lt;volume&gt;67&lt;/volume&gt;&lt;dates&gt;&lt;year&gt;2021&lt;/year&gt;&lt;/dates&gt;&lt;publisher&gt;Elsevier&lt;/publisher&gt;&lt;isbn&gt;2352-3964&lt;/isbn&gt;&lt;urls&gt;&lt;/urls&gt;&lt;/record&gt;&lt;/Cite&gt;&lt;/EndNote&gt;</w:instrText>
      </w:r>
      <w:r w:rsidRPr="00966C3F">
        <w:fldChar w:fldCharType="separate"/>
      </w:r>
      <w:r w:rsidRPr="00966C3F">
        <w:rPr>
          <w:noProof/>
        </w:rPr>
        <w:t>[86,87]</w:t>
      </w:r>
      <w:r w:rsidRPr="00966C3F">
        <w:fldChar w:fldCharType="end"/>
      </w:r>
      <w:r w:rsidRPr="00966C3F">
        <w:t xml:space="preserve">, or graph-based methods </w:t>
      </w:r>
      <w:r w:rsidRPr="00966C3F">
        <w:fldChar w:fldCharType="begin"/>
      </w:r>
      <w:r w:rsidRPr="00966C3F">
        <w:instrText xml:space="preserve"> ADDIN EN.CITE &lt;EndNote&gt;&lt;Cite&gt;&lt;Author&gt;Lu&lt;/Author&gt;&lt;Year&gt;2020&lt;/Year&gt;&lt;RecNum&gt;49&lt;/RecNum&gt;&lt;DisplayText&gt;&lt;style size="10"&gt;[93]&lt;/style&gt;&lt;/DisplayText&gt;&lt;record&gt;&lt;rec-number&gt;49&lt;/rec-number&gt;&lt;foreign-keys&gt;&lt;key app="EN" db-id="9ssrfsdv2wxrxkexes7552pmrppzxpdv0ffz" timestamp="1667839461"&gt;49&lt;/key&gt;&lt;/foreign-keys&gt;&lt;ref-type name="Conference Proceedings"&gt;10&lt;/ref-type&gt;&lt;contributors&gt;&lt;authors&gt;&lt;author&gt;Lu, Wenqi&lt;/author&gt;&lt;author&gt;Graham, Simon&lt;/author&gt;&lt;author&gt;Bilal, Mohsin&lt;/author&gt;&lt;author&gt;Rajpoot, Nasir&lt;/author&gt;&lt;author&gt;Minhas, Fayyaz&lt;/author&gt;&lt;/authors&gt;&lt;/contributors&gt;&lt;titles&gt;&lt;title&gt;Capturing cellular topology in multi-gigapixel pathology images&lt;/title&gt;&lt;secondary-title&gt;Proceedings of the IEEE/CVF Conference on Computer Vision and Pattern Recognition Workshops&lt;/secondary-title&gt;&lt;alt-title&gt;Proceedings of the IEEE/CVF Conference on Computer Vision and Pattern Recognition Workshops&lt;/alt-title&gt;&lt;/titles&gt;&lt;pages&gt;260-261&lt;/pages&gt;&lt;dates&gt;&lt;year&gt;2020&lt;/year&gt;&lt;pub-dates&gt;&lt;date&gt;2020&lt;/date&gt;&lt;/pub-dates&gt;&lt;/dates&gt;&lt;urls&gt;&lt;/urls&gt;&lt;/record&gt;&lt;/Cite&gt;&lt;/EndNote&gt;</w:instrText>
      </w:r>
      <w:r w:rsidRPr="00966C3F">
        <w:fldChar w:fldCharType="separate"/>
      </w:r>
      <w:r w:rsidRPr="00966C3F">
        <w:rPr>
          <w:noProof/>
        </w:rPr>
        <w:t>[93]</w:t>
      </w:r>
      <w:r w:rsidRPr="00966C3F">
        <w:fldChar w:fldCharType="end"/>
      </w:r>
      <w:r w:rsidRPr="00966C3F">
        <w:t xml:space="preserve">. The argument made by such studies is that histopathology WSI analysis should utilize histopathology-specific tile features. Without context, this makes sense. However, this point-of-view is entirely upended by the vast body of work across medical image analysis which utilizes transfer learning with small image datasets </w:t>
      </w:r>
      <w:r w:rsidRPr="00966C3F">
        <w:fldChar w:fldCharType="begin"/>
      </w:r>
      <w:r w:rsidRPr="00966C3F">
        <w:instrText xml:space="preserve"> ADDIN EN.CITE &lt;EndNote&gt;&lt;Cite&gt;&lt;Author&gt;Litjens&lt;/Author&gt;&lt;Year&gt;2017&lt;/Year&gt;&lt;RecNum&gt;50&lt;/RecNum&gt;&lt;DisplayText&gt;&lt;style size="10"&gt;[94]&lt;/style&gt;&lt;/DisplayText&gt;&lt;record&gt;&lt;rec-number&gt;50&lt;/rec-number&gt;&lt;foreign-keys&gt;&lt;key app="EN" db-id="9ssrfsdv2wxrxkexes7552pmrppzxpdv0ffz" timestamp="1667839461"&gt;50&lt;/key&gt;&lt;/foreign-keys&gt;&lt;ref-type name="Journal Article"&gt;17&lt;/ref-type&gt;&lt;contributors&gt;&lt;authors&gt;&lt;author&gt;Litjens, Geert&lt;/author&gt;&lt;author&gt;Kooi, Thijs&lt;/author&gt;&lt;author&gt;Bejnordi, Babak Ehteshami&lt;/author&gt;&lt;author&gt;Setio, Arnaud Arindra Adiyoso&lt;/author&gt;&lt;author&gt;Ciompi, Francesco&lt;/author&gt;&lt;author&gt;Ghafoorian, Mohsen&lt;/author&gt;&lt;author&gt;Van Der Laak, Jeroen Awm&lt;/author&gt;&lt;author&gt;Van Ginneken, Bram&lt;/author&gt;&lt;author&gt;Sánchez, Clara I.&lt;/author&gt;&lt;/authors&gt;&lt;/contributors&gt;&lt;titles&gt;&lt;title&gt;A survey on deep learning in medical image analysis&lt;/title&gt;&lt;secondary-title&gt;Medical image analysis&lt;/secondary-title&gt;&lt;/titles&gt;&lt;periodical&gt;&lt;full-title&gt;Medical image analysis&lt;/full-title&gt;&lt;/periodical&gt;&lt;pages&gt;60-88&lt;/pages&gt;&lt;volume&gt;42&lt;/volume&gt;&lt;dates&gt;&lt;year&gt;2017&lt;/year&gt;&lt;/dates&gt;&lt;publisher&gt;Elsevier&lt;/publisher&gt;&lt;isbn&gt;1361-8415&lt;/isbn&gt;&lt;urls&gt;&lt;/urls&gt;&lt;/record&gt;&lt;/Cite&gt;&lt;/EndNote&gt;</w:instrText>
      </w:r>
      <w:r w:rsidRPr="00966C3F">
        <w:fldChar w:fldCharType="separate"/>
      </w:r>
      <w:r w:rsidRPr="00966C3F">
        <w:rPr>
          <w:noProof/>
        </w:rPr>
        <w:t>[94]</w:t>
      </w:r>
      <w:r w:rsidRPr="00966C3F">
        <w:fldChar w:fldCharType="end"/>
      </w:r>
      <w:r w:rsidRPr="00966C3F">
        <w:t xml:space="preserve">. Furthermore, and by contrast, several studies use generic ImageNet features </w:t>
      </w:r>
      <w:r w:rsidRPr="00966C3F">
        <w:fldChar w:fldCharType="begin">
          <w:fldData xml:space="preserve">PEVuZE5vdGU+PENpdGU+PEF1dGhvcj5MdTwvQXV0aG9yPjxZZWFyPjIwMjE8L1llYXI+PFJlY051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==
</w:fldData>
        </w:fldChar>
      </w:r>
      <w:r w:rsidRPr="00966C3F">
        <w:instrText xml:space="preserve"> ADDIN EN.CITE </w:instrText>
      </w:r>
      <w:r w:rsidRPr="00966C3F">
        <w:fldChar w:fldCharType="begin">
          <w:fldData xml:space="preserve">PEVuZE5vdGU+PENpdGU+PEF1dGhvcj5MdTwvQXV0aG9yPjxZZWFyPjIwMjE8L1llYXI+PFJlY051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==
</w:fldData>
        </w:fldChar>
      </w:r>
      <w:r w:rsidRPr="00966C3F">
        <w:instrText xml:space="preserve"> ADDIN EN.CITE.DATA </w:instrText>
      </w:r>
      <w:r w:rsidRPr="00966C3F">
        <w:fldChar w:fldCharType="end"/>
      </w:r>
      <w:r w:rsidRPr="00966C3F">
        <w:fldChar w:fldCharType="separate"/>
      </w:r>
      <w:r w:rsidR="009202FC">
        <w:rPr>
          <w:noProof/>
        </w:rPr>
        <w:t>[17–19</w:t>
      </w:r>
      <w:r w:rsidRPr="00966C3F">
        <w:rPr>
          <w:noProof/>
        </w:rPr>
        <w:t>]</w:t>
      </w:r>
      <w:r w:rsidRPr="00966C3F">
        <w:fldChar w:fldCharType="end"/>
      </w:r>
      <w:r w:rsidRPr="00966C3F">
        <w:t xml:space="preserve"> for WSI analysis with great success. These studies and the results presented here call into question the necessity of histopathology-specific features for WSI analysis. Be that as it may, we do not suggest rejecting the prospect of histopathology-specific features altogether, as studies have shown that self-supervision as a means of reducing label load is far superior to transfer learning from ImageNet features </w:t>
      </w:r>
      <w:r w:rsidRPr="00966C3F">
        <w:fldChar w:fldCharType="begin"/>
      </w:r>
      <w:r w:rsidRPr="00966C3F">
        <w:instrText xml:space="preserve"> ADDIN EN.CITE &lt;EndNote&gt;&lt;Cite&gt;&lt;Author&gt;Ciga&lt;/Author&gt;&lt;Year&gt;2022&lt;/Year&gt;&lt;RecNum&gt;40&lt;/RecNum&gt;&lt;DisplayText&gt;&lt;style size="10"&gt;[60,61]&lt;/style&gt;&lt;/DisplayText&gt;&lt;record&gt;&lt;rec-number&gt;40&lt;/rec-number&gt;&lt;foreign-keys&gt;&lt;key app="EN" db-id="9ssrfsdv2wxrxkexes7552pmrppzxpdv0ffz" timestamp="1667839461"&gt;40&lt;/key&gt;&lt;/foreign-keys&gt;&lt;ref-type name="Journal Article"&gt;17&lt;/ref-type&gt;&lt;contributors&gt;&lt;authors&gt;&lt;author&gt;Ciga, Ozan&lt;/author&gt;&lt;author&gt;Xu, Tony&lt;/author&gt;&lt;author&gt;Martel, Anne Louise&lt;/author&gt;&lt;/authors&gt;&lt;/contributors&gt;&lt;titles&gt;&lt;title&gt;Self supervised contrastive learning for digital histopathology&lt;/title&gt;&lt;secondary-title&gt;Machine Learning with Applications&lt;/secondary-title&gt;&lt;/titles&gt;&lt;periodical&gt;&lt;full-title&gt;Machine Learning with Applications&lt;/full-title&gt;&lt;/periodical&gt;&lt;pages&gt;100198&lt;/pages&gt;&lt;volume&gt;7&lt;/volume&gt;&lt;dates&gt;&lt;year&gt;2022&lt;/year&gt;&lt;/dates&gt;&lt;publisher&gt;Elsevier&lt;/publisher&gt;&lt;isbn&gt;2666-8270&lt;/isbn&gt;&lt;urls&gt;&lt;/urls&gt;&lt;/record&gt;&lt;/Cite&gt;&lt;Cite&gt;&lt;Author&gt;Srinidhi&lt;/Author&gt;&lt;Year&gt;2022&lt;/Year&gt;&lt;RecNum&gt;51&lt;/RecNum&gt;&lt;record&gt;&lt;rec-number&gt;51&lt;/rec-number&gt;&lt;foreign-keys&gt;&lt;key app="EN" db-id="9ssrfsdv2wxrxkexes7552pmrppzxpdv0ffz" timestamp="1667839461"&gt;51&lt;/key&gt;&lt;/foreign-keys&gt;&lt;ref-type name="Journal Article"&gt;17&lt;/ref-type&gt;&lt;contributors&gt;&lt;authors&gt;&lt;author&gt;Srinidhi, Chetan L.&lt;/author&gt;&lt;author&gt;Kim, Seung Wook&lt;/author&gt;&lt;author&gt;Chen, Fu-Der&lt;/author&gt;&lt;author&gt;Martel, Anne L.&lt;/author&gt;&lt;/authors&gt;&lt;/contributors&gt;&lt;titles&gt;&lt;title&gt;Self-supervised driven consistency training for annotation efficient histopathology image analysis&lt;/title&gt;&lt;secondary-title&gt;Medical Image Analysis&lt;/secondary-title&gt;&lt;/titles&gt;&lt;periodical&gt;&lt;full-title&gt;Medical image analysis&lt;/full-title&gt;&lt;/periodical&gt;&lt;pages&gt;102256&lt;/pages&gt;&lt;volume&gt;75&lt;/volume&gt;&lt;dates&gt;&lt;year&gt;2022&lt;/year&gt;&lt;/dates&gt;&lt;publisher&gt;Elsevier&lt;/publisher&gt;&lt;isbn&gt;1361-8415&lt;/isbn&gt;&lt;urls&gt;&lt;/urls&gt;&lt;/record&gt;&lt;/Cite&gt;&lt;/EndNote&gt;</w:instrText>
      </w:r>
      <w:r w:rsidRPr="00966C3F">
        <w:fldChar w:fldCharType="separate"/>
      </w:r>
      <w:r w:rsidRPr="00966C3F">
        <w:rPr>
          <w:noProof/>
        </w:rPr>
        <w:t>[60,61]</w:t>
      </w:r>
      <w:r w:rsidRPr="00966C3F">
        <w:fldChar w:fldCharType="end"/>
      </w:r>
      <w:r w:rsidRPr="00966C3F">
        <w:t>.</w:t>
      </w:r>
    </w:p>
    <w:p w14:paraId="5AA62E5D" w14:textId="16D71CBE" w:rsidR="006E1E92" w:rsidRPr="00B172A4" w:rsidRDefault="00B172A4" w:rsidP="00B172A4">
      <w:pPr>
        <w:pStyle w:val="MDPI22heading2"/>
        <w:spacing w:before="240"/>
      </w:pPr>
      <w:r w:rsidRPr="00B172A4">
        <w:t xml:space="preserve">5.4. </w:t>
      </w:r>
      <w:r w:rsidR="006E1E92" w:rsidRPr="00B172A4">
        <w:t>Neighbors as Augmentations Does Not Benefit Downstream MIL</w:t>
      </w:r>
    </w:p>
    <w:p w14:paraId="344D7955" w14:textId="15194C0A" w:rsidR="006E1E92" w:rsidRPr="00966C3F" w:rsidRDefault="006E1E92" w:rsidP="00B172A4">
      <w:pPr>
        <w:pStyle w:val="MDPI31text"/>
      </w:pPr>
      <w:commentRangeStart w:id="298"/>
      <w:commentRangeStart w:id="299"/>
      <w:r w:rsidRPr="00966C3F">
        <w:t>Contrary to supporting previous studies’ utilization of ImageNet features, our results do not support previous findings that consider neighboring tiles as augmentations for self-supervision</w:t>
      </w:r>
      <w:r w:rsidR="00346201">
        <w:t xml:space="preserve"> to</w:t>
      </w:r>
      <w:r w:rsidRPr="00966C3F">
        <w:t xml:space="preserve"> result in better representations than standard augmentations.</w:t>
      </w:r>
      <w:commentRangeEnd w:id="298"/>
      <w:r w:rsidR="00346201">
        <w:rPr>
          <w:rStyle w:val="CommentReference"/>
          <w:rFonts w:eastAsia="SimSun"/>
          <w:noProof/>
          <w:snapToGrid/>
          <w:lang w:eastAsia="zh-CN" w:bidi="ar-SA"/>
        </w:rPr>
        <w:commentReference w:id="298"/>
      </w:r>
      <w:commentRangeEnd w:id="299"/>
      <w:r w:rsidR="00274E9D">
        <w:rPr>
          <w:rStyle w:val="CommentReference"/>
          <w:rFonts w:eastAsia="SimSun"/>
          <w:noProof/>
          <w:snapToGrid/>
          <w:lang w:eastAsia="zh-CN" w:bidi="ar-SA"/>
        </w:rPr>
        <w:commentReference w:id="299"/>
      </w:r>
      <w:r w:rsidRPr="00966C3F">
        <w:t xml:space="preserve"> In </w:t>
      </w:r>
      <w:proofErr w:type="spellStart"/>
      <w:r w:rsidRPr="00966C3F">
        <w:t>SimTriplet</w:t>
      </w:r>
      <w:proofErr w:type="spellEnd"/>
      <w:r w:rsidRPr="00966C3F">
        <w:t xml:space="preserve"> </w:t>
      </w:r>
      <w:r w:rsidRPr="00966C3F">
        <w:fldChar w:fldCharType="begin"/>
      </w:r>
      <w:r w:rsidRPr="00966C3F">
        <w:instrText xml:space="preserve"> ADDIN EN.CITE &lt;EndNote&gt;&lt;Cite&gt;&lt;Author&gt;Liu&lt;/Author&gt;&lt;Year&gt;2021&lt;/Year&gt;&lt;RecNum&gt;25&lt;/RecNum&gt;&lt;DisplayText&gt;&lt;style size="10"&gt;[27]&lt;/style&gt;&lt;/DisplayText&gt;&lt;record&gt;&lt;rec-number&gt;25&lt;/rec-number&gt;&lt;foreign-keys&gt;&lt;key app="EN" db-id="9ssrfsdv2wxrxkexes7552pmrppzxpdv0ffz" timestamp="1667839460"&gt;25&lt;/key&gt;&lt;/foreign-keys&gt;&lt;ref-type name="Conference Proceedings"&gt;10&lt;/ref-type&gt;&lt;contributors&gt;&lt;authors&gt;&lt;author&gt;Liu, Quan&lt;/author&gt;&lt;author&gt;Louis, Peter C.&lt;/author&gt;&lt;author&gt;Lu, Yuzhe&lt;/author&gt;&lt;author&gt;Jha, Aadarsh&lt;/author&gt;&lt;author&gt;Zhao, Mengyang&lt;/author&gt;&lt;author&gt;Deng, Ruining&lt;/author&gt;&lt;author&gt;Yao, Tianyuan&lt;/author&gt;&lt;author&gt;Roland, Joseph T.&lt;/author&gt;&lt;author&gt;Yang, Haichun&lt;/author&gt;&lt;author&gt;Zhao, Shilin&lt;/author&gt;&lt;/authors&gt;&lt;/contributors&gt;&lt;titles&gt;&lt;title&gt;Simtriplet: Simple triplet representation learning with a single gpu&lt;/title&gt;&lt;secondary-title&gt;International Conference on Medical Image Computing and Computer-Assisted Intervention&lt;/secondary-title&gt;&lt;alt-title&gt;International Conference on Medical Image Computing and Computer-Assisted Intervention&lt;/alt-title&gt;&lt;/titles&gt;&lt;pages&gt;102-112&lt;/pages&gt;&lt;dates&gt;&lt;year&gt;2021&lt;/year&gt;&lt;pub-dates&gt;&lt;date&gt;2021&lt;/date&gt;&lt;/pub-dates&gt;&lt;/dates&gt;&lt;publisher&gt;Springer&lt;/publisher&gt;&lt;urls&gt;&lt;/urls&gt;&lt;/record&gt;&lt;/Cite&gt;&lt;/EndNote&gt;</w:instrText>
      </w:r>
      <w:r w:rsidRPr="00966C3F">
        <w:fldChar w:fldCharType="separate"/>
      </w:r>
      <w:r w:rsidRPr="00966C3F">
        <w:rPr>
          <w:noProof/>
        </w:rPr>
        <w:t>[27]</w:t>
      </w:r>
      <w:r w:rsidRPr="00966C3F">
        <w:fldChar w:fldCharType="end"/>
      </w:r>
      <w:r w:rsidRPr="00966C3F">
        <w:t xml:space="preserve">, the authors extended </w:t>
      </w:r>
      <w:proofErr w:type="spellStart"/>
      <w:r w:rsidRPr="00966C3F">
        <w:t>SimSiam</w:t>
      </w:r>
      <w:proofErr w:type="spellEnd"/>
      <w:r w:rsidRPr="00966C3F">
        <w:t xml:space="preserve"> </w:t>
      </w:r>
      <w:r w:rsidRPr="00966C3F">
        <w:fldChar w:fldCharType="begin"/>
      </w:r>
      <w:r w:rsidRPr="00966C3F">
        <w:instrText xml:space="preserve"> ADDIN EN.CITE &lt;EndNote&gt;&lt;Cite&gt;&lt;Author&gt;Lu&lt;/Author&gt;&lt;Year&gt;2021&lt;/Year&gt;&lt;RecNum&gt;15&lt;/RecNum&gt;&lt;DisplayText&gt;&lt;style size="10"&gt;[17]&lt;/style&gt;&lt;/DisplayText&gt;&lt;record&gt;&lt;rec-number&gt;15&lt;/rec-number&gt;&lt;foreign-keys&gt;&lt;key app="EN" db-id="9ssrfsdv2wxrxkexes7552pmrppzxpdv0ffz" timestamp="1667839460"&gt;15&lt;/key&gt;&lt;/foreign-keys&gt;&lt;ref-type name="Journal Article"&gt;17&lt;/ref-type&gt;&lt;contributors&gt;&lt;authors&gt;&lt;author&gt;Lu, Ming Y.&lt;/author&gt;&lt;author&gt;Williamson, Drew F. 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engineering&lt;/full-title&gt;&lt;/periodical&gt;&lt;pages&gt;555-570&lt;/pages&gt;&lt;volume&gt;5&lt;/volume&gt;&lt;number&gt;6&lt;/number&gt;&lt;dates&gt;&lt;year&gt;2021&lt;/year&gt;&lt;/dates&gt;&lt;publisher&gt;Nature Publishing Group&lt;/publisher&gt;&lt;isbn&gt;2157-846X&lt;/isbn&gt;&lt;urls&gt;&lt;/urls&gt;&lt;/record&gt;&lt;/Cite&gt;&lt;/EndNote&gt;</w:instrText>
      </w:r>
      <w:r w:rsidRPr="00966C3F">
        <w:fldChar w:fldCharType="separate"/>
      </w:r>
      <w:r w:rsidRPr="00966C3F">
        <w:rPr>
          <w:noProof/>
        </w:rPr>
        <w:t>[17]</w:t>
      </w:r>
      <w:r w:rsidRPr="00966C3F">
        <w:fldChar w:fldCharType="end"/>
      </w:r>
      <w:r w:rsidRPr="00966C3F">
        <w:t xml:space="preserve"> to include an additional stop-gradient arm that operated solely on encoded neighboring patches. The loss was then computed between the original </w:t>
      </w:r>
      <w:proofErr w:type="spellStart"/>
      <w:r w:rsidRPr="00966C3F">
        <w:t>SimSiam</w:t>
      </w:r>
      <w:proofErr w:type="spellEnd"/>
      <w:r w:rsidRPr="00966C3F">
        <w:t xml:space="preserve"> augmentation and the anchoring tile as well as between the </w:t>
      </w:r>
      <w:r w:rsidRPr="00966C3F">
        <w:lastRenderedPageBreak/>
        <w:t xml:space="preserve">neighbor tile and anchor tile. The idea here is that not only should tiles be invariant to their transformation but that they are nearly identical to their neighbors. Their method outperformed </w:t>
      </w:r>
      <w:proofErr w:type="spellStart"/>
      <w:r w:rsidRPr="00966C3F">
        <w:t>SimSiam</w:t>
      </w:r>
      <w:proofErr w:type="spellEnd"/>
      <w:r w:rsidRPr="00966C3F">
        <w:t xml:space="preserve"> on a melanoma histopathology tile classification task. We also independently recognized this aspect of histopathology that may be exploited by self-supervision. However, in all our experiments, </w:t>
      </w:r>
      <w:proofErr w:type="spellStart"/>
      <w:r w:rsidRPr="00966C3F">
        <w:t>SLLn</w:t>
      </w:r>
      <w:proofErr w:type="spellEnd"/>
      <w:r w:rsidRPr="00966C3F">
        <w:t xml:space="preserve"> features (with neighbors considered as augmentations) always underperformed compared to SSL features (not considering neighbors). This contradicts the results presented in </w:t>
      </w:r>
      <w:proofErr w:type="spellStart"/>
      <w:r w:rsidRPr="00966C3F">
        <w:t>SimTriplet</w:t>
      </w:r>
      <w:proofErr w:type="spellEnd"/>
      <w:r w:rsidRPr="00966C3F">
        <w:t xml:space="preserve"> </w:t>
      </w:r>
      <w:r w:rsidRPr="00966C3F">
        <w:fldChar w:fldCharType="begin"/>
      </w:r>
      <w:r w:rsidRPr="00966C3F">
        <w:instrText xml:space="preserve"> ADDIN EN.CITE &lt;EndNote&gt;&lt;Cite&gt;&lt;Author&gt;Liu&lt;/Author&gt;&lt;Year&gt;2021&lt;/Year&gt;&lt;RecNum&gt;25&lt;/RecNum&gt;&lt;DisplayText&gt;&lt;style size="10"&gt;[27]&lt;/style&gt;&lt;/DisplayText&gt;&lt;record&gt;&lt;rec-number&gt;25&lt;/rec-number&gt;&lt;foreign-keys&gt;&lt;key app="EN" db-id="9ssrfsdv2wxrxkexes7552pmrppzxpdv0ffz" timestamp="1667839460"&gt;25&lt;/key&gt;&lt;/foreign-keys&gt;&lt;ref-type name="Conference Proceedings"&gt;10&lt;/ref-type&gt;&lt;contributors&gt;&lt;authors&gt;&lt;author&gt;Liu, Quan&lt;/author&gt;&lt;author&gt;Louis, Peter C.&lt;/author&gt;&lt;author&gt;Lu, Yuzhe&lt;/author&gt;&lt;author&gt;Jha, Aadarsh&lt;/author&gt;&lt;author&gt;Zhao, Mengyang&lt;/author&gt;&lt;author&gt;Deng, Ruining&lt;/author&gt;&lt;author&gt;Yao, Tianyuan&lt;/author&gt;&lt;author&gt;Roland, Joseph T.&lt;/author&gt;&lt;author&gt;Yang, Haichun&lt;/author&gt;&lt;author&gt;Zhao, Shilin&lt;/author&gt;&lt;/authors&gt;&lt;/contributors&gt;&lt;titles&gt;&lt;title&gt;Simtriplet: Simple triplet representation learning with a single gpu&lt;/title&gt;&lt;secondary-title&gt;International Conference on Medical Image Computing and Computer-Assisted Intervention&lt;/secondary-title&gt;&lt;alt-title&gt;International Conference on Medical Image Computing and Computer-Assisted Intervention&lt;/alt-title&gt;&lt;/titles&gt;&lt;pages&gt;102-112&lt;/pages&gt;&lt;dates&gt;&lt;year&gt;2021&lt;/year&gt;&lt;pub-dates&gt;&lt;date&gt;2021&lt;/date&gt;&lt;/pub-dates&gt;&lt;/dates&gt;&lt;publisher&gt;Springer&lt;/publisher&gt;&lt;urls&gt;&lt;/urls&gt;&lt;/record&gt;&lt;/Cite&gt;&lt;/EndNote&gt;</w:instrText>
      </w:r>
      <w:r w:rsidRPr="00966C3F">
        <w:fldChar w:fldCharType="separate"/>
      </w:r>
      <w:r w:rsidRPr="00966C3F">
        <w:rPr>
          <w:noProof/>
        </w:rPr>
        <w:t>[27]</w:t>
      </w:r>
      <w:r w:rsidRPr="00966C3F">
        <w:fldChar w:fldCharType="end"/>
      </w:r>
      <w:r w:rsidRPr="00966C3F">
        <w:t xml:space="preserve">. We believe that the gap between these two approaches could be narrowed and flipped if our </w:t>
      </w:r>
      <w:proofErr w:type="spellStart"/>
      <w:r w:rsidRPr="00966C3F">
        <w:t>SimCLR</w:t>
      </w:r>
      <w:proofErr w:type="spellEnd"/>
      <w:r w:rsidRPr="00966C3F">
        <w:t xml:space="preserve"> encoder had ample time to learn </w:t>
      </w:r>
      <w:proofErr w:type="spellStart"/>
      <w:r w:rsidRPr="00966C3F">
        <w:t>SLLn</w:t>
      </w:r>
      <w:proofErr w:type="spellEnd"/>
      <w:r w:rsidRPr="00966C3F">
        <w:t xml:space="preserve"> representations. This is supported by our observation that the contrastive loss for the </w:t>
      </w:r>
      <w:proofErr w:type="spellStart"/>
      <w:r w:rsidRPr="00966C3F">
        <w:t>SLLn</w:t>
      </w:r>
      <w:proofErr w:type="spellEnd"/>
      <w:r w:rsidRPr="00966C3F">
        <w:t xml:space="preserve"> </w:t>
      </w:r>
      <w:proofErr w:type="spellStart"/>
      <w:r w:rsidRPr="00966C3F">
        <w:t>SimCLR</w:t>
      </w:r>
      <w:proofErr w:type="spellEnd"/>
      <w:r w:rsidRPr="00966C3F">
        <w:t xml:space="preserve"> encoder was higher at stopping time compared to the SLL </w:t>
      </w:r>
      <w:proofErr w:type="spellStart"/>
      <w:r w:rsidRPr="00966C3F">
        <w:t>SimCLR</w:t>
      </w:r>
      <w:proofErr w:type="spellEnd"/>
      <w:r w:rsidRPr="00966C3F">
        <w:t xml:space="preserve"> encoder (average 3% higher). We did not let either encoder train longer because previous studies showed that this does not affect downstream patch-wise classification accuracy </w:t>
      </w:r>
      <w:r w:rsidRPr="00966C3F">
        <w:fldChar w:fldCharType="begin"/>
      </w:r>
      <w:r w:rsidRPr="00966C3F">
        <w:instrText xml:space="preserve"> ADDIN EN.CITE &lt;EndNote&gt;&lt;Cite&gt;&lt;Author&gt;Stacke&lt;/Author&gt;&lt;Year&gt;2021&lt;/Year&gt;&lt;RecNum&gt;21&lt;/RecNum&gt;&lt;DisplayText&gt;&lt;style size="10"&gt;[23,60]&lt;/style&gt;&lt;/DisplayText&gt;&lt;record&gt;&lt;rec-number&gt;21&lt;/rec-number&gt;&lt;foreign-keys&gt;&lt;key app="EN" db-id="9ssrfsdv2wxrxkexes7552pmrppzxpdv0ffz" timestamp="1667839460"&gt;21&lt;/key&gt;&lt;/foreign-keys&gt;&lt;ref-type name="Journal Article"&gt;17&lt;/ref-type&gt;&lt;contributors&gt;&lt;authors&gt;&lt;author&gt;Stacke, Karin&lt;/author&gt;&lt;author&gt;Unger, Jonas&lt;/author&gt;&lt;author&gt;Lundström, Claes&lt;/author&gt;&lt;author&gt;Eilertsen, Gabriel&lt;/author&gt;&lt;/authors&gt;&lt;/contributors&gt;&lt;titles&gt;&lt;title&gt;Learning Representations with Contrastive Self-Supervised Learning for Histopathology Applications&lt;/title&gt;&lt;secondary-title&gt;arXiv preprint arXiv:2112.05760&lt;/secondary-title&gt;&lt;/titles&gt;&lt;periodical&gt;&lt;full-title&gt;arXiv preprint arXiv:2112.05760&lt;/full-title&gt;&lt;/periodical&gt;&lt;dates&gt;&lt;year&gt;2021&lt;/year&gt;&lt;/dates&gt;&lt;urls&gt;&lt;/urls&gt;&lt;/record&gt;&lt;/Cite&gt;&lt;Cite&gt;&lt;Author&gt;Ciga&lt;/Author&gt;&lt;Year&gt;2022&lt;/Year&gt;&lt;RecNum&gt;40&lt;/RecNum&gt;&lt;record&gt;&lt;rec-number&gt;40&lt;/rec-number&gt;&lt;foreign-keys&gt;&lt;key app="EN" db-id="9ssrfsdv2wxrxkexes7552pmrppzxpdv0ffz" timestamp="1667839461"&gt;40&lt;/key&gt;&lt;/foreign-keys&gt;&lt;ref-type name="Journal Article"&gt;17&lt;/ref-type&gt;&lt;contributors&gt;&lt;authors&gt;&lt;author&gt;Ciga, Ozan&lt;/author&gt;&lt;author&gt;Xu, Tony&lt;/author&gt;&lt;author&gt;Martel, Anne Louise&lt;/author&gt;&lt;/authors&gt;&lt;/contributors&gt;&lt;titles&gt;&lt;title&gt;Self supervised contrastive learning for digital histopathology&lt;/title&gt;&lt;secondary-title&gt;Machine Learning with Applications&lt;/secondary-title&gt;&lt;/titles&gt;&lt;periodical&gt;&lt;full-title&gt;Machine Learning with Applications&lt;/full-title&gt;&lt;/periodical&gt;&lt;pages&gt;100198&lt;/pages&gt;&lt;volume&gt;7&lt;/volume&gt;&lt;dates&gt;&lt;year&gt;2022&lt;/year&gt;&lt;/dates&gt;&lt;publisher&gt;Elsevier&lt;/publisher&gt;&lt;isbn&gt;2666-8270&lt;/isbn&gt;&lt;urls&gt;&lt;/urls&gt;&lt;/record&gt;&lt;/Cite&gt;&lt;/EndNote&gt;</w:instrText>
      </w:r>
      <w:r w:rsidRPr="00966C3F">
        <w:fldChar w:fldCharType="separate"/>
      </w:r>
      <w:r w:rsidRPr="00966C3F">
        <w:rPr>
          <w:noProof/>
        </w:rPr>
        <w:t>[23,60]</w:t>
      </w:r>
      <w:r w:rsidRPr="00966C3F">
        <w:fldChar w:fldCharType="end"/>
      </w:r>
      <w:r w:rsidRPr="00966C3F">
        <w:t>. However, these studies did not consider neighbors as augmentations nor were they performing slide-level classification or regression. Perhaps under these conditions, training the encoder longer may improve slide-level performance.</w:t>
      </w:r>
    </w:p>
    <w:p w14:paraId="1B3479AA" w14:textId="001569A0" w:rsidR="006E1E92" w:rsidRPr="00B172A4" w:rsidRDefault="00B172A4" w:rsidP="00B172A4">
      <w:pPr>
        <w:pStyle w:val="MDPI22heading2"/>
        <w:spacing w:before="240"/>
      </w:pPr>
      <w:r w:rsidRPr="00B172A4">
        <w:t xml:space="preserve">5.5. </w:t>
      </w:r>
      <w:r w:rsidR="006E1E92" w:rsidRPr="00B172A4">
        <w:t>Why CLAM Outperforms Attention2majority</w:t>
      </w:r>
    </w:p>
    <w:p w14:paraId="472C22AF" w14:textId="5DACEAC6" w:rsidR="006E1E92" w:rsidRPr="00966C3F" w:rsidRDefault="006E1E92" w:rsidP="00B172A4">
      <w:pPr>
        <w:pStyle w:val="MDPI31text"/>
      </w:pPr>
      <w:r w:rsidRPr="00966C3F">
        <w:t xml:space="preserve">Contrary to expectations, CLAM outperformed Attention2majority in the NSCLC subtyping task. In a previous study </w:t>
      </w:r>
      <w:r w:rsidRPr="00966C3F">
        <w:fldChar w:fldCharType="begin"/>
      </w:r>
      <w:r w:rsidRPr="00966C3F">
        <w:instrText xml:space="preserve"> ADDIN EN.CITE &lt;EndNote&gt;&lt;Cite&gt;&lt;Author&gt;Su&lt;/Author&gt;&lt;Year&gt;2022&lt;/Year&gt;&lt;RecNum&gt;18&lt;/RecNum&gt;&lt;DisplayText&gt;&lt;style size="10"&gt;[20]&lt;/style&gt;&lt;/DisplayText&gt;&lt;record&gt;&lt;rec-number&gt;18&lt;/rec-number&gt;&lt;foreign-keys&gt;&lt;key app="EN" db-id="9ssrfsdv2wxrxkexes7552pmrppzxpdv0ffz" timestamp="1667839460"&gt;18&lt;/key&gt;&lt;/foreign-keys&gt;&lt;ref-type name="Journal Article"&gt;17&lt;/ref-type&gt;&lt;contributors&gt;&lt;authors&gt;&lt;author&gt;Su, Ziyu&lt;/author&gt;&lt;author&gt;Tavolara, Thomas E.&lt;/author&gt;&lt;author&gt;Carreno-Galeano, Gabriel&lt;/author&gt;&lt;author&gt;Lee, Sang Jin&lt;/author&gt;&lt;author&gt;Gurcan, Metin N.&lt;/author&gt;&lt;author&gt;Niazi, M. K. K.&lt;/author&gt;&lt;/authors&gt;&lt;/contributors&gt;&lt;titles&gt;&lt;title&gt;Attention2majority: Weak multiple instance learning for regenerative kidney grading on whole slide images&lt;/title&gt;&lt;secondary-title&gt;Medical Image Analysis&lt;/secondary-title&gt;&lt;/titles&gt;&lt;periodical&gt;&lt;full-title&gt;Medical image analysis&lt;/full-title&gt;&lt;/periodical&gt;&lt;pages&gt;102462&lt;/pages&gt;&lt;volume&gt;79&lt;/volume&gt;&lt;dates&gt;&lt;year&gt;2022&lt;/year&gt;&lt;/dates&gt;&lt;publisher&gt;Elsevier&lt;/publisher&gt;&lt;isbn&gt;1361-8415&lt;/isbn&gt;&lt;urls&gt;&lt;/urls&gt;&lt;/record&gt;&lt;/Cite&gt;&lt;/EndNote&gt;</w:instrText>
      </w:r>
      <w:r w:rsidRPr="00966C3F">
        <w:fldChar w:fldCharType="separate"/>
      </w:r>
      <w:r w:rsidRPr="00966C3F">
        <w:rPr>
          <w:noProof/>
        </w:rPr>
        <w:t>[20]</w:t>
      </w:r>
      <w:r w:rsidRPr="00966C3F">
        <w:fldChar w:fldCharType="end"/>
      </w:r>
      <w:r w:rsidRPr="00966C3F">
        <w:t>, Attention2majority outperformed CLAM in a multi-class kidney grading task and Camelyon16. We believe this is due to the difference between the tasks. In NSCLC subtyping and TUPAC proliferation scoring, the signal AB-MIL attends to is well-dispersed throughout the tissue. In contrast, in Camelyon16, the signal may be a very small lesion, even smaller than the size of a tile, and in the kidney grading task, the signal is mixed. Attention2majority outperforms CLAM on these latter datasets because of its intelligent sampling scheme, which verifiably biases bags to include tiles that correspond to the overall slide-level label. CLAM utilizes all tiles, so the signal becomes harder to detect. Given that the signal is more dispersed in the NSCLC and TUPAC datasets, this effect is less pronounced, so the advantages afforded by Attention2majority no longer apply.</w:t>
      </w:r>
    </w:p>
    <w:p w14:paraId="5006A7FE" w14:textId="7C2B9005" w:rsidR="006E1E92" w:rsidRPr="00B172A4" w:rsidRDefault="00B172A4" w:rsidP="00B172A4">
      <w:pPr>
        <w:pStyle w:val="MDPI22heading2"/>
        <w:spacing w:before="240"/>
      </w:pPr>
      <w:r w:rsidRPr="00B172A4">
        <w:t xml:space="preserve">5.6. </w:t>
      </w:r>
      <w:r w:rsidR="006E1E92" w:rsidRPr="00B172A4">
        <w:t>Issues with Reproducibility</w:t>
      </w:r>
    </w:p>
    <w:p w14:paraId="2A6788E7" w14:textId="7C11FEDC" w:rsidR="006E1E92" w:rsidRPr="00966C3F" w:rsidRDefault="006E1E92" w:rsidP="001F53FB">
      <w:pPr>
        <w:pStyle w:val="MDPI31text"/>
      </w:pPr>
      <w:r w:rsidRPr="00966C3F">
        <w:t xml:space="preserve">Contrary to our expectations, we could not reproduce the results reported by CLAM on the NSCLC subtyping task. In the original paper, CLAM achieved an AUC of 0.991 ± 0.004. Granted, we did not have the same experimental setup regarding slide divisions among folds. However, other studies have been unable to reproduce the results reported by CLAM for NSCLC subtyping. </w:t>
      </w:r>
      <w:proofErr w:type="spellStart"/>
      <w:r w:rsidRPr="00966C3F">
        <w:t>TransMIL</w:t>
      </w:r>
      <w:proofErr w:type="spellEnd"/>
      <w:r w:rsidRPr="00966C3F">
        <w:t xml:space="preserve"> reported 0.9377 </w:t>
      </w:r>
      <w:r w:rsidRPr="00966C3F">
        <w:fldChar w:fldCharType="begin"/>
      </w:r>
      <w:r w:rsidRPr="00966C3F">
        <w:instrText xml:space="preserve"> ADDIN EN.CITE &lt;EndNote&gt;&lt;Cite&gt;&lt;Author&gt;Shao&lt;/Author&gt;&lt;Year&gt;2021&lt;/Year&gt;&lt;RecNum&gt;23&lt;/RecNum&gt;&lt;DisplayText&gt;&lt;style size="10"&gt;[25]&lt;/style&gt;&lt;/DisplayText&gt;&lt;record&gt;&lt;rec-number&gt;23&lt;/rec-number&gt;&lt;foreign-keys&gt;&lt;key app="EN" db-id="9ssrfsdv2wxrxkexes7552pmrppzxpdv0ffz" timestamp="1667839460"&gt;23&lt;/key&gt;&lt;/foreign-keys&gt;&lt;ref-type name="Journal Article"&gt;17&lt;/ref-type&gt;&lt;contributors&gt;&lt;authors&gt;&lt;author&gt;Shao, Zhuchen&lt;/author&gt;&lt;author&gt;Bian, Hao&lt;/author&gt;&lt;author&gt;Chen, Yang&lt;/author&gt;&lt;author&gt;Wang, Yifeng&lt;/author&gt;&lt;author&gt;Zhang, Jian&lt;/author&gt;&lt;author&gt;Ji, Xiangyang&lt;/author&gt;&lt;/authors&gt;&lt;/contributors&gt;&lt;titles&gt;&lt;title&gt;Transmil: Transformer based correlated multiple instance learning for whole slide image classification&lt;/title&gt;&lt;secondary-title&gt;Advances in Neural Information Processing Systems&lt;/secondary-title&gt;&lt;/titles&gt;&lt;periodical&gt;&lt;full-title&gt;Advances in Neural Information Processing Systems&lt;/full-title&gt;&lt;/periodical&gt;&lt;pages&gt;2136-2147&lt;/pages&gt;&lt;volume&gt;34&lt;/volume&gt;&lt;dates&gt;&lt;year&gt;2021&lt;/year&gt;&lt;/dates&gt;&lt;urls&gt;&lt;/urls&gt;&lt;/record&gt;&lt;/Cite&gt;&lt;/EndNote&gt;</w:instrText>
      </w:r>
      <w:r w:rsidRPr="00966C3F">
        <w:fldChar w:fldCharType="separate"/>
      </w:r>
      <w:r w:rsidRPr="00966C3F">
        <w:rPr>
          <w:noProof/>
        </w:rPr>
        <w:t>[25]</w:t>
      </w:r>
      <w:r w:rsidRPr="00966C3F">
        <w:fldChar w:fldCharType="end"/>
      </w:r>
      <w:r w:rsidRPr="00966C3F">
        <w:t xml:space="preserve">, neural image compression reported 0.9477 </w:t>
      </w:r>
      <w:r w:rsidRPr="00966C3F">
        <w:fldChar w:fldCharType="begin"/>
      </w:r>
      <w:r w:rsidRPr="00966C3F">
        <w:instrText xml:space="preserve"> ADDIN EN.CITE &lt;EndNote&gt;&lt;Cite&gt;&lt;Author&gt;Aswolinskiy&lt;/Author&gt;&lt;Year&gt;2018&lt;/Year&gt;&lt;RecNum&gt;52&lt;/RecNum&gt;&lt;DisplayText&gt;&lt;style size="10"&gt;[95]&lt;/style&gt;&lt;/DisplayText&gt;&lt;record&gt;&lt;rec-number&gt;52&lt;/rec-number&gt;&lt;foreign-keys&gt;&lt;key app="EN" db-id="9ssrfsdv2wxrxkexes7552pmrppzxpdv0ffz" timestamp="1667839461"&gt;52&lt;/key&gt;&lt;/foreign-keys&gt;&lt;ref-type name="Conference Proceedings"&gt;10&lt;/ref-type&gt;&lt;contributors&gt;&lt;authors&gt;&lt;author&gt;Aswolinskiy, Witali&lt;/author&gt;&lt;author&gt;Tellez, David&lt;/author&gt;&lt;author&gt;Raya, Gabriel&lt;/author&gt;&lt;author&gt;van der Woude, Lieke&lt;/author&gt;&lt;author&gt;Looijen-Salamon, Monika&lt;/author&gt;&lt;author&gt;van der Laak, Jeroen&lt;/author&gt;&lt;author&gt;Grunberg, Katrien&lt;/author&gt;&lt;author&gt;Ciompi, Francesco&lt;/author&gt;&lt;/authors&gt;&lt;/contributors&gt;&lt;titles&gt;&lt;title&gt;Neural image compression for non-small cell lung cancer subtype classification in H&amp;amp;E stained whole-slide images&lt;/title&gt;&lt;secondary-title&gt;SPIE Medical Imaging&lt;/secondary-title&gt;&lt;alt-title&gt;Medical Imaging 2021: Digital Pathology&lt;/alt-title&gt;&lt;/titles&gt;&lt;pages&gt;1160304&lt;/pages&gt;&lt;volume&gt;11603&lt;/volume&gt;&lt;dates&gt;&lt;year&gt;2018&lt;/year&gt;&lt;pub-dates&gt;&lt;date&gt;2021&lt;/date&gt;&lt;/pub-dates&gt;&lt;/dates&gt;&lt;publisher&gt;SPIE&lt;/publisher&gt;&lt;urls&gt;&lt;/urls&gt;&lt;/record&gt;&lt;/Cite&gt;&lt;/EndNote&gt;</w:instrText>
      </w:r>
      <w:r w:rsidRPr="00966C3F">
        <w:fldChar w:fldCharType="separate"/>
      </w:r>
      <w:r w:rsidRPr="00966C3F">
        <w:rPr>
          <w:noProof/>
        </w:rPr>
        <w:t>[95]</w:t>
      </w:r>
      <w:r w:rsidRPr="00966C3F">
        <w:fldChar w:fldCharType="end"/>
      </w:r>
      <w:r w:rsidRPr="00966C3F">
        <w:t xml:space="preserve">, and node-aligned graphs reported 0.9320 </w:t>
      </w:r>
      <w:r w:rsidRPr="00966C3F">
        <w:fldChar w:fldCharType="begin"/>
      </w:r>
      <w:r w:rsidRPr="00966C3F">
        <w:instrText xml:space="preserve"> ADDIN EN.CITE &lt;EndNote&gt;&lt;Cite&gt;&lt;Author&gt;Guan&lt;/Author&gt;&lt;Year&gt;2022&lt;/Year&gt;&lt;RecNum&gt;53&lt;/RecNum&gt;&lt;DisplayText&gt;&lt;style size="10"&gt;[96]&lt;/style&gt;&lt;/DisplayText&gt;&lt;record&gt;&lt;rec-number&gt;53&lt;/rec-number&gt;&lt;foreign-keys&gt;&lt;key app="EN" db-id="9ssrfsdv2wxrxkexes7552pmrppzxpdv0ffz" timestamp="1667839461"&gt;53&lt;/key&gt;&lt;/foreign-keys&gt;&lt;ref-type name="Conference Proceedings"&gt;10&lt;/ref-type&gt;&lt;contributors&gt;&lt;authors&gt;&lt;author&gt;Guan, Yonghang&lt;/author&gt;&lt;author&gt;Zhang, Jun&lt;/author&gt;&lt;author&gt;Tian, Kuan&lt;/author&gt;&lt;author&gt;Yang, Sen&lt;/author&gt;&lt;author&gt;Dong, Pei&lt;/author&gt;&lt;author&gt;Xiang, Jinxi&lt;/author&gt;&lt;author&gt;Yang, Wei&lt;/author&gt;&lt;author&gt;Huang, Junzhou&lt;/author&gt;&lt;author&gt;Zhang, Yuyao&lt;/author&gt;&lt;author&gt;Han, Xiao&lt;/author&gt;&lt;/authors&gt;&lt;/contributors&gt;&lt;titles&gt;&lt;title&gt;Node-Aligned Graph Convolutional Network for Whole-Slide Image Representation and Classification&lt;/title&gt;&lt;secondary-title&gt;Proceedings of the IEEE/CVF Conference on Computer Vision and Pattern Recognition&lt;/secondary-title&gt;&lt;alt-title&gt;Proceedings of the IEEE/CVF Conference on Computer Vision and Pattern Recognition&lt;/alt-title&gt;&lt;/titles&gt;&lt;pages&gt;18813-18823&lt;/pages&gt;&lt;dates&gt;&lt;year&gt;2022&lt;/year&gt;&lt;pub-dates&gt;&lt;date&gt;2022&lt;/date&gt;&lt;/pub-dates&gt;&lt;/dates&gt;&lt;urls&gt;&lt;/urls&gt;&lt;/record&gt;&lt;/Cite&gt;&lt;/EndNote&gt;</w:instrText>
      </w:r>
      <w:r w:rsidRPr="00966C3F">
        <w:fldChar w:fldCharType="separate"/>
      </w:r>
      <w:r w:rsidRPr="00966C3F">
        <w:rPr>
          <w:noProof/>
        </w:rPr>
        <w:t>[96]</w:t>
      </w:r>
      <w:r w:rsidRPr="00966C3F">
        <w:fldChar w:fldCharType="end"/>
      </w:r>
      <w:r w:rsidRPr="00966C3F">
        <w:t>. Similarly, contrary to our expectations, AB-MIL perform</w:t>
      </w:r>
      <w:r w:rsidR="001F53FB">
        <w:t>ed</w:t>
      </w:r>
      <w:r w:rsidRPr="00966C3F">
        <w:t xml:space="preserve"> as well as CLAM with ImageNet features and perform</w:t>
      </w:r>
      <w:r w:rsidR="001F53FB">
        <w:t>ed</w:t>
      </w:r>
      <w:r w:rsidRPr="00966C3F">
        <w:t xml:space="preserve"> better when utilizing SSL or </w:t>
      </w:r>
      <w:proofErr w:type="spellStart"/>
      <w:r w:rsidRPr="00966C3F">
        <w:t>SSLn</w:t>
      </w:r>
      <w:proofErr w:type="spellEnd"/>
      <w:r w:rsidRPr="00966C3F">
        <w:t xml:space="preserve"> features. This is corroborated by one other study </w:t>
      </w:r>
      <w:r w:rsidRPr="00966C3F">
        <w:fldChar w:fldCharType="begin"/>
      </w:r>
      <w:r w:rsidRPr="00966C3F">
        <w:instrText xml:space="preserve"> ADDIN EN.CITE &lt;EndNote&gt;&lt;Cite&gt;&lt;Author&gt;Guan&lt;/Author&gt;&lt;Year&gt;2022&lt;/Year&gt;&lt;RecNum&gt;53&lt;/RecNum&gt;&lt;DisplayText&gt;&lt;style size="10"&gt;[96]&lt;/style&gt;&lt;/DisplayText&gt;&lt;record&gt;&lt;rec-number&gt;53&lt;/rec-number&gt;&lt;foreign-keys&gt;&lt;key app="EN" db-id="9ssrfsdv2wxrxkexes7552pmrppzxpdv0ffz" timestamp="1667839461"&gt;53&lt;/key&gt;&lt;/foreign-keys&gt;&lt;ref-type name="Conference Proceedings"&gt;10&lt;/ref-type&gt;&lt;contributors&gt;&lt;authors&gt;&lt;author&gt;Guan, Yonghang&lt;/author&gt;&lt;author&gt;Zhang, Jun&lt;/author&gt;&lt;author&gt;Tian, Kuan&lt;/author&gt;&lt;author&gt;Yang, Sen&lt;/author&gt;&lt;author&gt;Dong, Pei&lt;/author&gt;&lt;author&gt;Xiang, Jinxi&lt;/author&gt;&lt;author&gt;Yang, Wei&lt;/author&gt;&lt;author&gt;Huang, Junzhou&lt;/author&gt;&lt;author&gt;Zhang, Yuyao&lt;/author&gt;&lt;author&gt;Han, Xiao&lt;/author&gt;&lt;/authors&gt;&lt;/contributors&gt;&lt;titles&gt;&lt;title&gt;Node-Aligned Graph Convolutional Network for Whole-Slide Image Representation and Classification&lt;/title&gt;&lt;secondary-title&gt;Proceedings of the IEEE/CVF Conference on Computer Vision and Pattern Recognition&lt;/secondary-title&gt;&lt;alt-title&gt;Proceedings of the IEEE/CVF Conference on Computer Vision and Pattern Recognition&lt;/alt-title&gt;&lt;/titles&gt;&lt;pages&gt;18813-18823&lt;/pages&gt;&lt;dates&gt;&lt;year&gt;2022&lt;/year&gt;&lt;pub-dates&gt;&lt;date&gt;2022&lt;/date&gt;&lt;/pub-dates&gt;&lt;/dates&gt;&lt;urls&gt;&lt;/urls&gt;&lt;/record&gt;&lt;/Cite&gt;&lt;/EndNote&gt;</w:instrText>
      </w:r>
      <w:r w:rsidRPr="00966C3F">
        <w:fldChar w:fldCharType="separate"/>
      </w:r>
      <w:r w:rsidRPr="00966C3F">
        <w:rPr>
          <w:noProof/>
        </w:rPr>
        <w:t>[96]</w:t>
      </w:r>
      <w:r w:rsidRPr="00966C3F">
        <w:fldChar w:fldCharType="end"/>
      </w:r>
      <w:r w:rsidRPr="00966C3F">
        <w:t>. These observations highlight the importance of reproducibility in deep learning methodologies.</w:t>
      </w:r>
    </w:p>
    <w:p w14:paraId="60FBC049" w14:textId="679DEBDA" w:rsidR="006E1E92" w:rsidRPr="00B172A4" w:rsidRDefault="00B172A4" w:rsidP="00B172A4">
      <w:pPr>
        <w:pStyle w:val="MDPI22heading2"/>
        <w:spacing w:before="240"/>
      </w:pPr>
      <w:r w:rsidRPr="00B172A4">
        <w:t xml:space="preserve">5.7. </w:t>
      </w:r>
      <w:r w:rsidR="006E1E92" w:rsidRPr="00B172A4">
        <w:t>Areas for Improvement</w:t>
      </w:r>
    </w:p>
    <w:p w14:paraId="350C9D77" w14:textId="596B30A3" w:rsidR="006E1E92" w:rsidRPr="00966C3F" w:rsidRDefault="006E1E92" w:rsidP="00B172A4">
      <w:pPr>
        <w:pStyle w:val="MDPI31text"/>
      </w:pPr>
      <w:r w:rsidRPr="00966C3F">
        <w:t xml:space="preserve">SS-MIL has many areas for improvement. First and foremost, given the results presented in the ablation study, a larger and label-free WSI dataset would likely be beneficial. </w:t>
      </w:r>
      <w:commentRangeStart w:id="300"/>
      <w:commentRangeStart w:id="301"/>
      <w:r w:rsidRPr="00966C3F">
        <w:t xml:space="preserve">Clearly, increasing the number of slides at the level of </w:t>
      </w:r>
      <w:r w:rsidR="003753D1" w:rsidRPr="00966C3F">
        <w:t>constative</w:t>
      </w:r>
      <w:r w:rsidRPr="00966C3F">
        <w:t xml:space="preserve"> MIL improves downstream performance (Table 2). </w:t>
      </w:r>
      <w:commentRangeEnd w:id="300"/>
      <w:r w:rsidR="00287B9B">
        <w:rPr>
          <w:rStyle w:val="CommentReference"/>
          <w:rFonts w:eastAsia="SimSun"/>
          <w:noProof/>
          <w:snapToGrid/>
          <w:lang w:eastAsia="zh-CN" w:bidi="ar-SA"/>
        </w:rPr>
        <w:commentReference w:id="300"/>
      </w:r>
      <w:commentRangeEnd w:id="301"/>
      <w:r w:rsidR="00274E9D">
        <w:rPr>
          <w:rStyle w:val="CommentReference"/>
          <w:rFonts w:eastAsia="SimSun"/>
          <w:noProof/>
          <w:snapToGrid/>
          <w:lang w:eastAsia="zh-CN" w:bidi="ar-SA"/>
        </w:rPr>
        <w:commentReference w:id="301"/>
      </w:r>
      <w:r w:rsidRPr="00966C3F">
        <w:t xml:space="preserve">Similar benefits from more slides may also be derived for the initial tile-level </w:t>
      </w:r>
      <w:proofErr w:type="spellStart"/>
      <w:r w:rsidRPr="00966C3F">
        <w:t>SimCLR</w:t>
      </w:r>
      <w:proofErr w:type="spellEnd"/>
      <w:r w:rsidRPr="00966C3F">
        <w:t xml:space="preserve"> </w:t>
      </w:r>
      <w:proofErr w:type="spellStart"/>
      <w:r w:rsidRPr="00966C3F">
        <w:t>pretraining</w:t>
      </w:r>
      <w:proofErr w:type="spellEnd"/>
      <w:r w:rsidRPr="00966C3F">
        <w:t xml:space="preserve"> step</w:t>
      </w:r>
      <w:r w:rsidR="006249C7">
        <w:t>,</w:t>
      </w:r>
      <w:r w:rsidRPr="00966C3F">
        <w:t xml:space="preserve"> as is supported by one study </w:t>
      </w:r>
      <w:r w:rsidRPr="00966C3F">
        <w:fldChar w:fldCharType="begin"/>
      </w:r>
      <w:r w:rsidRPr="00966C3F">
        <w:instrText xml:space="preserve"> ADDIN EN.CITE &lt;EndNote&gt;&lt;Cite&gt;&lt;Author&gt;Ciga&lt;/Author&gt;&lt;Year&gt;2022&lt;/Year&gt;&lt;RecNum&gt;40&lt;/RecNum&gt;&lt;DisplayText&gt;&lt;style size="10"&gt;[60]&lt;/style&gt;&lt;/DisplayText&gt;&lt;record&gt;&lt;rec-number&gt;40&lt;/rec-number&gt;&lt;foreign-keys&gt;&lt;key app="EN" db-id="9ssrfsdv2wxrxkexes7552pmrppzxpdv0ffz" timestamp="1667839461"&gt;40&lt;/key&gt;&lt;/foreign-keys&gt;&lt;ref-type name="Journal Article"&gt;17&lt;/ref-type&gt;&lt;contributors&gt;&lt;authors&gt;&lt;author&gt;Ciga, Ozan&lt;/author&gt;&lt;author&gt;Xu, Tony&lt;/author&gt;&lt;author&gt;Martel, Anne Louise&lt;/author&gt;&lt;/authors&gt;&lt;/contributors&gt;&lt;titles&gt;&lt;title&gt;Self supervised contrastive learning for digital histopathology&lt;/title&gt;&lt;secondary-title&gt;Machine Learning with Applications&lt;/secondary-title&gt;&lt;/titles&gt;&lt;periodical&gt;&lt;full-title&gt;Machine Learning with Applications&lt;/full-title&gt;&lt;/periodical&gt;&lt;pages&gt;100198&lt;/pages&gt;&lt;volume&gt;7&lt;/volume&gt;&lt;dates&gt;&lt;year&gt;2022&lt;/year&gt;&lt;/dates&gt;&lt;publisher&gt;Elsevier&lt;/publisher&gt;&lt;isbn&gt;2666-8270&lt;/isbn&gt;&lt;urls&gt;&lt;/urls&gt;&lt;/record&gt;&lt;/Cite&gt;&lt;/EndNote&gt;</w:instrText>
      </w:r>
      <w:r w:rsidRPr="00966C3F">
        <w:fldChar w:fldCharType="separate"/>
      </w:r>
      <w:r w:rsidRPr="00966C3F">
        <w:rPr>
          <w:noProof/>
        </w:rPr>
        <w:t>[60]</w:t>
      </w:r>
      <w:r w:rsidRPr="00966C3F">
        <w:fldChar w:fldCharType="end"/>
      </w:r>
      <w:r w:rsidRPr="00966C3F">
        <w:t>. However, SS-MIL would not require slide-level labels from a larger dataset, unlike previous methods.</w:t>
      </w:r>
    </w:p>
    <w:p w14:paraId="4001BC1E" w14:textId="28465F8D" w:rsidR="006E1E92" w:rsidRPr="00966C3F" w:rsidRDefault="006E1E92" w:rsidP="00B172A4">
      <w:pPr>
        <w:pStyle w:val="MDPI31text"/>
      </w:pPr>
      <w:r w:rsidRPr="00966C3F">
        <w:t xml:space="preserve">Notwithstanding, such datasets would not necessarily be beneficial if it were not the same tissue type or disease category </w:t>
      </w:r>
      <w:r w:rsidRPr="00966C3F">
        <w:fldChar w:fldCharType="begin"/>
      </w:r>
      <w:r w:rsidRPr="00966C3F">
        <w:instrText xml:space="preserve"> ADDIN EN.CITE &lt;EndNote&gt;&lt;Cite&gt;&lt;Author&gt;Stacke&lt;/Author&gt;&lt;Year&gt;2021&lt;/Year&gt;&lt;RecNum&gt;21&lt;/RecNum&gt;&lt;DisplayText&gt;&lt;style size="10"&gt;[23]&lt;/style&gt;&lt;/DisplayText&gt;&lt;record&gt;&lt;rec-number&gt;21&lt;/rec-number&gt;&lt;foreign-keys&gt;&lt;key app="EN" db-id="9ssrfsdv2wxrxkexes7552pmrppzxpdv0ffz" timestamp="1667839460"&gt;21&lt;/key&gt;&lt;/foreign-keys&gt;&lt;ref-type name="Journal Article"&gt;17&lt;/ref-type&gt;&lt;contributors&gt;&lt;authors&gt;&lt;author&gt;Stacke, Karin&lt;/author&gt;&lt;author&gt;Unger, Jonas&lt;/author&gt;&lt;author&gt;Lundström, Claes&lt;/author&gt;&lt;author&gt;Eilertsen, Gabriel&lt;/author&gt;&lt;/authors&gt;&lt;/contributors&gt;&lt;titles&gt;&lt;title&gt;Learning Representations with Contrastive Self-Supervised Learning for Histopathology Applications&lt;/title&gt;&lt;secondary-title&gt;arXiv preprint arXiv:2112.05760&lt;/secondary-title&gt;&lt;/titles&gt;&lt;periodical&gt;&lt;full-title&gt;arXiv preprint arXiv:2112.05760&lt;/full-title&gt;&lt;/periodical&gt;&lt;dates&gt;&lt;year&gt;2021&lt;/year&gt;&lt;/dates&gt;&lt;urls&gt;&lt;/urls&gt;&lt;/record&gt;&lt;/Cite&gt;&lt;/EndNote&gt;</w:instrText>
      </w:r>
      <w:r w:rsidRPr="00966C3F">
        <w:fldChar w:fldCharType="separate"/>
      </w:r>
      <w:r w:rsidRPr="00966C3F">
        <w:rPr>
          <w:noProof/>
        </w:rPr>
        <w:t>[23]</w:t>
      </w:r>
      <w:r w:rsidRPr="00966C3F">
        <w:fldChar w:fldCharType="end"/>
      </w:r>
      <w:r w:rsidRPr="00966C3F">
        <w:t xml:space="preserve">. The proposed method may benefit from longer </w:t>
      </w:r>
      <w:r w:rsidRPr="00966C3F">
        <w:lastRenderedPageBreak/>
        <w:t xml:space="preserve">training times for the </w:t>
      </w:r>
      <w:proofErr w:type="spellStart"/>
      <w:r w:rsidRPr="00966C3F">
        <w:t>SimCLR</w:t>
      </w:r>
      <w:proofErr w:type="spellEnd"/>
      <w:r w:rsidRPr="00966C3F">
        <w:t xml:space="preserve"> encoder (specifically when neighbors are used as augmentations). We may also consider a more apt augmentation space. The original </w:t>
      </w:r>
      <w:proofErr w:type="spellStart"/>
      <w:r w:rsidRPr="00966C3F">
        <w:t>SimCLR</w:t>
      </w:r>
      <w:proofErr w:type="spellEnd"/>
      <w:r w:rsidRPr="00966C3F">
        <w:t xml:space="preserve"> augmentation space allows for two random crops from the same image to serve as a positive pair. We can modify this random cropping augmentation in two ways. </w:t>
      </w:r>
      <w:commentRangeStart w:id="302"/>
      <w:commentRangeStart w:id="303"/>
      <w:r w:rsidRPr="00966C3F">
        <w:t xml:space="preserve">First, our experiments are performed at 20x. When randomly cropping a </w:t>
      </w:r>
      <w:proofErr w:type="gramStart"/>
      <w:r w:rsidRPr="00966C3F">
        <w:t>20x</w:t>
      </w:r>
      <w:proofErr w:type="gramEnd"/>
      <w:r w:rsidRPr="00966C3F">
        <w:t xml:space="preserve"> tile, the resulting crop is </w:t>
      </w:r>
      <w:proofErr w:type="spellStart"/>
      <w:r w:rsidR="006249C7" w:rsidRPr="00966C3F">
        <w:t>unsampled</w:t>
      </w:r>
      <w:commentRangeEnd w:id="302"/>
      <w:proofErr w:type="spellEnd"/>
      <w:r w:rsidR="006249C7">
        <w:rPr>
          <w:rStyle w:val="CommentReference"/>
          <w:rFonts w:eastAsia="SimSun"/>
          <w:noProof/>
          <w:snapToGrid/>
          <w:lang w:eastAsia="zh-CN" w:bidi="ar-SA"/>
        </w:rPr>
        <w:commentReference w:id="302"/>
      </w:r>
      <w:commentRangeEnd w:id="303"/>
      <w:r w:rsidR="00274E9D">
        <w:rPr>
          <w:rStyle w:val="CommentReference"/>
          <w:rFonts w:eastAsia="SimSun"/>
          <w:noProof/>
          <w:snapToGrid/>
          <w:lang w:eastAsia="zh-CN" w:bidi="ar-SA"/>
        </w:rPr>
        <w:commentReference w:id="303"/>
      </w:r>
      <w:r w:rsidRPr="00966C3F">
        <w:t xml:space="preserve">. However, since we have access to the WSI, we may instead grab the crop at 40x and then </w:t>
      </w:r>
      <w:r w:rsidR="00F45481" w:rsidRPr="00966C3F">
        <w:t>down sample</w:t>
      </w:r>
      <w:r w:rsidRPr="00966C3F">
        <w:t xml:space="preserve"> it. In this manner, the tile crop augmentations contain more detail.</w:t>
      </w:r>
    </w:p>
    <w:p w14:paraId="1D9A953B" w14:textId="0E026ED4" w:rsidR="006E1E92" w:rsidRPr="00966C3F" w:rsidRDefault="006E1E92" w:rsidP="00B172A4">
      <w:pPr>
        <w:pStyle w:val="MDPI31text"/>
      </w:pPr>
      <w:r w:rsidRPr="00966C3F">
        <w:t>Second</w:t>
      </w:r>
      <w:r w:rsidR="001728E1">
        <w:t>ly</w:t>
      </w:r>
      <w:r w:rsidRPr="00966C3F">
        <w:t xml:space="preserve">, we may consider a random center crop as an augmentation rather than a random crop. In other words, a tile is randomly cropped by keeping the center position the same and then resampled directly from the slide from 40x. This is motivated by the observation that two random crops from the same tile may not be adjacent. However, by center cropping, we can be sure that they overlap. Ultimately, augmentation space greatly affects downstream performance and may even be dataset-dependent </w:t>
      </w:r>
      <w:r w:rsidRPr="00966C3F">
        <w:fldChar w:fldCharType="begin"/>
      </w:r>
      <w:r w:rsidRPr="00966C3F">
        <w:instrText xml:space="preserve"> ADDIN EN.CITE &lt;EndNote&gt;&lt;Cite&gt;&lt;Author&gt;Stacke&lt;/Author&gt;&lt;Year&gt;2021&lt;/Year&gt;&lt;RecNum&gt;21&lt;/RecNum&gt;&lt;DisplayText&gt;&lt;style size="10"&gt;[23,27]&lt;/style&gt;&lt;/DisplayText&gt;&lt;record&gt;&lt;rec-number&gt;21&lt;/rec-number&gt;&lt;foreign-keys&gt;&lt;key app="EN" db-id="9ssrfsdv2wxrxkexes7552pmrppzxpdv0ffz" timestamp="1667839460"&gt;21&lt;/key&gt;&lt;/foreign-keys&gt;&lt;ref-type name="Journal Article"&gt;17&lt;/ref-type&gt;&lt;contributors&gt;&lt;authors&gt;&lt;author&gt;Stacke, Karin&lt;/author&gt;&lt;author&gt;Unger, Jonas&lt;/author&gt;&lt;author&gt;Lundström, Claes&lt;/author&gt;&lt;author&gt;Eilertsen, Gabriel&lt;/author&gt;&lt;/authors&gt;&lt;/contributors&gt;&lt;titles&gt;&lt;title&gt;Learning Representations with Contrastive Self-Supervised Learning for Histopathology Applications&lt;/title&gt;&lt;secondary-title&gt;arXiv preprint arXiv:2112.05760&lt;/secondary-title&gt;&lt;/titles&gt;&lt;periodical&gt;&lt;full-title&gt;arXiv preprint arXiv:2112.05760&lt;/full-title&gt;&lt;/periodical&gt;&lt;dates&gt;&lt;year&gt;2021&lt;/year&gt;&lt;/dates&gt;&lt;urls&gt;&lt;/urls&gt;&lt;/record&gt;&lt;/Cite&gt;&lt;Cite&gt;&lt;Author&gt;Liu&lt;/Author&gt;&lt;Year&gt;2021&lt;/Year&gt;&lt;RecNum&gt;25&lt;/RecNum&gt;&lt;record&gt;&lt;rec-number&gt;25&lt;/rec-number&gt;&lt;foreign-keys&gt;&lt;key app="EN" db-id="9ssrfsdv2wxrxkexes7552pmrppzxpdv0ffz" timestamp="1667839460"&gt;25&lt;/key&gt;&lt;/foreign-keys&gt;&lt;ref-type name="Conference Proceedings"&gt;10&lt;/ref-type&gt;&lt;contributors&gt;&lt;authors&gt;&lt;author&gt;Liu, Quan&lt;/author&gt;&lt;author&gt;Louis, Peter C.&lt;/author&gt;&lt;author&gt;Lu, Yuzhe&lt;/author&gt;&lt;author&gt;Jha, Aadarsh&lt;/author&gt;&lt;author&gt;Zhao, Mengyang&lt;/author&gt;&lt;author&gt;Deng, Ruining&lt;/author&gt;&lt;author&gt;Yao, Tianyuan&lt;/author&gt;&lt;author&gt;Roland, Joseph T.&lt;/author&gt;&lt;author&gt;Yang, Haichun&lt;/author&gt;&lt;author&gt;Zhao, Shilin&lt;/author&gt;&lt;/authors&gt;&lt;/contributors&gt;&lt;titles&gt;&lt;title&gt;Simtriplet: Simple triplet representation learning with a single gpu&lt;/title&gt;&lt;secondary-title&gt;International Conference on Medical Image Computing and Computer-Assisted Intervention&lt;/secondary-title&gt;&lt;alt-title&gt;International Conference on Medical Image Computing and Computer-Assisted Intervention&lt;/alt-title&gt;&lt;/titles&gt;&lt;pages&gt;102-112&lt;/pages&gt;&lt;dates&gt;&lt;year&gt;2021&lt;/year&gt;&lt;pub-dates&gt;&lt;date&gt;2021&lt;/date&gt;&lt;/pub-dates&gt;&lt;/dates&gt;&lt;publisher&gt;Springer&lt;/publisher&gt;&lt;urls&gt;&lt;/urls&gt;&lt;/record&gt;&lt;/Cite&gt;&lt;/EndNote&gt;</w:instrText>
      </w:r>
      <w:r w:rsidRPr="00966C3F">
        <w:fldChar w:fldCharType="separate"/>
      </w:r>
      <w:r w:rsidRPr="00966C3F">
        <w:rPr>
          <w:noProof/>
        </w:rPr>
        <w:t>[23,27]</w:t>
      </w:r>
      <w:r w:rsidRPr="00966C3F">
        <w:fldChar w:fldCharType="end"/>
      </w:r>
      <w:r w:rsidRPr="00966C3F">
        <w:t xml:space="preserve">. The modifications that could be made with respect to augmentation space are many </w:t>
      </w:r>
      <w:r w:rsidRPr="00966C3F">
        <w:fldChar w:fldCharType="begin"/>
      </w:r>
      <w:r w:rsidRPr="00966C3F">
        <w:instrText xml:space="preserve"> ADDIN EN.CITE &lt;EndNote&gt;&lt;Cite&gt;&lt;Author&gt;Reed&lt;/Author&gt;&lt;Year&gt;2021&lt;/Year&gt;&lt;RecNum&gt;54&lt;/RecNum&gt;&lt;DisplayText&gt;&lt;style size="10"&gt;[97]&lt;/style&gt;&lt;/DisplayText&gt;&lt;record&gt;&lt;rec-number&gt;54&lt;/rec-number&gt;&lt;foreign-keys&gt;&lt;key app="EN" db-id="9ssrfsdv2wxrxkexes7552pmrppzxpdv0ffz" timestamp="1667839461"&gt;54&lt;/key&gt;&lt;/foreign-keys&gt;&lt;ref-type name="Conference Proceedings"&gt;10&lt;/ref-type&gt;&lt;contributors&gt;&lt;authors&gt;&lt;author&gt;Reed, Colorado J.&lt;/author&gt;&lt;author&gt;Metzger, Sean&lt;/author&gt;&lt;author&gt;Srinivas, Aravind&lt;/author&gt;&lt;author&gt;Darrell, Trevor&lt;/author&gt;&lt;author&gt;Keutzer, Kurt&lt;/author&gt;&lt;/authors&gt;&lt;/contributors&gt;&lt;titles&gt;&lt;title&gt;Selfaugment: Automatic augmentation policies for self-supervised learning&lt;/title&gt;&lt;secondary-title&gt;Proceedings of the IEEE/CVF Conference on Computer Vision and Pattern Recognition&lt;/secondary-title&gt;&lt;alt-title&gt;Proceedings of the IEEE/CVF Conference on Computer Vision and Pattern Recognition&lt;/alt-title&gt;&lt;/titles&gt;&lt;pages&gt;2674-2683&lt;/pages&gt;&lt;dates&gt;&lt;year&gt;2021&lt;/year&gt;&lt;pub-dates&gt;&lt;date&gt;2021&lt;/date&gt;&lt;/pub-dates&gt;&lt;/dates&gt;&lt;urls&gt;&lt;/urls&gt;&lt;/record&gt;&lt;/Cite&gt;&lt;/EndNote&gt;</w:instrText>
      </w:r>
      <w:r w:rsidRPr="00966C3F">
        <w:fldChar w:fldCharType="separate"/>
      </w:r>
      <w:r w:rsidRPr="00966C3F">
        <w:rPr>
          <w:noProof/>
        </w:rPr>
        <w:t>[97]</w:t>
      </w:r>
      <w:r w:rsidRPr="00966C3F">
        <w:fldChar w:fldCharType="end"/>
      </w:r>
      <w:r w:rsidRPr="00966C3F">
        <w:t>. We could also modify our positive/negative pair generation during contrastive MIL model training. Currently, different bag views are generated by randomly subsampling 25% of the WSI tile embeddings.</w:t>
      </w:r>
    </w:p>
    <w:p w14:paraId="4E5BB31A" w14:textId="2ECC779F" w:rsidR="006E1E92" w:rsidRPr="00966C3F" w:rsidRDefault="006E1E92" w:rsidP="00B172A4">
      <w:pPr>
        <w:pStyle w:val="MDPI31text"/>
      </w:pPr>
      <w:r w:rsidRPr="00966C3F">
        <w:t xml:space="preserve">However, for tasks in which the region of interest is very small, such as metastasis detection, this sampling method will miss regions of interest and thus generate positive pairs in which one bag contains the region of interest and the other does not. Alternatively, we could generate multiple bags for the same slide by shifting the starting position of the tile grid. This way, each bag contains all tiles from the WSI but is </w:t>
      </w:r>
      <w:r w:rsidR="00C03460" w:rsidRPr="00966C3F">
        <w:t xml:space="preserve">also </w:t>
      </w:r>
      <w:r w:rsidRPr="00966C3F">
        <w:t xml:space="preserve">distinct from other bags from the same WSI. Additional augmentation policies could be applied to WSI bags, including random perturbation and random zeroing </w:t>
      </w:r>
      <w:r w:rsidRPr="00966C3F">
        <w:fldChar w:fldCharType="begin"/>
      </w:r>
      <w:r w:rsidRPr="00966C3F">
        <w:instrText xml:space="preserve"> ADDIN EN.CITE &lt;EndNote&gt;&lt;Cite&gt;&lt;Author&gt;Bahri&lt;/Author&gt;&lt;Year&gt;2021&lt;/Year&gt;&lt;RecNum&gt;55&lt;/RecNum&gt;&lt;DisplayText&gt;&lt;style size="10"&gt;[98]&lt;/style&gt;&lt;/DisplayText&gt;&lt;record&gt;&lt;rec-number&gt;55&lt;/rec-number&gt;&lt;foreign-keys&gt;&lt;key app="EN" db-id="9ssrfsdv2wxrxkexes7552pmrppzxpdv0ffz" timestamp="1667839461"&gt;55&lt;/key&gt;&lt;/foreign-keys&gt;&lt;ref-type name="Journal Article"&gt;17&lt;/ref-type&gt;&lt;contributors&gt;&lt;authors&gt;&lt;author&gt;Bahri, Dara&lt;/author&gt;&lt;author&gt;Jiang, Heinrich&lt;/author&gt;&lt;author&gt;Tay, Yi&lt;/author&gt;&lt;author&gt;Metzler, Donald&lt;/author&gt;&lt;/authors&gt;&lt;/contributors&gt;&lt;titles&gt;&lt;title&gt;Scarf: Self-supervised contrastive learning using random feature corruption&lt;/title&gt;&lt;secondary-title&gt;arXiv preprint arXiv:2106.15147&lt;/secondary-title&gt;&lt;/titles&gt;&lt;periodical&gt;&lt;full-title&gt;arXiv preprint arXiv:2106.15147&lt;/full-title&gt;&lt;/periodical&gt;&lt;dates&gt;&lt;year&gt;2021&lt;/year&gt;&lt;/dates&gt;&lt;urls&gt;&lt;/urls&gt;&lt;/record&gt;&lt;/Cite&gt;&lt;/EndNote&gt;</w:instrText>
      </w:r>
      <w:r w:rsidRPr="00966C3F">
        <w:fldChar w:fldCharType="separate"/>
      </w:r>
      <w:r w:rsidRPr="00966C3F">
        <w:rPr>
          <w:noProof/>
        </w:rPr>
        <w:t>[98]</w:t>
      </w:r>
      <w:r w:rsidRPr="00966C3F">
        <w:fldChar w:fldCharType="end"/>
      </w:r>
      <w:r w:rsidRPr="00966C3F">
        <w:t>.</w:t>
      </w:r>
    </w:p>
    <w:p w14:paraId="2EF2CEE7" w14:textId="4113EBB3" w:rsidR="006E1E92" w:rsidRPr="00B172A4" w:rsidRDefault="00B172A4" w:rsidP="00B172A4">
      <w:pPr>
        <w:pStyle w:val="MDPI22heading2"/>
        <w:spacing w:before="240"/>
      </w:pPr>
      <w:commentRangeStart w:id="304"/>
      <w:commentRangeStart w:id="305"/>
      <w:r w:rsidRPr="00274E9D">
        <w:rPr>
          <w:rPrChange w:id="306" w:author="Thomas Erol Tavolara" w:date="2022-11-22T17:26:00Z">
            <w:rPr>
              <w:highlight w:val="yellow"/>
            </w:rPr>
          </w:rPrChange>
        </w:rPr>
        <w:t xml:space="preserve">5.8. </w:t>
      </w:r>
      <w:commentRangeEnd w:id="304"/>
      <w:r w:rsidRPr="00274E9D">
        <w:rPr>
          <w:rStyle w:val="CommentReference"/>
          <w:rFonts w:eastAsia="SimSun"/>
          <w:i w:val="0"/>
          <w:snapToGrid/>
          <w:lang w:eastAsia="zh-CN" w:bidi="ar-SA"/>
          <w:rPrChange w:id="307" w:author="Thomas Erol Tavolara" w:date="2022-11-22T17:26:00Z">
            <w:rPr>
              <w:rStyle w:val="CommentReference"/>
              <w:rFonts w:eastAsia="SimSun"/>
              <w:i w:val="0"/>
              <w:snapToGrid/>
              <w:lang w:eastAsia="zh-CN" w:bidi="ar-SA"/>
            </w:rPr>
          </w:rPrChange>
        </w:rPr>
        <w:commentReference w:id="304"/>
      </w:r>
      <w:commentRangeEnd w:id="305"/>
      <w:r w:rsidR="00274E9D">
        <w:rPr>
          <w:rStyle w:val="CommentReference"/>
          <w:rFonts w:eastAsia="SimSun"/>
          <w:i w:val="0"/>
          <w:snapToGrid/>
          <w:lang w:eastAsia="zh-CN" w:bidi="ar-SA"/>
        </w:rPr>
        <w:commentReference w:id="305"/>
      </w:r>
      <w:r w:rsidR="006E1E92" w:rsidRPr="00B172A4">
        <w:t>Implications of SS-MIL</w:t>
      </w:r>
    </w:p>
    <w:p w14:paraId="33F84152" w14:textId="72134DD3" w:rsidR="006E1E92" w:rsidRPr="00966C3F" w:rsidRDefault="006E1E92" w:rsidP="00B172A4">
      <w:pPr>
        <w:pStyle w:val="MDPI31text"/>
      </w:pPr>
      <w:r w:rsidRPr="00966C3F">
        <w:t xml:space="preserve">SS-MIL enables researchers to benefit from a dataset where no label information is available. Its innovation lies 1) in the subtly of histopathology that neighboring tissue structures are likely to represent relatively the same (or very similar) clinical information and thus should be represented similarly as embeddings and 2) in the unsupervised nature of the proposed model. As the learned WSI embeddings have general applicability to many </w:t>
      </w:r>
      <w:proofErr w:type="gramStart"/>
      <w:r w:rsidRPr="00966C3F">
        <w:t>machine learning</w:t>
      </w:r>
      <w:proofErr w:type="gramEnd"/>
      <w:r w:rsidRPr="00966C3F">
        <w:t xml:space="preserve"> tasks (classification and regression), many other applications can benefit from these results.</w:t>
      </w:r>
    </w:p>
    <w:p w14:paraId="55EEB29E" w14:textId="699D7CCE" w:rsidR="006E1E92" w:rsidRPr="00966C3F" w:rsidRDefault="006E1E92" w:rsidP="00B172A4">
      <w:pPr>
        <w:pStyle w:val="MDPI31text"/>
      </w:pPr>
      <w:r w:rsidRPr="00966C3F">
        <w:t>The lack of the need for labels opens several opportunities for research that are simply not possible with existing methods. SS-MIL allows for datasets to be combined even though they may have different kinds of slide-level labels or if no slide-level labels exist for a particular data source (i.e., missing data). For example, the TUPAC16 dataset could be combined with the TCGA-BRCA (breast invasive carcinoma). Our proposed model could be trained on TCGA-BRCA and then either frozen or fine-tuned on TUPAC16, or visa-versa. Furthermore, SS-MIL could be trained on both TCGA-BRCA and TUPAC16 and then frozen or fine-tuned on a smaller, external dataset. The benefit SS-MIL derives from combining different datasets to learn slide-level representation is impossible with existing methods. It is not just publicly available datasets that could theoretically be combined, and benefit derived from. Hospitals and clinical trials have large swaths of WSIs which are easily accessible, but their slide-level labels are either prohibitively difficult to obtain, irrelevant to the problem of interest, or non-existent.</w:t>
      </w:r>
    </w:p>
    <w:p w14:paraId="41472A58" w14:textId="4304AB8F" w:rsidR="006E1E92" w:rsidRPr="00966C3F" w:rsidRDefault="006E1E92" w:rsidP="00B172A4">
      <w:pPr>
        <w:pStyle w:val="MDPI31text"/>
      </w:pPr>
      <w:r w:rsidRPr="00966C3F">
        <w:t xml:space="preserve">Furthermore, we have yet to examine the attention weights from the SS-MIL. We hypothesized that the features learned in bag-level encodings correspond to features of the slide with the maximum variance across the dataset and that instances with the highest attention would correspond to these histopathological features. It may prove difficult to support such a hypothesis with this dataset. </w:t>
      </w:r>
      <w:commentRangeStart w:id="308"/>
      <w:r w:rsidRPr="00966C3F">
        <w:t xml:space="preserve">However, </w:t>
      </w:r>
      <w:r w:rsidR="00193014" w:rsidRPr="00966C3F">
        <w:t xml:space="preserve">perhaps </w:t>
      </w:r>
      <w:r w:rsidRPr="00966C3F">
        <w:t xml:space="preserve">with a hand-crafted dataset with a diversity of tissue structures (such as one WSI per organ), we may indeed </w:t>
      </w:r>
      <w:r w:rsidRPr="00966C3F">
        <w:lastRenderedPageBreak/>
        <w:t xml:space="preserve">demonstrate that the SS-MIL method </w:t>
      </w:r>
      <w:r w:rsidR="00D05A74">
        <w:t>possesses</w:t>
      </w:r>
      <w:r w:rsidRPr="00966C3F">
        <w:t xml:space="preserve"> learning imaging features with the highest variance across a given dataset.</w:t>
      </w:r>
      <w:commentRangeEnd w:id="308"/>
      <w:r w:rsidR="00D05A74">
        <w:rPr>
          <w:rStyle w:val="CommentReference"/>
          <w:rFonts w:eastAsia="SimSun"/>
          <w:noProof/>
          <w:snapToGrid/>
          <w:lang w:eastAsia="zh-CN" w:bidi="ar-SA"/>
        </w:rPr>
        <w:commentReference w:id="308"/>
      </w:r>
    </w:p>
    <w:p w14:paraId="62304EBA" w14:textId="1FD3FC2A" w:rsidR="006E1E92" w:rsidRPr="00966C3F" w:rsidRDefault="00B172A4" w:rsidP="00B172A4">
      <w:pPr>
        <w:pStyle w:val="MDPI21heading1"/>
      </w:pPr>
      <w:r>
        <w:t xml:space="preserve">6. </w:t>
      </w:r>
      <w:r w:rsidR="006E1E92" w:rsidRPr="00966C3F">
        <w:t>Conclusion</w:t>
      </w:r>
      <w:r>
        <w:t>s</w:t>
      </w:r>
    </w:p>
    <w:p w14:paraId="724930D3" w14:textId="7D098A70" w:rsidR="006E1E92" w:rsidRDefault="006E1E92" w:rsidP="006A20EB">
      <w:pPr>
        <w:pStyle w:val="MDPI31text"/>
      </w:pPr>
      <w:r w:rsidRPr="00966C3F">
        <w:t xml:space="preserve">In conclusion, we have presented a method to learn compact representations of WSIs without supervision. Our method trains a patch-wise encoder using </w:t>
      </w:r>
      <w:proofErr w:type="spellStart"/>
      <w:r w:rsidRPr="00966C3F">
        <w:t>SimCLR</w:t>
      </w:r>
      <w:proofErr w:type="spellEnd"/>
      <w:r w:rsidRPr="00966C3F">
        <w:t xml:space="preserve">. Each patch is embedded to yield a collection of instances for each WSI. Each collection is divided into several subsets, each representing the WSI, which MIL then fuses to yield multiple slide-level representations. Through this operation on the same slide, a positive pair for contrastive learning is created. Similarly, a negative pair is created for a different slide. This MIL model is then trained using contrastive loss. These unsupervised representations can be utilized to classify and regress WSIs to weakly labeled outcomes. </w:t>
      </w:r>
      <w:bookmarkStart w:id="309" w:name="_Hlk106363383"/>
      <w:r w:rsidRPr="00966C3F">
        <w:t>We applied our method to both NSCLC subtyping and TUPAC proliferation scoring, achieving an AUC of 0.8641 ± 0.0115 and R</w:t>
      </w:r>
      <w:r w:rsidRPr="00966C3F">
        <w:rPr>
          <w:vertAlign w:val="superscript"/>
        </w:rPr>
        <w:t>2</w:t>
      </w:r>
      <w:r w:rsidRPr="00966C3F">
        <w:t xml:space="preserve"> of 0.5740 ± 0.0970. Though our method does not achieve the same level of performance as supervised attention-based MIL, CLAM, or Attention2majority, we have shown through ablation experiments that the slide-level feature space that </w:t>
      </w:r>
      <w:proofErr w:type="gramStart"/>
      <w:r w:rsidRPr="00966C3F">
        <w:t>it</w:t>
      </w:r>
      <w:r w:rsidR="006A20EB">
        <w:t>s</w:t>
      </w:r>
      <w:proofErr w:type="gramEnd"/>
      <w:r w:rsidRPr="00966C3F">
        <w:t xml:space="preserve"> learn</w:t>
      </w:r>
      <w:r w:rsidR="006A20EB">
        <w:t>ing</w:t>
      </w:r>
      <w:r w:rsidRPr="00966C3F">
        <w:t xml:space="preserve"> is robust and its performance is likely limited solely by the number of available slides. </w:t>
      </w:r>
      <w:bookmarkEnd w:id="309"/>
      <w:r w:rsidRPr="00966C3F">
        <w:t>In future experiments, we plan to apply our method to larger dataset</w:t>
      </w:r>
      <w:r w:rsidR="006A20EB">
        <w:t>s</w:t>
      </w:r>
      <w:r w:rsidRPr="00966C3F">
        <w:t xml:space="preserve"> in order to observe whether the apparent benefits from increasing the number of slide (as evidence in ablation studies) continues to return benefits in performance. We expect that the performance of our method may indeed exceed that of supervised methods when limited labels are available. Second</w:t>
      </w:r>
      <w:r w:rsidR="006A20EB">
        <w:t>ly</w:t>
      </w:r>
      <w:r w:rsidRPr="00966C3F">
        <w:t xml:space="preserve">, we plan to modify our tile-level augmentation space </w:t>
      </w:r>
      <w:proofErr w:type="gramStart"/>
      <w:r w:rsidRPr="00966C3F">
        <w:t>to more accurately reflect</w:t>
      </w:r>
      <w:proofErr w:type="gramEnd"/>
      <w:r w:rsidRPr="00966C3F">
        <w:t xml:space="preserve"> the histopathology-specific transformation invariance (i.e., center crops). We will also perform separate experiments to find an optimal transformation policy. Similarly, we plan to modify our slide-level augmentation space (via shifting the overlaid grid or random zeroing) to represent each slide fully rather than randomly subsampling as in the current study. Third</w:t>
      </w:r>
      <w:r w:rsidR="00682FBB">
        <w:t>ly</w:t>
      </w:r>
      <w:r w:rsidRPr="00966C3F">
        <w:t>, we will apply our resulting method to Camelyon16, a breast cancer seminal lymph node metastasis dataset, in conjunction with the novel, in-house MIL models. From a technical standpoint, our proposed method is a novel approach to computational pathology, where meaningful features can be learned from WSIs without needing any annotations. The proposed method can benefit computational pathology from a practical standpoint, as it would theoretically enable researchers to benefit from vast amounts of unlabeled or irrelevantly labeled.</w:t>
      </w:r>
    </w:p>
    <w:p w14:paraId="6B0616CA" w14:textId="129BB676" w:rsidR="00B172A4" w:rsidRPr="009F451C" w:rsidRDefault="00B172A4" w:rsidP="00B172A4">
      <w:pPr>
        <w:pStyle w:val="MDPI62BackMatter"/>
        <w:spacing w:before="240"/>
        <w:rPr>
          <w:rPrChange w:id="310" w:author="Thomas Erol Tavolara" w:date="2022-11-22T17:30:00Z">
            <w:rPr>
              <w:highlight w:val="yellow"/>
            </w:rPr>
          </w:rPrChange>
        </w:rPr>
      </w:pPr>
      <w:commentRangeStart w:id="311"/>
      <w:commentRangeStart w:id="312"/>
      <w:r w:rsidRPr="009F451C">
        <w:rPr>
          <w:b/>
          <w:rPrChange w:id="313" w:author="Thomas Erol Tavolara" w:date="2022-11-22T17:30:00Z">
            <w:rPr>
              <w:b/>
              <w:highlight w:val="yellow"/>
            </w:rPr>
          </w:rPrChange>
        </w:rPr>
        <w:t>Author Contributions:</w:t>
      </w:r>
      <w:r w:rsidRPr="009F451C">
        <w:rPr>
          <w:rPrChange w:id="314" w:author="Thomas Erol Tavolara" w:date="2022-11-22T17:30:00Z">
            <w:rPr>
              <w:highlight w:val="yellow"/>
            </w:rPr>
          </w:rPrChange>
        </w:rPr>
        <w:t xml:space="preserve"> </w:t>
      </w:r>
      <w:commentRangeEnd w:id="311"/>
      <w:r w:rsidRPr="009F451C">
        <w:rPr>
          <w:rStyle w:val="CommentReference"/>
          <w:rFonts w:eastAsia="SimSun"/>
          <w:noProof/>
          <w:snapToGrid/>
          <w:lang w:eastAsia="zh-CN" w:bidi="ar-SA"/>
          <w:rPrChange w:id="315" w:author="Thomas Erol Tavolara" w:date="2022-11-22T17:30:00Z">
            <w:rPr>
              <w:rStyle w:val="CommentReference"/>
              <w:rFonts w:eastAsia="SimSun"/>
              <w:noProof/>
              <w:snapToGrid/>
              <w:highlight w:val="yellow"/>
              <w:lang w:eastAsia="zh-CN" w:bidi="ar-SA"/>
            </w:rPr>
          </w:rPrChange>
        </w:rPr>
        <w:commentReference w:id="311"/>
      </w:r>
      <w:commentRangeEnd w:id="312"/>
      <w:r w:rsidR="009F451C">
        <w:rPr>
          <w:rStyle w:val="CommentReference"/>
          <w:rFonts w:eastAsia="SimSun"/>
          <w:noProof/>
          <w:snapToGrid/>
          <w:lang w:eastAsia="zh-CN" w:bidi="ar-SA"/>
        </w:rPr>
        <w:commentReference w:id="312"/>
      </w:r>
      <w:ins w:id="317" w:author="Thomas Erol Tavolara" w:date="2022-11-22T17:30:00Z">
        <w:r w:rsidR="009F451C" w:rsidRPr="009F451C">
          <w:t>Thomas E. Tavolara. Data curation, Formal analysis, Methodology, Software, Validation, Writing – original draft, Writing – review &amp; editing. Metin N. Gurcan: Formal analysis, Funding acquisition, Writing – review &amp; editing. M.K.K. Niazi: Conceptualization, Formal analysis, Funding acquisition, Methodology, Project administration, Writing – review &amp; editing.</w:t>
        </w:r>
      </w:ins>
    </w:p>
    <w:p w14:paraId="5407FB4B" w14:textId="4D1EFAC2" w:rsidR="00B172A4" w:rsidRPr="009F451C" w:rsidRDefault="00B172A4" w:rsidP="00B172A4">
      <w:pPr>
        <w:pStyle w:val="MDPI62BackMatter"/>
        <w:rPr>
          <w:rPrChange w:id="318" w:author="Thomas Erol Tavolara" w:date="2022-11-22T17:30:00Z">
            <w:rPr>
              <w:highlight w:val="yellow"/>
            </w:rPr>
          </w:rPrChange>
        </w:rPr>
      </w:pPr>
      <w:commentRangeStart w:id="319"/>
      <w:commentRangeStart w:id="320"/>
      <w:r w:rsidRPr="009F451C">
        <w:rPr>
          <w:b/>
          <w:rPrChange w:id="321" w:author="Thomas Erol Tavolara" w:date="2022-11-22T17:30:00Z">
            <w:rPr>
              <w:b/>
              <w:highlight w:val="yellow"/>
            </w:rPr>
          </w:rPrChange>
        </w:rPr>
        <w:t>Funding:</w:t>
      </w:r>
      <w:r w:rsidRPr="009F451C">
        <w:rPr>
          <w:rPrChange w:id="322" w:author="Thomas Erol Tavolara" w:date="2022-11-22T17:30:00Z">
            <w:rPr>
              <w:highlight w:val="yellow"/>
            </w:rPr>
          </w:rPrChange>
        </w:rPr>
        <w:t xml:space="preserve"> </w:t>
      </w:r>
      <w:commentRangeEnd w:id="319"/>
      <w:r w:rsidRPr="009F451C">
        <w:rPr>
          <w:rStyle w:val="CommentReference"/>
          <w:rFonts w:eastAsia="SimSun"/>
          <w:noProof/>
          <w:snapToGrid/>
          <w:lang w:eastAsia="zh-CN" w:bidi="ar-SA"/>
          <w:rPrChange w:id="323" w:author="Thomas Erol Tavolara" w:date="2022-11-22T17:30:00Z">
            <w:rPr>
              <w:rStyle w:val="CommentReference"/>
              <w:rFonts w:eastAsia="SimSun"/>
              <w:noProof/>
              <w:snapToGrid/>
              <w:highlight w:val="yellow"/>
              <w:lang w:eastAsia="zh-CN" w:bidi="ar-SA"/>
            </w:rPr>
          </w:rPrChange>
        </w:rPr>
        <w:commentReference w:id="319"/>
      </w:r>
      <w:commentRangeEnd w:id="320"/>
      <w:r w:rsidR="009F451C">
        <w:rPr>
          <w:rStyle w:val="CommentReference"/>
          <w:rFonts w:eastAsia="SimSun"/>
          <w:noProof/>
          <w:snapToGrid/>
          <w:lang w:eastAsia="zh-CN" w:bidi="ar-SA"/>
        </w:rPr>
        <w:commentReference w:id="320"/>
      </w:r>
      <w:ins w:id="324" w:author="Thomas Erol Tavolara" w:date="2022-11-22T17:30:00Z">
        <w:r w:rsidR="009F451C" w:rsidRPr="009F451C">
          <w:t xml:space="preserve">The work </w:t>
        </w:r>
        <w:proofErr w:type="gramStart"/>
        <w:r w:rsidR="009F451C" w:rsidRPr="009F451C">
          <w:t>was partly supported</w:t>
        </w:r>
        <w:proofErr w:type="gramEnd"/>
        <w:r w:rsidR="009F451C" w:rsidRPr="009F451C">
          <w:t xml:space="preserve"> through a National Institutes of Health Trailblazer award R21EB029493 (PIs: Niazi, Segal). The content is solely the responsibility of the authors and does not necessarily represent the official views of the National Institutes of Health.</w:t>
        </w:r>
      </w:ins>
    </w:p>
    <w:p w14:paraId="2AAAE1B5" w14:textId="0689C754" w:rsidR="00B172A4" w:rsidRPr="009F451C" w:rsidRDefault="00B172A4" w:rsidP="00B172A4">
      <w:pPr>
        <w:pStyle w:val="MDPI62BackMatter"/>
        <w:rPr>
          <w:rPrChange w:id="325" w:author="Thomas Erol Tavolara" w:date="2022-11-22T17:30:00Z">
            <w:rPr>
              <w:highlight w:val="yellow"/>
            </w:rPr>
          </w:rPrChange>
        </w:rPr>
      </w:pPr>
      <w:commentRangeStart w:id="326"/>
      <w:commentRangeStart w:id="327"/>
      <w:r w:rsidRPr="009F451C">
        <w:rPr>
          <w:b/>
          <w:rPrChange w:id="328" w:author="Thomas Erol Tavolara" w:date="2022-11-22T17:30:00Z">
            <w:rPr>
              <w:b/>
              <w:highlight w:val="yellow"/>
            </w:rPr>
          </w:rPrChange>
        </w:rPr>
        <w:t>Institutional Review Board Statement:</w:t>
      </w:r>
      <w:r w:rsidRPr="009F451C">
        <w:rPr>
          <w:rPrChange w:id="329" w:author="Thomas Erol Tavolara" w:date="2022-11-22T17:30:00Z">
            <w:rPr>
              <w:highlight w:val="yellow"/>
            </w:rPr>
          </w:rPrChange>
        </w:rPr>
        <w:t xml:space="preserve"> </w:t>
      </w:r>
      <w:commentRangeEnd w:id="326"/>
      <w:r w:rsidRPr="009F451C">
        <w:rPr>
          <w:rStyle w:val="CommentReference"/>
          <w:rFonts w:eastAsia="SimSun"/>
          <w:noProof/>
          <w:snapToGrid/>
          <w:lang w:eastAsia="zh-CN" w:bidi="ar-SA"/>
          <w:rPrChange w:id="330" w:author="Thomas Erol Tavolara" w:date="2022-11-22T17:30:00Z">
            <w:rPr>
              <w:rStyle w:val="CommentReference"/>
              <w:rFonts w:eastAsia="SimSun"/>
              <w:noProof/>
              <w:snapToGrid/>
              <w:highlight w:val="yellow"/>
              <w:lang w:eastAsia="zh-CN" w:bidi="ar-SA"/>
            </w:rPr>
          </w:rPrChange>
        </w:rPr>
        <w:commentReference w:id="326"/>
      </w:r>
      <w:commentRangeEnd w:id="327"/>
      <w:r w:rsidR="009F451C">
        <w:rPr>
          <w:rStyle w:val="CommentReference"/>
          <w:rFonts w:eastAsia="SimSun"/>
          <w:noProof/>
          <w:snapToGrid/>
          <w:lang w:eastAsia="zh-CN" w:bidi="ar-SA"/>
        </w:rPr>
        <w:commentReference w:id="327"/>
      </w:r>
      <w:ins w:id="331" w:author="Thomas Erol Tavolara" w:date="2022-11-22T17:30:00Z">
        <w:r w:rsidR="009F451C">
          <w:t>Not applicable.</w:t>
        </w:r>
      </w:ins>
    </w:p>
    <w:p w14:paraId="6D45E9A4" w14:textId="7851852B" w:rsidR="00B172A4" w:rsidRPr="009F451C" w:rsidRDefault="00B172A4" w:rsidP="00B172A4">
      <w:pPr>
        <w:pStyle w:val="MDPI62BackMatter"/>
        <w:rPr>
          <w:rPrChange w:id="332" w:author="Thomas Erol Tavolara" w:date="2022-11-22T17:30:00Z">
            <w:rPr>
              <w:highlight w:val="yellow"/>
            </w:rPr>
          </w:rPrChange>
        </w:rPr>
      </w:pPr>
      <w:commentRangeStart w:id="333"/>
      <w:commentRangeStart w:id="334"/>
      <w:r w:rsidRPr="009F451C">
        <w:rPr>
          <w:b/>
          <w:rPrChange w:id="335" w:author="Thomas Erol Tavolara" w:date="2022-11-22T17:30:00Z">
            <w:rPr>
              <w:b/>
              <w:highlight w:val="yellow"/>
            </w:rPr>
          </w:rPrChange>
        </w:rPr>
        <w:t>Informed Consent Statement:</w:t>
      </w:r>
      <w:r w:rsidRPr="009F451C">
        <w:rPr>
          <w:rPrChange w:id="336" w:author="Thomas Erol Tavolara" w:date="2022-11-22T17:30:00Z">
            <w:rPr>
              <w:highlight w:val="yellow"/>
            </w:rPr>
          </w:rPrChange>
        </w:rPr>
        <w:t xml:space="preserve"> </w:t>
      </w:r>
      <w:commentRangeEnd w:id="333"/>
      <w:commentRangeEnd w:id="334"/>
      <w:ins w:id="337" w:author="Thomas Erol Tavolara" w:date="2022-11-22T17:30:00Z">
        <w:r w:rsidR="009F451C">
          <w:t>Not applicable.</w:t>
        </w:r>
      </w:ins>
      <w:r w:rsidRPr="009F451C">
        <w:rPr>
          <w:rStyle w:val="CommentReference"/>
          <w:rFonts w:eastAsia="SimSun"/>
          <w:noProof/>
          <w:snapToGrid/>
          <w:lang w:eastAsia="zh-CN" w:bidi="ar-SA"/>
          <w:rPrChange w:id="338" w:author="Thomas Erol Tavolara" w:date="2022-11-22T17:30:00Z">
            <w:rPr>
              <w:rStyle w:val="CommentReference"/>
              <w:rFonts w:eastAsia="SimSun"/>
              <w:noProof/>
              <w:snapToGrid/>
              <w:highlight w:val="yellow"/>
              <w:lang w:eastAsia="zh-CN" w:bidi="ar-SA"/>
            </w:rPr>
          </w:rPrChange>
        </w:rPr>
        <w:commentReference w:id="333"/>
      </w:r>
      <w:r w:rsidR="009F451C">
        <w:rPr>
          <w:rStyle w:val="CommentReference"/>
          <w:rFonts w:eastAsia="SimSun"/>
          <w:noProof/>
          <w:snapToGrid/>
          <w:lang w:eastAsia="zh-CN" w:bidi="ar-SA"/>
        </w:rPr>
        <w:commentReference w:id="334"/>
      </w:r>
    </w:p>
    <w:p w14:paraId="490DFF1D" w14:textId="0E08910E" w:rsidR="00B172A4" w:rsidRPr="009F451C" w:rsidRDefault="00B172A4" w:rsidP="00B172A4">
      <w:pPr>
        <w:pStyle w:val="MDPI62BackMatter"/>
        <w:rPr>
          <w:rPrChange w:id="339" w:author="Thomas Erol Tavolara" w:date="2022-11-22T17:30:00Z">
            <w:rPr>
              <w:highlight w:val="yellow"/>
            </w:rPr>
          </w:rPrChange>
        </w:rPr>
      </w:pPr>
      <w:commentRangeStart w:id="340"/>
      <w:commentRangeStart w:id="341"/>
      <w:r w:rsidRPr="009F451C">
        <w:rPr>
          <w:b/>
          <w:rPrChange w:id="342" w:author="Thomas Erol Tavolara" w:date="2022-11-22T17:30:00Z">
            <w:rPr>
              <w:b/>
              <w:highlight w:val="yellow"/>
            </w:rPr>
          </w:rPrChange>
        </w:rPr>
        <w:t>Data Availability Statement:</w:t>
      </w:r>
      <w:r w:rsidRPr="009F451C">
        <w:rPr>
          <w:rPrChange w:id="343" w:author="Thomas Erol Tavolara" w:date="2022-11-22T17:30:00Z">
            <w:rPr>
              <w:highlight w:val="yellow"/>
            </w:rPr>
          </w:rPrChange>
        </w:rPr>
        <w:t xml:space="preserve"> </w:t>
      </w:r>
      <w:commentRangeEnd w:id="340"/>
      <w:r w:rsidRPr="009F451C">
        <w:rPr>
          <w:rStyle w:val="CommentReference"/>
          <w:rFonts w:eastAsia="SimSun"/>
          <w:noProof/>
          <w:snapToGrid/>
          <w:lang w:eastAsia="zh-CN" w:bidi="ar-SA"/>
          <w:rPrChange w:id="344" w:author="Thomas Erol Tavolara" w:date="2022-11-22T17:30:00Z">
            <w:rPr>
              <w:rStyle w:val="CommentReference"/>
              <w:rFonts w:eastAsia="SimSun"/>
              <w:noProof/>
              <w:snapToGrid/>
              <w:highlight w:val="yellow"/>
              <w:lang w:eastAsia="zh-CN" w:bidi="ar-SA"/>
            </w:rPr>
          </w:rPrChange>
        </w:rPr>
        <w:commentReference w:id="340"/>
      </w:r>
      <w:commentRangeEnd w:id="341"/>
      <w:r w:rsidR="009F451C">
        <w:rPr>
          <w:rStyle w:val="CommentReference"/>
          <w:rFonts w:eastAsia="SimSun"/>
          <w:noProof/>
          <w:snapToGrid/>
          <w:lang w:eastAsia="zh-CN" w:bidi="ar-SA"/>
        </w:rPr>
        <w:commentReference w:id="341"/>
      </w:r>
      <w:ins w:id="345" w:author="Thomas Erol Tavolara" w:date="2022-11-22T17:30:00Z">
        <w:r w:rsidR="009F451C" w:rsidRPr="009F451C">
          <w:t>TCGA-NSCLC slides are available from the GDC data portal (https://portal.gdc.cancer.gov/). TUPAC16 slides are available from the grand challenge website (https://tupac.grand-challenge.org/). Code will be available at https://github.com/cialab/SSMIL</w:t>
        </w:r>
      </w:ins>
    </w:p>
    <w:p w14:paraId="70207461" w14:textId="4638A15E" w:rsidR="00B172A4" w:rsidRPr="00B172A4" w:rsidRDefault="00B172A4" w:rsidP="00B172A4">
      <w:pPr>
        <w:pStyle w:val="MDPI62BackMatter"/>
      </w:pPr>
      <w:commentRangeStart w:id="346"/>
      <w:commentRangeStart w:id="347"/>
      <w:r w:rsidRPr="009F451C">
        <w:rPr>
          <w:b/>
          <w:rPrChange w:id="348" w:author="Thomas Erol Tavolara" w:date="2022-11-22T17:30:00Z">
            <w:rPr>
              <w:b/>
              <w:highlight w:val="yellow"/>
            </w:rPr>
          </w:rPrChange>
        </w:rPr>
        <w:t>Conflicts of Interest:</w:t>
      </w:r>
      <w:r w:rsidRPr="009F451C">
        <w:rPr>
          <w:rPrChange w:id="349" w:author="Thomas Erol Tavolara" w:date="2022-11-22T17:30:00Z">
            <w:rPr>
              <w:highlight w:val="yellow"/>
            </w:rPr>
          </w:rPrChange>
        </w:rPr>
        <w:t xml:space="preserve"> </w:t>
      </w:r>
      <w:commentRangeEnd w:id="346"/>
      <w:r w:rsidRPr="009F451C">
        <w:rPr>
          <w:rStyle w:val="CommentReference"/>
          <w:rFonts w:eastAsia="SimSun"/>
          <w:noProof/>
          <w:snapToGrid/>
          <w:lang w:eastAsia="zh-CN" w:bidi="ar-SA"/>
          <w:rPrChange w:id="350" w:author="Thomas Erol Tavolara" w:date="2022-11-22T17:30:00Z">
            <w:rPr>
              <w:rStyle w:val="CommentReference"/>
              <w:rFonts w:eastAsia="SimSun"/>
              <w:noProof/>
              <w:snapToGrid/>
              <w:highlight w:val="yellow"/>
              <w:lang w:eastAsia="zh-CN" w:bidi="ar-SA"/>
            </w:rPr>
          </w:rPrChange>
        </w:rPr>
        <w:commentReference w:id="346"/>
      </w:r>
      <w:commentRangeEnd w:id="347"/>
      <w:r w:rsidR="009F451C">
        <w:rPr>
          <w:rStyle w:val="CommentReference"/>
          <w:rFonts w:eastAsia="SimSun"/>
          <w:noProof/>
          <w:snapToGrid/>
          <w:lang w:eastAsia="zh-CN" w:bidi="ar-SA"/>
        </w:rPr>
        <w:commentReference w:id="347"/>
      </w:r>
      <w:ins w:id="351" w:author="Thomas Erol Tavolara" w:date="2022-11-22T17:31:00Z">
        <w:r w:rsidR="009F451C" w:rsidRPr="009F451C">
          <w:t>The funder had no role in study design, data collection and analysis, decision to publish, or preparation of the manuscript.</w:t>
        </w:r>
      </w:ins>
    </w:p>
    <w:p w14:paraId="0C3A9FFA" w14:textId="77777777" w:rsidR="00BA7400" w:rsidRDefault="00BA7400" w:rsidP="00BA7400">
      <w:pPr>
        <w:pStyle w:val="MDPI21heading1"/>
        <w:ind w:left="0"/>
      </w:pPr>
      <w:commentRangeStart w:id="352"/>
      <w:commentRangeStart w:id="353"/>
      <w:r>
        <w:t>References</w:t>
      </w:r>
      <w:commentRangeEnd w:id="352"/>
      <w:r>
        <w:rPr>
          <w:rStyle w:val="CommentReference"/>
          <w:rFonts w:eastAsia="SimSun"/>
          <w:b w:val="0"/>
          <w:noProof/>
          <w:snapToGrid/>
          <w:lang w:eastAsia="zh-CN" w:bidi="ar-SA"/>
        </w:rPr>
        <w:commentReference w:id="352"/>
      </w:r>
      <w:commentRangeEnd w:id="353"/>
      <w:r w:rsidR="009F451C">
        <w:rPr>
          <w:rStyle w:val="CommentReference"/>
          <w:rFonts w:eastAsia="SimSun"/>
          <w:b w:val="0"/>
          <w:noProof/>
          <w:snapToGrid/>
          <w:lang w:eastAsia="zh-CN" w:bidi="ar-SA"/>
        </w:rPr>
        <w:commentReference w:id="353"/>
      </w:r>
    </w:p>
    <w:p w14:paraId="4017F47D"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r>
        <w:rPr>
          <w:rFonts w:ascii="Palatino Linotype" w:hAnsi="Palatino Linotype"/>
          <w:sz w:val="18"/>
          <w:szCs w:val="18"/>
        </w:rPr>
        <w:t>Niazi,</w:t>
      </w:r>
      <w:r>
        <w:rPr>
          <w:rFonts w:ascii="Palatino Linotype" w:hAnsi="Palatino Linotype"/>
          <w:i/>
          <w:sz w:val="18"/>
          <w:szCs w:val="18"/>
        </w:rPr>
        <w:t xml:space="preserve"> </w:t>
      </w:r>
      <w:r>
        <w:rPr>
          <w:rFonts w:ascii="Palatino Linotype" w:hAnsi="Palatino Linotype"/>
          <w:sz w:val="18"/>
          <w:szCs w:val="18"/>
        </w:rPr>
        <w:t>M.K.K.;</w:t>
      </w:r>
      <w:r>
        <w:rPr>
          <w:rFonts w:ascii="Palatino Linotype" w:hAnsi="Palatino Linotype"/>
          <w:i/>
          <w:sz w:val="18"/>
          <w:szCs w:val="18"/>
        </w:rPr>
        <w:t xml:space="preserve"> </w:t>
      </w:r>
      <w:proofErr w:type="spellStart"/>
      <w:r>
        <w:rPr>
          <w:rFonts w:ascii="Palatino Linotype" w:hAnsi="Palatino Linotype"/>
          <w:sz w:val="18"/>
          <w:szCs w:val="18"/>
        </w:rPr>
        <w:t>Parwani</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A.V.;</w:t>
      </w:r>
      <w:r>
        <w:rPr>
          <w:rFonts w:ascii="Palatino Linotype" w:hAnsi="Palatino Linotype"/>
          <w:i/>
          <w:sz w:val="18"/>
          <w:szCs w:val="18"/>
        </w:rPr>
        <w:t xml:space="preserve"> </w:t>
      </w:r>
      <w:r>
        <w:rPr>
          <w:rFonts w:ascii="Palatino Linotype" w:hAnsi="Palatino Linotype"/>
          <w:sz w:val="18"/>
          <w:szCs w:val="18"/>
        </w:rPr>
        <w:t>Gurcan,</w:t>
      </w:r>
      <w:r>
        <w:rPr>
          <w:rFonts w:ascii="Palatino Linotype" w:hAnsi="Palatino Linotype"/>
          <w:i/>
          <w:sz w:val="18"/>
          <w:szCs w:val="18"/>
        </w:rPr>
        <w:t xml:space="preserve"> </w:t>
      </w:r>
      <w:r>
        <w:rPr>
          <w:rFonts w:ascii="Palatino Linotype" w:hAnsi="Palatino Linotype"/>
          <w:sz w:val="18"/>
          <w:szCs w:val="18"/>
        </w:rPr>
        <w:t>M.N.</w:t>
      </w:r>
      <w:r>
        <w:rPr>
          <w:rFonts w:ascii="Palatino Linotype" w:hAnsi="Palatino Linotype"/>
          <w:i/>
          <w:sz w:val="18"/>
          <w:szCs w:val="18"/>
        </w:rPr>
        <w:t xml:space="preserve"> </w:t>
      </w:r>
      <w:r>
        <w:rPr>
          <w:rFonts w:ascii="Palatino Linotype" w:hAnsi="Palatino Linotype"/>
          <w:sz w:val="18"/>
          <w:szCs w:val="18"/>
        </w:rPr>
        <w:t>Digital</w:t>
      </w:r>
      <w:r>
        <w:rPr>
          <w:rFonts w:ascii="Palatino Linotype" w:hAnsi="Palatino Linotype"/>
          <w:i/>
          <w:sz w:val="18"/>
          <w:szCs w:val="18"/>
        </w:rPr>
        <w:t xml:space="preserve"> </w:t>
      </w:r>
      <w:r>
        <w:rPr>
          <w:rFonts w:ascii="Palatino Linotype" w:hAnsi="Palatino Linotype"/>
          <w:sz w:val="18"/>
          <w:szCs w:val="18"/>
        </w:rPr>
        <w:t>pathology</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artificial</w:t>
      </w:r>
      <w:r>
        <w:rPr>
          <w:rFonts w:ascii="Palatino Linotype" w:hAnsi="Palatino Linotype"/>
          <w:i/>
          <w:sz w:val="18"/>
          <w:szCs w:val="18"/>
        </w:rPr>
        <w:t xml:space="preserve"> </w:t>
      </w:r>
      <w:r>
        <w:rPr>
          <w:rFonts w:ascii="Palatino Linotype" w:hAnsi="Palatino Linotype"/>
          <w:sz w:val="18"/>
          <w:szCs w:val="18"/>
        </w:rPr>
        <w:t>intelligence.</w:t>
      </w:r>
      <w:r>
        <w:rPr>
          <w:rFonts w:ascii="Palatino Linotype" w:hAnsi="Palatino Linotype"/>
          <w:i/>
          <w:sz w:val="18"/>
          <w:szCs w:val="18"/>
        </w:rPr>
        <w:t xml:space="preserve"> Lancet Oncol. </w:t>
      </w:r>
      <w:r>
        <w:rPr>
          <w:rFonts w:ascii="Palatino Linotype" w:hAnsi="Palatino Linotype"/>
          <w:b/>
          <w:sz w:val="18"/>
          <w:szCs w:val="18"/>
        </w:rPr>
        <w:t>2019</w:t>
      </w:r>
      <w:r>
        <w:rPr>
          <w:rFonts w:ascii="Palatino Linotype" w:hAnsi="Palatino Linotype"/>
          <w:sz w:val="18"/>
          <w:szCs w:val="18"/>
        </w:rPr>
        <w:t>,</w:t>
      </w:r>
      <w:r>
        <w:rPr>
          <w:rFonts w:ascii="Palatino Linotype" w:hAnsi="Palatino Linotype"/>
          <w:i/>
          <w:sz w:val="18"/>
          <w:szCs w:val="18"/>
        </w:rPr>
        <w:t xml:space="preserve"> 20</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e253–e261.</w:t>
      </w:r>
    </w:p>
    <w:p w14:paraId="720B41DD"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proofErr w:type="spellStart"/>
      <w:r>
        <w:rPr>
          <w:rFonts w:ascii="Palatino Linotype" w:hAnsi="Palatino Linotype"/>
          <w:sz w:val="18"/>
          <w:szCs w:val="18"/>
        </w:rPr>
        <w:t>Sornapudi</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Stanley,</w:t>
      </w:r>
      <w:r>
        <w:rPr>
          <w:rFonts w:ascii="Palatino Linotype" w:hAnsi="Palatino Linotype"/>
          <w:i/>
          <w:sz w:val="18"/>
          <w:szCs w:val="18"/>
        </w:rPr>
        <w:t xml:space="preserve"> </w:t>
      </w:r>
      <w:r>
        <w:rPr>
          <w:rFonts w:ascii="Palatino Linotype" w:hAnsi="Palatino Linotype"/>
          <w:sz w:val="18"/>
          <w:szCs w:val="18"/>
        </w:rPr>
        <w:t>R.J.;</w:t>
      </w:r>
      <w:r>
        <w:rPr>
          <w:rFonts w:ascii="Palatino Linotype" w:hAnsi="Palatino Linotype"/>
          <w:i/>
          <w:sz w:val="18"/>
          <w:szCs w:val="18"/>
        </w:rPr>
        <w:t xml:space="preserve"> </w:t>
      </w:r>
      <w:proofErr w:type="spellStart"/>
      <w:r>
        <w:rPr>
          <w:rFonts w:ascii="Palatino Linotype" w:hAnsi="Palatino Linotype"/>
          <w:sz w:val="18"/>
          <w:szCs w:val="18"/>
        </w:rPr>
        <w:t>Stoecker</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W.V.;</w:t>
      </w:r>
      <w:r>
        <w:rPr>
          <w:rFonts w:ascii="Palatino Linotype" w:hAnsi="Palatino Linotype"/>
          <w:i/>
          <w:sz w:val="18"/>
          <w:szCs w:val="18"/>
        </w:rPr>
        <w:t xml:space="preserve"> </w:t>
      </w:r>
      <w:proofErr w:type="spellStart"/>
      <w:r>
        <w:rPr>
          <w:rFonts w:ascii="Palatino Linotype" w:hAnsi="Palatino Linotype"/>
          <w:sz w:val="18"/>
          <w:szCs w:val="18"/>
        </w:rPr>
        <w:t>Almubarak</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H.;</w:t>
      </w:r>
      <w:r>
        <w:rPr>
          <w:rFonts w:ascii="Palatino Linotype" w:hAnsi="Palatino Linotype"/>
          <w:i/>
          <w:sz w:val="18"/>
          <w:szCs w:val="18"/>
        </w:rPr>
        <w:t xml:space="preserve"> </w:t>
      </w:r>
      <w:r>
        <w:rPr>
          <w:rFonts w:ascii="Palatino Linotype" w:hAnsi="Palatino Linotype"/>
          <w:sz w:val="18"/>
          <w:szCs w:val="18"/>
        </w:rPr>
        <w:t>Long,</w:t>
      </w:r>
      <w:r>
        <w:rPr>
          <w:rFonts w:ascii="Palatino Linotype" w:hAnsi="Palatino Linotype"/>
          <w:i/>
          <w:sz w:val="18"/>
          <w:szCs w:val="18"/>
        </w:rPr>
        <w:t xml:space="preserve"> </w:t>
      </w:r>
      <w:r>
        <w:rPr>
          <w:rFonts w:ascii="Palatino Linotype" w:hAnsi="Palatino Linotype"/>
          <w:sz w:val="18"/>
          <w:szCs w:val="18"/>
        </w:rPr>
        <w:t>R.;</w:t>
      </w:r>
      <w:r>
        <w:rPr>
          <w:rFonts w:ascii="Palatino Linotype" w:hAnsi="Palatino Linotype"/>
          <w:i/>
          <w:sz w:val="18"/>
          <w:szCs w:val="18"/>
        </w:rPr>
        <w:t xml:space="preserve"> </w:t>
      </w:r>
      <w:proofErr w:type="spellStart"/>
      <w:r>
        <w:rPr>
          <w:rFonts w:ascii="Palatino Linotype" w:hAnsi="Palatino Linotype"/>
          <w:sz w:val="18"/>
          <w:szCs w:val="18"/>
        </w:rPr>
        <w:t>Antani</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proofErr w:type="spellStart"/>
      <w:r>
        <w:rPr>
          <w:rFonts w:ascii="Palatino Linotype" w:hAnsi="Palatino Linotype"/>
          <w:sz w:val="18"/>
          <w:szCs w:val="18"/>
        </w:rPr>
        <w:t>Thoma</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G.;</w:t>
      </w:r>
      <w:r>
        <w:rPr>
          <w:rFonts w:ascii="Palatino Linotype" w:hAnsi="Palatino Linotype"/>
          <w:i/>
          <w:sz w:val="18"/>
          <w:szCs w:val="18"/>
        </w:rPr>
        <w:t xml:space="preserve"> </w:t>
      </w:r>
      <w:proofErr w:type="spellStart"/>
      <w:r>
        <w:rPr>
          <w:rFonts w:ascii="Palatino Linotype" w:hAnsi="Palatino Linotype"/>
          <w:sz w:val="18"/>
          <w:szCs w:val="18"/>
        </w:rPr>
        <w:t>Zuna</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R.;</w:t>
      </w:r>
      <w:r>
        <w:rPr>
          <w:rFonts w:ascii="Palatino Linotype" w:hAnsi="Palatino Linotype"/>
          <w:i/>
          <w:sz w:val="18"/>
          <w:szCs w:val="18"/>
        </w:rPr>
        <w:t xml:space="preserve"> </w:t>
      </w:r>
      <w:r>
        <w:rPr>
          <w:rFonts w:ascii="Palatino Linotype" w:hAnsi="Palatino Linotype"/>
          <w:sz w:val="18"/>
          <w:szCs w:val="18"/>
        </w:rPr>
        <w:t>Frazier,</w:t>
      </w:r>
      <w:r>
        <w:rPr>
          <w:rFonts w:ascii="Palatino Linotype" w:hAnsi="Palatino Linotype"/>
          <w:i/>
          <w:sz w:val="18"/>
          <w:szCs w:val="18"/>
        </w:rPr>
        <w:t xml:space="preserve"> </w:t>
      </w:r>
      <w:r>
        <w:rPr>
          <w:rFonts w:ascii="Palatino Linotype" w:hAnsi="Palatino Linotype"/>
          <w:sz w:val="18"/>
          <w:szCs w:val="18"/>
        </w:rPr>
        <w:t>S.R.</w:t>
      </w:r>
      <w:r>
        <w:rPr>
          <w:rFonts w:ascii="Palatino Linotype" w:hAnsi="Palatino Linotype"/>
          <w:i/>
          <w:sz w:val="18"/>
          <w:szCs w:val="18"/>
        </w:rPr>
        <w:t xml:space="preserve"> </w:t>
      </w:r>
      <w:r>
        <w:rPr>
          <w:rFonts w:ascii="Palatino Linotype" w:hAnsi="Palatino Linotype"/>
          <w:sz w:val="18"/>
          <w:szCs w:val="18"/>
        </w:rPr>
        <w:t>Deep</w:t>
      </w:r>
      <w:r>
        <w:rPr>
          <w:rFonts w:ascii="Palatino Linotype" w:hAnsi="Palatino Linotype"/>
          <w:i/>
          <w:sz w:val="18"/>
          <w:szCs w:val="18"/>
        </w:rPr>
        <w:t xml:space="preserve"> </w:t>
      </w:r>
      <w:r>
        <w:rPr>
          <w:rFonts w:ascii="Palatino Linotype" w:hAnsi="Palatino Linotype"/>
          <w:sz w:val="18"/>
          <w:szCs w:val="18"/>
        </w:rPr>
        <w:t>learning</w:t>
      </w:r>
      <w:r>
        <w:rPr>
          <w:rFonts w:ascii="Palatino Linotype" w:hAnsi="Palatino Linotype"/>
          <w:i/>
          <w:sz w:val="18"/>
          <w:szCs w:val="18"/>
        </w:rPr>
        <w:t xml:space="preserve"> </w:t>
      </w:r>
      <w:r>
        <w:rPr>
          <w:rFonts w:ascii="Palatino Linotype" w:hAnsi="Palatino Linotype"/>
          <w:sz w:val="18"/>
          <w:szCs w:val="18"/>
        </w:rPr>
        <w:t>nuclei</w:t>
      </w:r>
      <w:r>
        <w:rPr>
          <w:rFonts w:ascii="Palatino Linotype" w:hAnsi="Palatino Linotype"/>
          <w:i/>
          <w:sz w:val="18"/>
          <w:szCs w:val="18"/>
        </w:rPr>
        <w:t xml:space="preserve"> </w:t>
      </w:r>
      <w:r>
        <w:rPr>
          <w:rFonts w:ascii="Palatino Linotype" w:hAnsi="Palatino Linotype"/>
          <w:sz w:val="18"/>
          <w:szCs w:val="18"/>
        </w:rPr>
        <w:t>detection</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digitized</w:t>
      </w:r>
      <w:r>
        <w:rPr>
          <w:rFonts w:ascii="Palatino Linotype" w:hAnsi="Palatino Linotype"/>
          <w:i/>
          <w:sz w:val="18"/>
          <w:szCs w:val="18"/>
        </w:rPr>
        <w:t xml:space="preserve"> </w:t>
      </w:r>
      <w:r>
        <w:rPr>
          <w:rFonts w:ascii="Palatino Linotype" w:hAnsi="Palatino Linotype"/>
          <w:sz w:val="18"/>
          <w:szCs w:val="18"/>
        </w:rPr>
        <w:t>histology</w:t>
      </w:r>
      <w:r>
        <w:rPr>
          <w:rFonts w:ascii="Palatino Linotype" w:hAnsi="Palatino Linotype"/>
          <w:i/>
          <w:sz w:val="18"/>
          <w:szCs w:val="18"/>
        </w:rPr>
        <w:t xml:space="preserve"> </w:t>
      </w:r>
      <w:r>
        <w:rPr>
          <w:rFonts w:ascii="Palatino Linotype" w:hAnsi="Palatino Linotype"/>
          <w:sz w:val="18"/>
          <w:szCs w:val="18"/>
        </w:rPr>
        <w:t>images</w:t>
      </w:r>
      <w:r>
        <w:rPr>
          <w:rFonts w:ascii="Palatino Linotype" w:hAnsi="Palatino Linotype"/>
          <w:i/>
          <w:sz w:val="18"/>
          <w:szCs w:val="18"/>
        </w:rPr>
        <w:t xml:space="preserve"> </w:t>
      </w:r>
      <w:r>
        <w:rPr>
          <w:rFonts w:ascii="Palatino Linotype" w:hAnsi="Palatino Linotype"/>
          <w:sz w:val="18"/>
          <w:szCs w:val="18"/>
        </w:rPr>
        <w:t>by</w:t>
      </w:r>
      <w:r>
        <w:rPr>
          <w:rFonts w:ascii="Palatino Linotype" w:hAnsi="Palatino Linotype"/>
          <w:i/>
          <w:sz w:val="18"/>
          <w:szCs w:val="18"/>
        </w:rPr>
        <w:t xml:space="preserve"> </w:t>
      </w:r>
      <w:proofErr w:type="spellStart"/>
      <w:r>
        <w:rPr>
          <w:rFonts w:ascii="Palatino Linotype" w:hAnsi="Palatino Linotype"/>
          <w:sz w:val="18"/>
          <w:szCs w:val="18"/>
        </w:rPr>
        <w:t>superpixels</w:t>
      </w:r>
      <w:proofErr w:type="spellEnd"/>
      <w:r>
        <w:rPr>
          <w:rFonts w:ascii="Palatino Linotype" w:hAnsi="Palatino Linotype"/>
          <w:sz w:val="18"/>
          <w:szCs w:val="18"/>
        </w:rPr>
        <w:t>.</w:t>
      </w:r>
      <w:r>
        <w:rPr>
          <w:rFonts w:ascii="Palatino Linotype" w:hAnsi="Palatino Linotype"/>
          <w:i/>
          <w:noProof/>
          <w:sz w:val="18"/>
          <w:szCs w:val="18"/>
        </w:rPr>
        <w:t xml:space="preserve"> J. Pathol. Inform. </w:t>
      </w:r>
      <w:r>
        <w:rPr>
          <w:rFonts w:ascii="Palatino Linotype" w:hAnsi="Palatino Linotype"/>
          <w:b/>
          <w:sz w:val="18"/>
          <w:szCs w:val="18"/>
        </w:rPr>
        <w:t>2018</w:t>
      </w:r>
      <w:r>
        <w:rPr>
          <w:rFonts w:ascii="Palatino Linotype" w:hAnsi="Palatino Linotype"/>
          <w:sz w:val="18"/>
          <w:szCs w:val="18"/>
        </w:rPr>
        <w:t>,</w:t>
      </w:r>
      <w:r>
        <w:rPr>
          <w:rFonts w:ascii="Palatino Linotype" w:hAnsi="Palatino Linotype"/>
          <w:i/>
          <w:sz w:val="18"/>
          <w:szCs w:val="18"/>
        </w:rPr>
        <w:t xml:space="preserve"> 9</w:t>
      </w:r>
      <w:r>
        <w:rPr>
          <w:rFonts w:ascii="Palatino Linotype" w:hAnsi="Palatino Linotype"/>
          <w:sz w:val="18"/>
          <w:szCs w:val="18"/>
        </w:rPr>
        <w:t>, 5.</w:t>
      </w:r>
    </w:p>
    <w:p w14:paraId="34EAAF0D"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r>
        <w:rPr>
          <w:rFonts w:ascii="Palatino Linotype" w:hAnsi="Palatino Linotype"/>
          <w:sz w:val="18"/>
          <w:szCs w:val="18"/>
        </w:rPr>
        <w:lastRenderedPageBreak/>
        <w:t>Li,</w:t>
      </w:r>
      <w:r>
        <w:rPr>
          <w:rFonts w:ascii="Palatino Linotype" w:hAnsi="Palatino Linotype"/>
          <w:i/>
          <w:sz w:val="18"/>
          <w:szCs w:val="18"/>
        </w:rPr>
        <w:t xml:space="preserve"> </w:t>
      </w:r>
      <w:r>
        <w:rPr>
          <w:rFonts w:ascii="Palatino Linotype" w:hAnsi="Palatino Linotype"/>
          <w:sz w:val="18"/>
          <w:szCs w:val="18"/>
        </w:rPr>
        <w:t>C.;</w:t>
      </w:r>
      <w:r>
        <w:rPr>
          <w:rFonts w:ascii="Palatino Linotype" w:hAnsi="Palatino Linotype"/>
          <w:i/>
          <w:sz w:val="18"/>
          <w:szCs w:val="18"/>
        </w:rPr>
        <w:t xml:space="preserve"> </w:t>
      </w:r>
      <w:r>
        <w:rPr>
          <w:rFonts w:ascii="Palatino Linotype" w:hAnsi="Palatino Linotype"/>
          <w:sz w:val="18"/>
          <w:szCs w:val="18"/>
        </w:rPr>
        <w:t>Wang,</w:t>
      </w:r>
      <w:r>
        <w:rPr>
          <w:rFonts w:ascii="Palatino Linotype" w:hAnsi="Palatino Linotype"/>
          <w:i/>
          <w:sz w:val="18"/>
          <w:szCs w:val="18"/>
        </w:rPr>
        <w:t xml:space="preserve"> </w:t>
      </w:r>
      <w:r>
        <w:rPr>
          <w:rFonts w:ascii="Palatino Linotype" w:hAnsi="Palatino Linotype"/>
          <w:sz w:val="18"/>
          <w:szCs w:val="18"/>
        </w:rPr>
        <w:t>X.;</w:t>
      </w:r>
      <w:r>
        <w:rPr>
          <w:rFonts w:ascii="Palatino Linotype" w:hAnsi="Palatino Linotype"/>
          <w:i/>
          <w:sz w:val="18"/>
          <w:szCs w:val="18"/>
        </w:rPr>
        <w:t xml:space="preserve"> </w:t>
      </w:r>
      <w:r>
        <w:rPr>
          <w:rFonts w:ascii="Palatino Linotype" w:hAnsi="Palatino Linotype"/>
          <w:sz w:val="18"/>
          <w:szCs w:val="18"/>
        </w:rPr>
        <w:t>Liu,</w:t>
      </w:r>
      <w:r>
        <w:rPr>
          <w:rFonts w:ascii="Palatino Linotype" w:hAnsi="Palatino Linotype"/>
          <w:i/>
          <w:sz w:val="18"/>
          <w:szCs w:val="18"/>
        </w:rPr>
        <w:t xml:space="preserve"> </w:t>
      </w:r>
      <w:r>
        <w:rPr>
          <w:rFonts w:ascii="Palatino Linotype" w:hAnsi="Palatino Linotype"/>
          <w:sz w:val="18"/>
          <w:szCs w:val="18"/>
        </w:rPr>
        <w:t>W.;</w:t>
      </w:r>
      <w:r>
        <w:rPr>
          <w:rFonts w:ascii="Palatino Linotype" w:hAnsi="Palatino Linotype"/>
          <w:i/>
          <w:sz w:val="18"/>
          <w:szCs w:val="18"/>
        </w:rPr>
        <w:t xml:space="preserve"> </w:t>
      </w:r>
      <w:proofErr w:type="spellStart"/>
      <w:r>
        <w:rPr>
          <w:rFonts w:ascii="Palatino Linotype" w:hAnsi="Palatino Linotype"/>
          <w:sz w:val="18"/>
          <w:szCs w:val="18"/>
        </w:rPr>
        <w:t>Latecki</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L.J.</w:t>
      </w:r>
      <w:r>
        <w:rPr>
          <w:rFonts w:ascii="Palatino Linotype" w:hAnsi="Palatino Linotype"/>
          <w:i/>
          <w:sz w:val="18"/>
          <w:szCs w:val="18"/>
        </w:rPr>
        <w:t xml:space="preserve"> </w:t>
      </w:r>
      <w:proofErr w:type="spellStart"/>
      <w:r>
        <w:rPr>
          <w:rFonts w:ascii="Palatino Linotype" w:hAnsi="Palatino Linotype"/>
          <w:sz w:val="18"/>
          <w:szCs w:val="18"/>
        </w:rPr>
        <w:t>DeepMitosis</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Mitosis</w:t>
      </w:r>
      <w:r>
        <w:rPr>
          <w:rFonts w:ascii="Palatino Linotype" w:hAnsi="Palatino Linotype"/>
          <w:i/>
          <w:sz w:val="18"/>
          <w:szCs w:val="18"/>
        </w:rPr>
        <w:t xml:space="preserve"> </w:t>
      </w:r>
      <w:r>
        <w:rPr>
          <w:rFonts w:ascii="Palatino Linotype" w:hAnsi="Palatino Linotype"/>
          <w:sz w:val="18"/>
          <w:szCs w:val="18"/>
        </w:rPr>
        <w:t>detection</w:t>
      </w:r>
      <w:r>
        <w:rPr>
          <w:rFonts w:ascii="Palatino Linotype" w:hAnsi="Palatino Linotype"/>
          <w:i/>
          <w:sz w:val="18"/>
          <w:szCs w:val="18"/>
        </w:rPr>
        <w:t xml:space="preserve"> </w:t>
      </w:r>
      <w:r>
        <w:rPr>
          <w:rFonts w:ascii="Palatino Linotype" w:hAnsi="Palatino Linotype"/>
          <w:sz w:val="18"/>
          <w:szCs w:val="18"/>
        </w:rPr>
        <w:t>via</w:t>
      </w:r>
      <w:r>
        <w:rPr>
          <w:rFonts w:ascii="Palatino Linotype" w:hAnsi="Palatino Linotype"/>
          <w:i/>
          <w:sz w:val="18"/>
          <w:szCs w:val="18"/>
        </w:rPr>
        <w:t xml:space="preserve"> </w:t>
      </w:r>
      <w:r>
        <w:rPr>
          <w:rFonts w:ascii="Palatino Linotype" w:hAnsi="Palatino Linotype"/>
          <w:sz w:val="18"/>
          <w:szCs w:val="18"/>
        </w:rPr>
        <w:t>deep</w:t>
      </w:r>
      <w:r>
        <w:rPr>
          <w:rFonts w:ascii="Palatino Linotype" w:hAnsi="Palatino Linotype"/>
          <w:i/>
          <w:sz w:val="18"/>
          <w:szCs w:val="18"/>
        </w:rPr>
        <w:t xml:space="preserve"> </w:t>
      </w:r>
      <w:r>
        <w:rPr>
          <w:rFonts w:ascii="Palatino Linotype" w:hAnsi="Palatino Linotype"/>
          <w:sz w:val="18"/>
          <w:szCs w:val="18"/>
        </w:rPr>
        <w:t>detection,</w:t>
      </w:r>
      <w:r>
        <w:rPr>
          <w:rFonts w:ascii="Palatino Linotype" w:hAnsi="Palatino Linotype"/>
          <w:i/>
          <w:sz w:val="18"/>
          <w:szCs w:val="18"/>
        </w:rPr>
        <w:t xml:space="preserve"> </w:t>
      </w:r>
      <w:r>
        <w:rPr>
          <w:rFonts w:ascii="Palatino Linotype" w:hAnsi="Palatino Linotype"/>
          <w:sz w:val="18"/>
          <w:szCs w:val="18"/>
        </w:rPr>
        <w:t>verification</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segmentation</w:t>
      </w:r>
      <w:r>
        <w:rPr>
          <w:rFonts w:ascii="Palatino Linotype" w:hAnsi="Palatino Linotype"/>
          <w:i/>
          <w:sz w:val="18"/>
          <w:szCs w:val="18"/>
        </w:rPr>
        <w:t xml:space="preserve"> </w:t>
      </w:r>
      <w:r>
        <w:rPr>
          <w:rFonts w:ascii="Palatino Linotype" w:hAnsi="Palatino Linotype"/>
          <w:sz w:val="18"/>
          <w:szCs w:val="18"/>
        </w:rPr>
        <w:t>networks.</w:t>
      </w:r>
      <w:r>
        <w:rPr>
          <w:rFonts w:ascii="Palatino Linotype" w:hAnsi="Palatino Linotype"/>
          <w:i/>
          <w:sz w:val="18"/>
          <w:szCs w:val="18"/>
        </w:rPr>
        <w:t xml:space="preserve"> </w:t>
      </w:r>
      <w:r>
        <w:rPr>
          <w:rFonts w:ascii="Palatino Linotype" w:hAnsi="Palatino Linotype"/>
          <w:i/>
          <w:noProof/>
          <w:sz w:val="18"/>
          <w:szCs w:val="18"/>
        </w:rPr>
        <w:t xml:space="preserve">Med. Image Anal. </w:t>
      </w:r>
      <w:r>
        <w:rPr>
          <w:rFonts w:ascii="Palatino Linotype" w:hAnsi="Palatino Linotype"/>
          <w:b/>
          <w:sz w:val="18"/>
          <w:szCs w:val="18"/>
        </w:rPr>
        <w:t>2018</w:t>
      </w:r>
      <w:r>
        <w:rPr>
          <w:rFonts w:ascii="Palatino Linotype" w:hAnsi="Palatino Linotype"/>
          <w:sz w:val="18"/>
          <w:szCs w:val="18"/>
        </w:rPr>
        <w:t>,</w:t>
      </w:r>
      <w:r>
        <w:rPr>
          <w:rFonts w:ascii="Palatino Linotype" w:hAnsi="Palatino Linotype"/>
          <w:i/>
          <w:sz w:val="18"/>
          <w:szCs w:val="18"/>
        </w:rPr>
        <w:t xml:space="preserve"> 45</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121–133.</w:t>
      </w:r>
    </w:p>
    <w:p w14:paraId="2A4A51A0"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r>
        <w:rPr>
          <w:rFonts w:ascii="Palatino Linotype" w:hAnsi="Palatino Linotype"/>
          <w:sz w:val="18"/>
          <w:szCs w:val="18"/>
        </w:rPr>
        <w:t>Campanella,</w:t>
      </w:r>
      <w:r>
        <w:rPr>
          <w:rFonts w:ascii="Palatino Linotype" w:hAnsi="Palatino Linotype"/>
          <w:i/>
          <w:sz w:val="18"/>
          <w:szCs w:val="18"/>
        </w:rPr>
        <w:t xml:space="preserve"> </w:t>
      </w:r>
      <w:r>
        <w:rPr>
          <w:rFonts w:ascii="Palatino Linotype" w:hAnsi="Palatino Linotype"/>
          <w:sz w:val="18"/>
          <w:szCs w:val="18"/>
        </w:rPr>
        <w:t>G.;</w:t>
      </w:r>
      <w:r>
        <w:rPr>
          <w:rFonts w:ascii="Palatino Linotype" w:hAnsi="Palatino Linotype"/>
          <w:i/>
          <w:sz w:val="18"/>
          <w:szCs w:val="18"/>
        </w:rPr>
        <w:t xml:space="preserve"> </w:t>
      </w:r>
      <w:r>
        <w:rPr>
          <w:rFonts w:ascii="Palatino Linotype" w:hAnsi="Palatino Linotype"/>
          <w:sz w:val="18"/>
          <w:szCs w:val="18"/>
        </w:rPr>
        <w:t>Hanna,</w:t>
      </w:r>
      <w:r>
        <w:rPr>
          <w:rFonts w:ascii="Palatino Linotype" w:hAnsi="Palatino Linotype"/>
          <w:i/>
          <w:sz w:val="18"/>
          <w:szCs w:val="18"/>
        </w:rPr>
        <w:t xml:space="preserve"> </w:t>
      </w:r>
      <w:r>
        <w:rPr>
          <w:rFonts w:ascii="Palatino Linotype" w:hAnsi="Palatino Linotype"/>
          <w:sz w:val="18"/>
          <w:szCs w:val="18"/>
        </w:rPr>
        <w:t>M.G.;</w:t>
      </w:r>
      <w:r>
        <w:rPr>
          <w:rFonts w:ascii="Palatino Linotype" w:hAnsi="Palatino Linotype"/>
          <w:i/>
          <w:sz w:val="18"/>
          <w:szCs w:val="18"/>
        </w:rPr>
        <w:t xml:space="preserve"> </w:t>
      </w:r>
      <w:proofErr w:type="spellStart"/>
      <w:r>
        <w:rPr>
          <w:rFonts w:ascii="Palatino Linotype" w:hAnsi="Palatino Linotype"/>
          <w:sz w:val="18"/>
          <w:szCs w:val="18"/>
        </w:rPr>
        <w:t>Geneslaw</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L.;</w:t>
      </w:r>
      <w:r>
        <w:rPr>
          <w:rFonts w:ascii="Palatino Linotype" w:hAnsi="Palatino Linotype"/>
          <w:i/>
          <w:sz w:val="18"/>
          <w:szCs w:val="18"/>
        </w:rPr>
        <w:t xml:space="preserve"> </w:t>
      </w:r>
      <w:proofErr w:type="spellStart"/>
      <w:r>
        <w:rPr>
          <w:rFonts w:ascii="Palatino Linotype" w:hAnsi="Palatino Linotype"/>
          <w:sz w:val="18"/>
          <w:szCs w:val="18"/>
        </w:rPr>
        <w:t>Miraflor</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Silva,</w:t>
      </w:r>
      <w:r>
        <w:rPr>
          <w:rFonts w:ascii="Palatino Linotype" w:hAnsi="Palatino Linotype"/>
          <w:i/>
          <w:sz w:val="18"/>
          <w:szCs w:val="18"/>
        </w:rPr>
        <w:t xml:space="preserve"> </w:t>
      </w:r>
      <w:r>
        <w:rPr>
          <w:rFonts w:ascii="Palatino Linotype" w:hAnsi="Palatino Linotype"/>
          <w:sz w:val="18"/>
          <w:szCs w:val="18"/>
        </w:rPr>
        <w:t>V.W.K.;</w:t>
      </w:r>
      <w:r>
        <w:rPr>
          <w:rFonts w:ascii="Palatino Linotype" w:hAnsi="Palatino Linotype"/>
          <w:i/>
          <w:sz w:val="18"/>
          <w:szCs w:val="18"/>
        </w:rPr>
        <w:t xml:space="preserve"> </w:t>
      </w:r>
      <w:proofErr w:type="spellStart"/>
      <w:r>
        <w:rPr>
          <w:rFonts w:ascii="Palatino Linotype" w:hAnsi="Palatino Linotype"/>
          <w:sz w:val="18"/>
          <w:szCs w:val="18"/>
        </w:rPr>
        <w:t>Busam</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K.J.;</w:t>
      </w:r>
      <w:r>
        <w:rPr>
          <w:rFonts w:ascii="Palatino Linotype" w:hAnsi="Palatino Linotype"/>
          <w:i/>
          <w:sz w:val="18"/>
          <w:szCs w:val="18"/>
        </w:rPr>
        <w:t xml:space="preserve"> </w:t>
      </w:r>
      <w:proofErr w:type="spellStart"/>
      <w:r>
        <w:rPr>
          <w:rFonts w:ascii="Palatino Linotype" w:hAnsi="Palatino Linotype"/>
          <w:sz w:val="18"/>
          <w:szCs w:val="18"/>
        </w:rPr>
        <w:t>Brogi</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E.;</w:t>
      </w:r>
      <w:r>
        <w:rPr>
          <w:rFonts w:ascii="Palatino Linotype" w:hAnsi="Palatino Linotype"/>
          <w:i/>
          <w:sz w:val="18"/>
          <w:szCs w:val="18"/>
        </w:rPr>
        <w:t xml:space="preserve"> </w:t>
      </w:r>
      <w:r>
        <w:rPr>
          <w:rFonts w:ascii="Palatino Linotype" w:hAnsi="Palatino Linotype"/>
          <w:sz w:val="18"/>
          <w:szCs w:val="18"/>
        </w:rPr>
        <w:t>Reuter,</w:t>
      </w:r>
      <w:r>
        <w:rPr>
          <w:rFonts w:ascii="Palatino Linotype" w:hAnsi="Palatino Linotype"/>
          <w:i/>
          <w:sz w:val="18"/>
          <w:szCs w:val="18"/>
        </w:rPr>
        <w:t xml:space="preserve"> </w:t>
      </w:r>
      <w:r>
        <w:rPr>
          <w:rFonts w:ascii="Palatino Linotype" w:hAnsi="Palatino Linotype"/>
          <w:sz w:val="18"/>
          <w:szCs w:val="18"/>
        </w:rPr>
        <w:t>V.E.;</w:t>
      </w:r>
      <w:r>
        <w:rPr>
          <w:rFonts w:ascii="Palatino Linotype" w:hAnsi="Palatino Linotype"/>
          <w:i/>
          <w:sz w:val="18"/>
          <w:szCs w:val="18"/>
        </w:rPr>
        <w:t xml:space="preserve"> </w:t>
      </w:r>
      <w:proofErr w:type="spellStart"/>
      <w:r>
        <w:rPr>
          <w:rFonts w:ascii="Palatino Linotype" w:hAnsi="Palatino Linotype"/>
          <w:sz w:val="18"/>
          <w:szCs w:val="18"/>
        </w:rPr>
        <w:t>Klimstra</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D.S.;</w:t>
      </w:r>
      <w:r>
        <w:rPr>
          <w:rFonts w:ascii="Palatino Linotype" w:hAnsi="Palatino Linotype"/>
          <w:i/>
          <w:sz w:val="18"/>
          <w:szCs w:val="18"/>
        </w:rPr>
        <w:t xml:space="preserve"> </w:t>
      </w:r>
      <w:r>
        <w:rPr>
          <w:rFonts w:ascii="Palatino Linotype" w:hAnsi="Palatino Linotype"/>
          <w:sz w:val="18"/>
          <w:szCs w:val="18"/>
        </w:rPr>
        <w:t>Fuchs,</w:t>
      </w:r>
      <w:r>
        <w:rPr>
          <w:rFonts w:ascii="Palatino Linotype" w:hAnsi="Palatino Linotype"/>
          <w:i/>
          <w:sz w:val="18"/>
          <w:szCs w:val="18"/>
        </w:rPr>
        <w:t xml:space="preserve"> </w:t>
      </w:r>
      <w:proofErr w:type="spellStart"/>
      <w:r>
        <w:rPr>
          <w:rFonts w:ascii="Palatino Linotype" w:hAnsi="Palatino Linotype"/>
          <w:sz w:val="18"/>
          <w:szCs w:val="18"/>
        </w:rPr>
        <w:t>T.J.J.N.m</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Clinical-grade</w:t>
      </w:r>
      <w:r>
        <w:rPr>
          <w:rFonts w:ascii="Palatino Linotype" w:hAnsi="Palatino Linotype"/>
          <w:i/>
          <w:sz w:val="18"/>
          <w:szCs w:val="18"/>
        </w:rPr>
        <w:t xml:space="preserve"> </w:t>
      </w:r>
      <w:r>
        <w:rPr>
          <w:rFonts w:ascii="Palatino Linotype" w:hAnsi="Palatino Linotype"/>
          <w:sz w:val="18"/>
          <w:szCs w:val="18"/>
        </w:rPr>
        <w:t>computational</w:t>
      </w:r>
      <w:r>
        <w:rPr>
          <w:rFonts w:ascii="Palatino Linotype" w:hAnsi="Palatino Linotype"/>
          <w:i/>
          <w:sz w:val="18"/>
          <w:szCs w:val="18"/>
        </w:rPr>
        <w:t xml:space="preserve"> </w:t>
      </w:r>
      <w:r>
        <w:rPr>
          <w:rFonts w:ascii="Palatino Linotype" w:hAnsi="Palatino Linotype"/>
          <w:sz w:val="18"/>
          <w:szCs w:val="18"/>
        </w:rPr>
        <w:t>pathology</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weakly</w:t>
      </w:r>
      <w:r>
        <w:rPr>
          <w:rFonts w:ascii="Palatino Linotype" w:hAnsi="Palatino Linotype"/>
          <w:i/>
          <w:sz w:val="18"/>
          <w:szCs w:val="18"/>
        </w:rPr>
        <w:t xml:space="preserve"> </w:t>
      </w:r>
      <w:r>
        <w:rPr>
          <w:rFonts w:ascii="Palatino Linotype" w:hAnsi="Palatino Linotype"/>
          <w:sz w:val="18"/>
          <w:szCs w:val="18"/>
        </w:rPr>
        <w:t>supervised</w:t>
      </w:r>
      <w:r>
        <w:rPr>
          <w:rFonts w:ascii="Palatino Linotype" w:hAnsi="Palatino Linotype"/>
          <w:i/>
          <w:sz w:val="18"/>
          <w:szCs w:val="18"/>
        </w:rPr>
        <w:t xml:space="preserve"> </w:t>
      </w:r>
      <w:r>
        <w:rPr>
          <w:rFonts w:ascii="Palatino Linotype" w:hAnsi="Palatino Linotype"/>
          <w:sz w:val="18"/>
          <w:szCs w:val="18"/>
        </w:rPr>
        <w:t>deep</w:t>
      </w:r>
      <w:r>
        <w:rPr>
          <w:rFonts w:ascii="Palatino Linotype" w:hAnsi="Palatino Linotype"/>
          <w:i/>
          <w:sz w:val="18"/>
          <w:szCs w:val="18"/>
        </w:rPr>
        <w:t xml:space="preserve"> </w:t>
      </w:r>
      <w:r>
        <w:rPr>
          <w:rFonts w:ascii="Palatino Linotype" w:hAnsi="Palatino Linotype"/>
          <w:sz w:val="18"/>
          <w:szCs w:val="18"/>
        </w:rPr>
        <w:t>learning</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whole</w:t>
      </w:r>
      <w:r>
        <w:rPr>
          <w:rFonts w:ascii="Palatino Linotype" w:hAnsi="Palatino Linotype"/>
          <w:i/>
          <w:sz w:val="18"/>
          <w:szCs w:val="18"/>
        </w:rPr>
        <w:t xml:space="preserve"> </w:t>
      </w:r>
      <w:r>
        <w:rPr>
          <w:rFonts w:ascii="Palatino Linotype" w:hAnsi="Palatino Linotype"/>
          <w:sz w:val="18"/>
          <w:szCs w:val="18"/>
        </w:rPr>
        <w:t>slide</w:t>
      </w:r>
      <w:r>
        <w:rPr>
          <w:rFonts w:ascii="Palatino Linotype" w:hAnsi="Palatino Linotype"/>
          <w:i/>
          <w:sz w:val="18"/>
          <w:szCs w:val="18"/>
        </w:rPr>
        <w:t xml:space="preserve"> </w:t>
      </w:r>
      <w:r>
        <w:rPr>
          <w:rFonts w:ascii="Palatino Linotype" w:hAnsi="Palatino Linotype"/>
          <w:sz w:val="18"/>
          <w:szCs w:val="18"/>
        </w:rPr>
        <w:t>images.</w:t>
      </w:r>
      <w:r>
        <w:rPr>
          <w:rFonts w:ascii="Palatino Linotype" w:hAnsi="Palatino Linotype"/>
          <w:i/>
          <w:sz w:val="18"/>
          <w:szCs w:val="18"/>
        </w:rPr>
        <w:t xml:space="preserve"> </w:t>
      </w:r>
      <w:r>
        <w:rPr>
          <w:rFonts w:ascii="Palatino Linotype" w:hAnsi="Palatino Linotype"/>
          <w:i/>
          <w:noProof/>
          <w:sz w:val="18"/>
          <w:szCs w:val="18"/>
        </w:rPr>
        <w:t xml:space="preserve">Nat. Med. </w:t>
      </w:r>
      <w:r>
        <w:rPr>
          <w:rFonts w:ascii="Palatino Linotype" w:hAnsi="Palatino Linotype"/>
          <w:b/>
          <w:sz w:val="18"/>
          <w:szCs w:val="18"/>
        </w:rPr>
        <w:t>2019</w:t>
      </w:r>
      <w:r>
        <w:rPr>
          <w:rFonts w:ascii="Palatino Linotype" w:hAnsi="Palatino Linotype"/>
          <w:sz w:val="18"/>
          <w:szCs w:val="18"/>
        </w:rPr>
        <w:t>,</w:t>
      </w:r>
      <w:r>
        <w:rPr>
          <w:rFonts w:ascii="Palatino Linotype" w:hAnsi="Palatino Linotype"/>
          <w:i/>
          <w:sz w:val="18"/>
          <w:szCs w:val="18"/>
        </w:rPr>
        <w:t xml:space="preserve"> 25</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1301–1309.</w:t>
      </w:r>
    </w:p>
    <w:p w14:paraId="002A410B"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proofErr w:type="spellStart"/>
      <w:r>
        <w:rPr>
          <w:rFonts w:ascii="Palatino Linotype" w:hAnsi="Palatino Linotype"/>
          <w:sz w:val="18"/>
          <w:szCs w:val="18"/>
        </w:rPr>
        <w:t>Abels</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E.;</w:t>
      </w:r>
      <w:r>
        <w:rPr>
          <w:rFonts w:ascii="Palatino Linotype" w:hAnsi="Palatino Linotype"/>
          <w:i/>
          <w:sz w:val="18"/>
          <w:szCs w:val="18"/>
        </w:rPr>
        <w:t xml:space="preserve"> </w:t>
      </w:r>
      <w:proofErr w:type="spellStart"/>
      <w:r>
        <w:rPr>
          <w:rFonts w:ascii="Palatino Linotype" w:hAnsi="Palatino Linotype"/>
          <w:sz w:val="18"/>
          <w:szCs w:val="18"/>
        </w:rPr>
        <w:t>Pantanowitz</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L.;</w:t>
      </w:r>
      <w:r>
        <w:rPr>
          <w:rFonts w:ascii="Palatino Linotype" w:hAnsi="Palatino Linotype"/>
          <w:i/>
          <w:sz w:val="18"/>
          <w:szCs w:val="18"/>
        </w:rPr>
        <w:t xml:space="preserve"> </w:t>
      </w:r>
      <w:proofErr w:type="spellStart"/>
      <w:r>
        <w:rPr>
          <w:rFonts w:ascii="Palatino Linotype" w:hAnsi="Palatino Linotype"/>
          <w:sz w:val="18"/>
          <w:szCs w:val="18"/>
        </w:rPr>
        <w:t>Aeffner</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F.;</w:t>
      </w:r>
      <w:r>
        <w:rPr>
          <w:rFonts w:ascii="Palatino Linotype" w:hAnsi="Palatino Linotype"/>
          <w:i/>
          <w:sz w:val="18"/>
          <w:szCs w:val="18"/>
        </w:rPr>
        <w:t xml:space="preserve"> </w:t>
      </w:r>
      <w:proofErr w:type="spellStart"/>
      <w:r>
        <w:rPr>
          <w:rFonts w:ascii="Palatino Linotype" w:hAnsi="Palatino Linotype"/>
          <w:sz w:val="18"/>
          <w:szCs w:val="18"/>
        </w:rPr>
        <w:t>Zarella</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M.D.;</w:t>
      </w:r>
      <w:r>
        <w:rPr>
          <w:rFonts w:ascii="Palatino Linotype" w:hAnsi="Palatino Linotype"/>
          <w:i/>
          <w:sz w:val="18"/>
          <w:szCs w:val="18"/>
        </w:rPr>
        <w:t xml:space="preserve"> </w:t>
      </w:r>
      <w:r>
        <w:rPr>
          <w:rFonts w:ascii="Palatino Linotype" w:hAnsi="Palatino Linotype"/>
          <w:sz w:val="18"/>
          <w:szCs w:val="18"/>
        </w:rPr>
        <w:t>van</w:t>
      </w:r>
      <w:r>
        <w:rPr>
          <w:rFonts w:ascii="Palatino Linotype" w:hAnsi="Palatino Linotype"/>
          <w:i/>
          <w:sz w:val="18"/>
          <w:szCs w:val="18"/>
        </w:rPr>
        <w:t xml:space="preserve"> </w:t>
      </w:r>
      <w:r>
        <w:rPr>
          <w:rFonts w:ascii="Palatino Linotype" w:hAnsi="Palatino Linotype"/>
          <w:sz w:val="18"/>
          <w:szCs w:val="18"/>
        </w:rPr>
        <w:t>der</w:t>
      </w:r>
      <w:r>
        <w:rPr>
          <w:rFonts w:ascii="Palatino Linotype" w:hAnsi="Palatino Linotype"/>
          <w:i/>
          <w:sz w:val="18"/>
          <w:szCs w:val="18"/>
        </w:rPr>
        <w:t xml:space="preserve"> </w:t>
      </w:r>
      <w:proofErr w:type="spellStart"/>
      <w:r>
        <w:rPr>
          <w:rFonts w:ascii="Palatino Linotype" w:hAnsi="Palatino Linotype"/>
          <w:sz w:val="18"/>
          <w:szCs w:val="18"/>
        </w:rPr>
        <w:t>Laak</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J.;</w:t>
      </w:r>
      <w:r>
        <w:rPr>
          <w:rFonts w:ascii="Palatino Linotype" w:hAnsi="Palatino Linotype"/>
          <w:i/>
          <w:sz w:val="18"/>
          <w:szCs w:val="18"/>
        </w:rPr>
        <w:t xml:space="preserve"> </w:t>
      </w:r>
      <w:r>
        <w:rPr>
          <w:rFonts w:ascii="Palatino Linotype" w:hAnsi="Palatino Linotype"/>
          <w:sz w:val="18"/>
          <w:szCs w:val="18"/>
        </w:rPr>
        <w:t>Bui,</w:t>
      </w:r>
      <w:r>
        <w:rPr>
          <w:rFonts w:ascii="Palatino Linotype" w:hAnsi="Palatino Linotype"/>
          <w:i/>
          <w:sz w:val="18"/>
          <w:szCs w:val="18"/>
        </w:rPr>
        <w:t xml:space="preserve"> </w:t>
      </w:r>
      <w:r>
        <w:rPr>
          <w:rFonts w:ascii="Palatino Linotype" w:hAnsi="Palatino Linotype"/>
          <w:sz w:val="18"/>
          <w:szCs w:val="18"/>
        </w:rPr>
        <w:t>M.M.;</w:t>
      </w:r>
      <w:r>
        <w:rPr>
          <w:rFonts w:ascii="Palatino Linotype" w:hAnsi="Palatino Linotype"/>
          <w:i/>
          <w:sz w:val="18"/>
          <w:szCs w:val="18"/>
        </w:rPr>
        <w:t xml:space="preserve"> </w:t>
      </w:r>
      <w:proofErr w:type="spellStart"/>
      <w:r>
        <w:rPr>
          <w:rFonts w:ascii="Palatino Linotype" w:hAnsi="Palatino Linotype"/>
          <w:sz w:val="18"/>
          <w:szCs w:val="18"/>
        </w:rPr>
        <w:t>Vemuri</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V.N.P.;</w:t>
      </w:r>
      <w:r>
        <w:rPr>
          <w:rFonts w:ascii="Palatino Linotype" w:hAnsi="Palatino Linotype"/>
          <w:i/>
          <w:sz w:val="18"/>
          <w:szCs w:val="18"/>
        </w:rPr>
        <w:t xml:space="preserve"> </w:t>
      </w:r>
      <w:proofErr w:type="spellStart"/>
      <w:r>
        <w:rPr>
          <w:rFonts w:ascii="Palatino Linotype" w:hAnsi="Palatino Linotype"/>
          <w:sz w:val="18"/>
          <w:szCs w:val="18"/>
        </w:rPr>
        <w:t>Parwani</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A.V.;</w:t>
      </w:r>
      <w:r>
        <w:rPr>
          <w:rFonts w:ascii="Palatino Linotype" w:hAnsi="Palatino Linotype"/>
          <w:i/>
          <w:sz w:val="18"/>
          <w:szCs w:val="18"/>
        </w:rPr>
        <w:t xml:space="preserve"> </w:t>
      </w:r>
      <w:r>
        <w:rPr>
          <w:rFonts w:ascii="Palatino Linotype" w:hAnsi="Palatino Linotype"/>
          <w:sz w:val="18"/>
          <w:szCs w:val="18"/>
        </w:rPr>
        <w:t>Gibbs,</w:t>
      </w:r>
      <w:r>
        <w:rPr>
          <w:rFonts w:ascii="Palatino Linotype" w:hAnsi="Palatino Linotype"/>
          <w:i/>
          <w:sz w:val="18"/>
          <w:szCs w:val="18"/>
        </w:rPr>
        <w:t xml:space="preserve"> </w:t>
      </w:r>
      <w:r>
        <w:rPr>
          <w:rFonts w:ascii="Palatino Linotype" w:hAnsi="Palatino Linotype"/>
          <w:sz w:val="18"/>
          <w:szCs w:val="18"/>
        </w:rPr>
        <w:t>J.;</w:t>
      </w:r>
      <w:r>
        <w:rPr>
          <w:rFonts w:ascii="Palatino Linotype" w:hAnsi="Palatino Linotype"/>
          <w:i/>
          <w:sz w:val="18"/>
          <w:szCs w:val="18"/>
        </w:rPr>
        <w:t xml:space="preserve"> </w:t>
      </w:r>
      <w:r>
        <w:rPr>
          <w:rFonts w:ascii="Palatino Linotype" w:hAnsi="Palatino Linotype"/>
          <w:sz w:val="18"/>
          <w:szCs w:val="18"/>
        </w:rPr>
        <w:t>Agosto‐Arroyo,</w:t>
      </w:r>
      <w:r>
        <w:rPr>
          <w:rFonts w:ascii="Palatino Linotype" w:hAnsi="Palatino Linotype"/>
          <w:i/>
          <w:sz w:val="18"/>
          <w:szCs w:val="18"/>
        </w:rPr>
        <w:t xml:space="preserve"> </w:t>
      </w:r>
      <w:r>
        <w:rPr>
          <w:rFonts w:ascii="Palatino Linotype" w:hAnsi="Palatino Linotype"/>
          <w:sz w:val="18"/>
          <w:szCs w:val="18"/>
        </w:rPr>
        <w:t>E.</w:t>
      </w:r>
      <w:r>
        <w:rPr>
          <w:rFonts w:ascii="Palatino Linotype" w:hAnsi="Palatino Linotype"/>
          <w:i/>
          <w:sz w:val="18"/>
          <w:szCs w:val="18"/>
        </w:rPr>
        <w:t xml:space="preserve"> </w:t>
      </w:r>
      <w:r>
        <w:rPr>
          <w:rFonts w:ascii="Palatino Linotype" w:hAnsi="Palatino Linotype"/>
          <w:sz w:val="18"/>
          <w:szCs w:val="18"/>
        </w:rPr>
        <w:t>Computational</w:t>
      </w:r>
      <w:r>
        <w:rPr>
          <w:rFonts w:ascii="Palatino Linotype" w:hAnsi="Palatino Linotype"/>
          <w:i/>
          <w:sz w:val="18"/>
          <w:szCs w:val="18"/>
        </w:rPr>
        <w:t xml:space="preserve"> </w:t>
      </w:r>
      <w:r>
        <w:rPr>
          <w:rFonts w:ascii="Palatino Linotype" w:hAnsi="Palatino Linotype"/>
          <w:sz w:val="18"/>
          <w:szCs w:val="18"/>
        </w:rPr>
        <w:t>pathology</w:t>
      </w:r>
      <w:r>
        <w:rPr>
          <w:rFonts w:ascii="Palatino Linotype" w:hAnsi="Palatino Linotype"/>
          <w:i/>
          <w:sz w:val="18"/>
          <w:szCs w:val="18"/>
        </w:rPr>
        <w:t xml:space="preserve"> </w:t>
      </w:r>
      <w:r>
        <w:rPr>
          <w:rFonts w:ascii="Palatino Linotype" w:hAnsi="Palatino Linotype"/>
          <w:sz w:val="18"/>
          <w:szCs w:val="18"/>
        </w:rPr>
        <w:t>definitions,</w:t>
      </w:r>
      <w:r>
        <w:rPr>
          <w:rFonts w:ascii="Palatino Linotype" w:hAnsi="Palatino Linotype"/>
          <w:i/>
          <w:sz w:val="18"/>
          <w:szCs w:val="18"/>
        </w:rPr>
        <w:t xml:space="preserve"> </w:t>
      </w:r>
      <w:r>
        <w:rPr>
          <w:rFonts w:ascii="Palatino Linotype" w:hAnsi="Palatino Linotype"/>
          <w:sz w:val="18"/>
          <w:szCs w:val="18"/>
        </w:rPr>
        <w:t>best</w:t>
      </w:r>
      <w:r>
        <w:rPr>
          <w:rFonts w:ascii="Palatino Linotype" w:hAnsi="Palatino Linotype"/>
          <w:i/>
          <w:sz w:val="18"/>
          <w:szCs w:val="18"/>
        </w:rPr>
        <w:t xml:space="preserve"> </w:t>
      </w:r>
      <w:r>
        <w:rPr>
          <w:rFonts w:ascii="Palatino Linotype" w:hAnsi="Palatino Linotype"/>
          <w:sz w:val="18"/>
          <w:szCs w:val="18"/>
        </w:rPr>
        <w:t>practices,</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recommendations</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regulatory</w:t>
      </w:r>
      <w:r>
        <w:rPr>
          <w:rFonts w:ascii="Palatino Linotype" w:hAnsi="Palatino Linotype"/>
          <w:i/>
          <w:sz w:val="18"/>
          <w:szCs w:val="18"/>
        </w:rPr>
        <w:t xml:space="preserve"> </w:t>
      </w:r>
      <w:r>
        <w:rPr>
          <w:rFonts w:ascii="Palatino Linotype" w:hAnsi="Palatino Linotype"/>
          <w:sz w:val="18"/>
          <w:szCs w:val="18"/>
        </w:rPr>
        <w:t>guidance: A</w:t>
      </w:r>
      <w:r>
        <w:rPr>
          <w:rFonts w:ascii="Palatino Linotype" w:hAnsi="Palatino Linotype"/>
          <w:i/>
          <w:sz w:val="18"/>
          <w:szCs w:val="18"/>
        </w:rPr>
        <w:t xml:space="preserve"> </w:t>
      </w:r>
      <w:r>
        <w:rPr>
          <w:rFonts w:ascii="Palatino Linotype" w:hAnsi="Palatino Linotype"/>
          <w:sz w:val="18"/>
          <w:szCs w:val="18"/>
        </w:rPr>
        <w:t>white</w:t>
      </w:r>
      <w:r>
        <w:rPr>
          <w:rFonts w:ascii="Palatino Linotype" w:hAnsi="Palatino Linotype"/>
          <w:i/>
          <w:sz w:val="18"/>
          <w:szCs w:val="18"/>
        </w:rPr>
        <w:t xml:space="preserve"> </w:t>
      </w:r>
      <w:r>
        <w:rPr>
          <w:rFonts w:ascii="Palatino Linotype" w:hAnsi="Palatino Linotype"/>
          <w:sz w:val="18"/>
          <w:szCs w:val="18"/>
        </w:rPr>
        <w:t>paper</w:t>
      </w:r>
      <w:r>
        <w:rPr>
          <w:rFonts w:ascii="Palatino Linotype" w:hAnsi="Palatino Linotype"/>
          <w:i/>
          <w:sz w:val="18"/>
          <w:szCs w:val="18"/>
        </w:rPr>
        <w:t xml:space="preserve"> </w:t>
      </w:r>
      <w:r>
        <w:rPr>
          <w:rFonts w:ascii="Palatino Linotype" w:hAnsi="Palatino Linotype"/>
          <w:sz w:val="18"/>
          <w:szCs w:val="18"/>
        </w:rPr>
        <w:t>from</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Digital</w:t>
      </w:r>
      <w:r>
        <w:rPr>
          <w:rFonts w:ascii="Palatino Linotype" w:hAnsi="Palatino Linotype"/>
          <w:i/>
          <w:sz w:val="18"/>
          <w:szCs w:val="18"/>
        </w:rPr>
        <w:t xml:space="preserve"> </w:t>
      </w:r>
      <w:r>
        <w:rPr>
          <w:rFonts w:ascii="Palatino Linotype" w:hAnsi="Palatino Linotype"/>
          <w:sz w:val="18"/>
          <w:szCs w:val="18"/>
        </w:rPr>
        <w:t>Pathology</w:t>
      </w:r>
      <w:r>
        <w:rPr>
          <w:rFonts w:ascii="Palatino Linotype" w:hAnsi="Palatino Linotype"/>
          <w:i/>
          <w:sz w:val="18"/>
          <w:szCs w:val="18"/>
        </w:rPr>
        <w:t xml:space="preserve"> </w:t>
      </w:r>
      <w:r>
        <w:rPr>
          <w:rFonts w:ascii="Palatino Linotype" w:hAnsi="Palatino Linotype"/>
          <w:sz w:val="18"/>
          <w:szCs w:val="18"/>
        </w:rPr>
        <w:t>Association.</w:t>
      </w:r>
      <w:r>
        <w:rPr>
          <w:rFonts w:ascii="Palatino Linotype" w:hAnsi="Palatino Linotype"/>
          <w:i/>
          <w:sz w:val="18"/>
          <w:szCs w:val="18"/>
        </w:rPr>
        <w:t xml:space="preserve"> J. </w:t>
      </w:r>
      <w:proofErr w:type="spellStart"/>
      <w:r>
        <w:rPr>
          <w:rFonts w:ascii="Palatino Linotype" w:hAnsi="Palatino Linotype"/>
          <w:i/>
          <w:sz w:val="18"/>
          <w:szCs w:val="18"/>
        </w:rPr>
        <w:t>Pathol</w:t>
      </w:r>
      <w:proofErr w:type="spellEnd"/>
      <w:r>
        <w:rPr>
          <w:rFonts w:ascii="Palatino Linotype" w:hAnsi="Palatino Linotype"/>
          <w:i/>
          <w:sz w:val="18"/>
          <w:szCs w:val="18"/>
        </w:rPr>
        <w:t xml:space="preserve">. </w:t>
      </w:r>
      <w:r>
        <w:rPr>
          <w:rFonts w:ascii="Palatino Linotype" w:hAnsi="Palatino Linotype"/>
          <w:b/>
          <w:sz w:val="18"/>
          <w:szCs w:val="18"/>
        </w:rPr>
        <w:t>2019</w:t>
      </w:r>
      <w:r>
        <w:rPr>
          <w:rFonts w:ascii="Palatino Linotype" w:hAnsi="Palatino Linotype"/>
          <w:sz w:val="18"/>
          <w:szCs w:val="18"/>
        </w:rPr>
        <w:t>,</w:t>
      </w:r>
      <w:r>
        <w:rPr>
          <w:rFonts w:ascii="Palatino Linotype" w:hAnsi="Palatino Linotype"/>
          <w:i/>
          <w:sz w:val="18"/>
          <w:szCs w:val="18"/>
        </w:rPr>
        <w:t xml:space="preserve"> 249</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286–294.</w:t>
      </w:r>
    </w:p>
    <w:p w14:paraId="700DF545"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r>
        <w:rPr>
          <w:rFonts w:ascii="Palatino Linotype" w:hAnsi="Palatino Linotype"/>
          <w:sz w:val="18"/>
          <w:szCs w:val="18"/>
        </w:rPr>
        <w:t>Kumar,</w:t>
      </w:r>
      <w:r>
        <w:rPr>
          <w:rFonts w:ascii="Palatino Linotype" w:hAnsi="Palatino Linotype"/>
          <w:i/>
          <w:sz w:val="18"/>
          <w:szCs w:val="18"/>
        </w:rPr>
        <w:t xml:space="preserve"> </w:t>
      </w:r>
      <w:r>
        <w:rPr>
          <w:rFonts w:ascii="Palatino Linotype" w:hAnsi="Palatino Linotype"/>
          <w:sz w:val="18"/>
          <w:szCs w:val="18"/>
        </w:rPr>
        <w:t>N.;</w:t>
      </w:r>
      <w:r>
        <w:rPr>
          <w:rFonts w:ascii="Palatino Linotype" w:hAnsi="Palatino Linotype"/>
          <w:i/>
          <w:sz w:val="18"/>
          <w:szCs w:val="18"/>
        </w:rPr>
        <w:t xml:space="preserve"> </w:t>
      </w:r>
      <w:r>
        <w:rPr>
          <w:rFonts w:ascii="Palatino Linotype" w:hAnsi="Palatino Linotype"/>
          <w:sz w:val="18"/>
          <w:szCs w:val="18"/>
        </w:rPr>
        <w:t>Verma,</w:t>
      </w:r>
      <w:r>
        <w:rPr>
          <w:rFonts w:ascii="Palatino Linotype" w:hAnsi="Palatino Linotype"/>
          <w:i/>
          <w:sz w:val="18"/>
          <w:szCs w:val="18"/>
        </w:rPr>
        <w:t xml:space="preserve"> </w:t>
      </w:r>
      <w:r>
        <w:rPr>
          <w:rFonts w:ascii="Palatino Linotype" w:hAnsi="Palatino Linotype"/>
          <w:sz w:val="18"/>
          <w:szCs w:val="18"/>
        </w:rPr>
        <w:t>R.;</w:t>
      </w:r>
      <w:r>
        <w:rPr>
          <w:rFonts w:ascii="Palatino Linotype" w:hAnsi="Palatino Linotype"/>
          <w:i/>
          <w:sz w:val="18"/>
          <w:szCs w:val="18"/>
        </w:rPr>
        <w:t xml:space="preserve"> </w:t>
      </w:r>
      <w:r>
        <w:rPr>
          <w:rFonts w:ascii="Palatino Linotype" w:hAnsi="Palatino Linotype"/>
          <w:sz w:val="18"/>
          <w:szCs w:val="18"/>
        </w:rPr>
        <w:t>Sharma,</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Bhargava,</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proofErr w:type="spellStart"/>
      <w:r>
        <w:rPr>
          <w:rFonts w:ascii="Palatino Linotype" w:hAnsi="Palatino Linotype"/>
          <w:sz w:val="18"/>
          <w:szCs w:val="18"/>
        </w:rPr>
        <w:t>Vahadane</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Sethi,</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dataset</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technique</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generalized</w:t>
      </w:r>
      <w:r>
        <w:rPr>
          <w:rFonts w:ascii="Palatino Linotype" w:hAnsi="Palatino Linotype"/>
          <w:i/>
          <w:sz w:val="18"/>
          <w:szCs w:val="18"/>
        </w:rPr>
        <w:t xml:space="preserve"> </w:t>
      </w:r>
      <w:r>
        <w:rPr>
          <w:rFonts w:ascii="Palatino Linotype" w:hAnsi="Palatino Linotype"/>
          <w:sz w:val="18"/>
          <w:szCs w:val="18"/>
        </w:rPr>
        <w:t>nuclear</w:t>
      </w:r>
      <w:r>
        <w:rPr>
          <w:rFonts w:ascii="Palatino Linotype" w:hAnsi="Palatino Linotype"/>
          <w:i/>
          <w:sz w:val="18"/>
          <w:szCs w:val="18"/>
        </w:rPr>
        <w:t xml:space="preserve"> </w:t>
      </w:r>
      <w:r>
        <w:rPr>
          <w:rFonts w:ascii="Palatino Linotype" w:hAnsi="Palatino Linotype"/>
          <w:sz w:val="18"/>
          <w:szCs w:val="18"/>
        </w:rPr>
        <w:t>segmentation</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computational</w:t>
      </w:r>
      <w:r>
        <w:rPr>
          <w:rFonts w:ascii="Palatino Linotype" w:hAnsi="Palatino Linotype"/>
          <w:i/>
          <w:sz w:val="18"/>
          <w:szCs w:val="18"/>
        </w:rPr>
        <w:t xml:space="preserve"> </w:t>
      </w:r>
      <w:r>
        <w:rPr>
          <w:rFonts w:ascii="Palatino Linotype" w:hAnsi="Palatino Linotype"/>
          <w:sz w:val="18"/>
          <w:szCs w:val="18"/>
        </w:rPr>
        <w:t>pathology.</w:t>
      </w:r>
      <w:r>
        <w:rPr>
          <w:rFonts w:ascii="Palatino Linotype" w:hAnsi="Palatino Linotype"/>
          <w:i/>
          <w:sz w:val="18"/>
          <w:szCs w:val="18"/>
        </w:rPr>
        <w:t xml:space="preserve"> IEEE Trans. Med. Imaging </w:t>
      </w:r>
      <w:r>
        <w:rPr>
          <w:rFonts w:ascii="Palatino Linotype" w:hAnsi="Palatino Linotype"/>
          <w:b/>
          <w:sz w:val="18"/>
          <w:szCs w:val="18"/>
        </w:rPr>
        <w:t>2017</w:t>
      </w:r>
      <w:r>
        <w:rPr>
          <w:rFonts w:ascii="Palatino Linotype" w:hAnsi="Palatino Linotype"/>
          <w:sz w:val="18"/>
          <w:szCs w:val="18"/>
        </w:rPr>
        <w:t>,</w:t>
      </w:r>
      <w:r>
        <w:rPr>
          <w:rFonts w:ascii="Palatino Linotype" w:hAnsi="Palatino Linotype"/>
          <w:i/>
          <w:sz w:val="18"/>
          <w:szCs w:val="18"/>
        </w:rPr>
        <w:t xml:space="preserve"> 36</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1550–1560.</w:t>
      </w:r>
    </w:p>
    <w:p w14:paraId="628753B3"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r>
        <w:rPr>
          <w:rFonts w:ascii="Palatino Linotype" w:hAnsi="Palatino Linotype"/>
          <w:sz w:val="18"/>
          <w:szCs w:val="18"/>
        </w:rPr>
        <w:t>Verma,</w:t>
      </w:r>
      <w:r>
        <w:rPr>
          <w:rFonts w:ascii="Palatino Linotype" w:hAnsi="Palatino Linotype"/>
          <w:i/>
          <w:sz w:val="18"/>
          <w:szCs w:val="18"/>
        </w:rPr>
        <w:t xml:space="preserve"> </w:t>
      </w:r>
      <w:r>
        <w:rPr>
          <w:rFonts w:ascii="Palatino Linotype" w:hAnsi="Palatino Linotype"/>
          <w:sz w:val="18"/>
          <w:szCs w:val="18"/>
        </w:rPr>
        <w:t>R.;</w:t>
      </w:r>
      <w:r>
        <w:rPr>
          <w:rFonts w:ascii="Palatino Linotype" w:hAnsi="Palatino Linotype"/>
          <w:i/>
          <w:sz w:val="18"/>
          <w:szCs w:val="18"/>
        </w:rPr>
        <w:t xml:space="preserve"> </w:t>
      </w:r>
      <w:r>
        <w:rPr>
          <w:rFonts w:ascii="Palatino Linotype" w:hAnsi="Palatino Linotype"/>
          <w:sz w:val="18"/>
          <w:szCs w:val="18"/>
        </w:rPr>
        <w:t>Kumar,</w:t>
      </w:r>
      <w:r>
        <w:rPr>
          <w:rFonts w:ascii="Palatino Linotype" w:hAnsi="Palatino Linotype"/>
          <w:i/>
          <w:sz w:val="18"/>
          <w:szCs w:val="18"/>
        </w:rPr>
        <w:t xml:space="preserve"> </w:t>
      </w:r>
      <w:r>
        <w:rPr>
          <w:rFonts w:ascii="Palatino Linotype" w:hAnsi="Palatino Linotype"/>
          <w:sz w:val="18"/>
          <w:szCs w:val="18"/>
        </w:rPr>
        <w:t>N.;</w:t>
      </w:r>
      <w:r>
        <w:rPr>
          <w:rFonts w:ascii="Palatino Linotype" w:hAnsi="Palatino Linotype"/>
          <w:i/>
          <w:sz w:val="18"/>
          <w:szCs w:val="18"/>
        </w:rPr>
        <w:t xml:space="preserve"> </w:t>
      </w:r>
      <w:r>
        <w:rPr>
          <w:rFonts w:ascii="Palatino Linotype" w:hAnsi="Palatino Linotype"/>
          <w:sz w:val="18"/>
          <w:szCs w:val="18"/>
        </w:rPr>
        <w:t>Patil,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Kurian,</w:t>
      </w:r>
      <w:r>
        <w:rPr>
          <w:rFonts w:ascii="Palatino Linotype" w:hAnsi="Palatino Linotype"/>
          <w:i/>
          <w:sz w:val="18"/>
          <w:szCs w:val="18"/>
        </w:rPr>
        <w:t xml:space="preserve"> </w:t>
      </w:r>
      <w:r>
        <w:rPr>
          <w:rFonts w:ascii="Palatino Linotype" w:hAnsi="Palatino Linotype"/>
          <w:sz w:val="18"/>
          <w:szCs w:val="18"/>
        </w:rPr>
        <w:t>N.C.;</w:t>
      </w:r>
      <w:r>
        <w:rPr>
          <w:rFonts w:ascii="Palatino Linotype" w:hAnsi="Palatino Linotype"/>
          <w:i/>
          <w:sz w:val="18"/>
          <w:szCs w:val="18"/>
        </w:rPr>
        <w:t xml:space="preserve"> </w:t>
      </w:r>
      <w:r>
        <w:rPr>
          <w:rFonts w:ascii="Palatino Linotype" w:hAnsi="Palatino Linotype"/>
          <w:sz w:val="18"/>
          <w:szCs w:val="18"/>
        </w:rPr>
        <w:t>Rane,</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Graham,</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Vu,</w:t>
      </w:r>
      <w:r>
        <w:rPr>
          <w:rFonts w:ascii="Palatino Linotype" w:hAnsi="Palatino Linotype"/>
          <w:i/>
          <w:sz w:val="18"/>
          <w:szCs w:val="18"/>
        </w:rPr>
        <w:t xml:space="preserve"> </w:t>
      </w:r>
      <w:r>
        <w:rPr>
          <w:rFonts w:ascii="Palatino Linotype" w:hAnsi="Palatino Linotype"/>
          <w:sz w:val="18"/>
          <w:szCs w:val="18"/>
        </w:rPr>
        <w:t>Q.D.;</w:t>
      </w:r>
      <w:r>
        <w:rPr>
          <w:rFonts w:ascii="Palatino Linotype" w:hAnsi="Palatino Linotype"/>
          <w:i/>
          <w:sz w:val="18"/>
          <w:szCs w:val="18"/>
        </w:rPr>
        <w:t xml:space="preserve"> </w:t>
      </w:r>
      <w:proofErr w:type="spellStart"/>
      <w:r>
        <w:rPr>
          <w:rFonts w:ascii="Palatino Linotype" w:hAnsi="Palatino Linotype"/>
          <w:sz w:val="18"/>
          <w:szCs w:val="18"/>
        </w:rPr>
        <w:t>Zwager</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M.;</w:t>
      </w:r>
      <w:r>
        <w:rPr>
          <w:rFonts w:ascii="Palatino Linotype" w:hAnsi="Palatino Linotype"/>
          <w:i/>
          <w:sz w:val="18"/>
          <w:szCs w:val="18"/>
        </w:rPr>
        <w:t xml:space="preserve"> </w:t>
      </w:r>
      <w:r>
        <w:rPr>
          <w:rFonts w:ascii="Palatino Linotype" w:hAnsi="Palatino Linotype"/>
          <w:sz w:val="18"/>
          <w:szCs w:val="18"/>
        </w:rPr>
        <w:t>Raza,</w:t>
      </w:r>
      <w:r>
        <w:rPr>
          <w:rFonts w:ascii="Palatino Linotype" w:hAnsi="Palatino Linotype"/>
          <w:i/>
          <w:sz w:val="18"/>
          <w:szCs w:val="18"/>
        </w:rPr>
        <w:t xml:space="preserve"> </w:t>
      </w:r>
      <w:r>
        <w:rPr>
          <w:rFonts w:ascii="Palatino Linotype" w:hAnsi="Palatino Linotype"/>
          <w:sz w:val="18"/>
          <w:szCs w:val="18"/>
        </w:rPr>
        <w:t>S.E.A.;</w:t>
      </w:r>
      <w:r>
        <w:rPr>
          <w:rFonts w:ascii="Palatino Linotype" w:hAnsi="Palatino Linotype"/>
          <w:i/>
          <w:sz w:val="18"/>
          <w:szCs w:val="18"/>
        </w:rPr>
        <w:t xml:space="preserve"> </w:t>
      </w:r>
      <w:r>
        <w:rPr>
          <w:rFonts w:ascii="Palatino Linotype" w:hAnsi="Palatino Linotype"/>
          <w:sz w:val="18"/>
          <w:szCs w:val="18"/>
        </w:rPr>
        <w:t>Rajpoot,</w:t>
      </w:r>
      <w:r>
        <w:rPr>
          <w:rFonts w:ascii="Palatino Linotype" w:hAnsi="Palatino Linotype"/>
          <w:i/>
          <w:sz w:val="18"/>
          <w:szCs w:val="18"/>
        </w:rPr>
        <w:t xml:space="preserve"> </w:t>
      </w:r>
      <w:r>
        <w:rPr>
          <w:rFonts w:ascii="Palatino Linotype" w:hAnsi="Palatino Linotype"/>
          <w:sz w:val="18"/>
          <w:szCs w:val="18"/>
        </w:rPr>
        <w:t>N.</w:t>
      </w:r>
      <w:r>
        <w:rPr>
          <w:rFonts w:ascii="Palatino Linotype" w:hAnsi="Palatino Linotype"/>
          <w:i/>
          <w:sz w:val="18"/>
          <w:szCs w:val="18"/>
        </w:rPr>
        <w:t xml:space="preserve"> </w:t>
      </w:r>
      <w:r>
        <w:rPr>
          <w:rFonts w:ascii="Palatino Linotype" w:hAnsi="Palatino Linotype"/>
          <w:sz w:val="18"/>
          <w:szCs w:val="18"/>
        </w:rPr>
        <w:t>MoNuSAC2020:</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Multi-organ</w:t>
      </w:r>
      <w:r>
        <w:rPr>
          <w:rFonts w:ascii="Palatino Linotype" w:hAnsi="Palatino Linotype"/>
          <w:i/>
          <w:sz w:val="18"/>
          <w:szCs w:val="18"/>
        </w:rPr>
        <w:t xml:space="preserve"> </w:t>
      </w:r>
      <w:r>
        <w:rPr>
          <w:rFonts w:ascii="Palatino Linotype" w:hAnsi="Palatino Linotype"/>
          <w:sz w:val="18"/>
          <w:szCs w:val="18"/>
        </w:rPr>
        <w:t>Nuclei</w:t>
      </w:r>
      <w:r>
        <w:rPr>
          <w:rFonts w:ascii="Palatino Linotype" w:hAnsi="Palatino Linotype"/>
          <w:i/>
          <w:sz w:val="18"/>
          <w:szCs w:val="18"/>
        </w:rPr>
        <w:t xml:space="preserve"> </w:t>
      </w:r>
      <w:r>
        <w:rPr>
          <w:rFonts w:ascii="Palatino Linotype" w:hAnsi="Palatino Linotype"/>
          <w:sz w:val="18"/>
          <w:szCs w:val="18"/>
        </w:rPr>
        <w:t>Segmentation</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Classification</w:t>
      </w:r>
      <w:r>
        <w:rPr>
          <w:rFonts w:ascii="Palatino Linotype" w:hAnsi="Palatino Linotype"/>
          <w:i/>
          <w:sz w:val="18"/>
          <w:szCs w:val="18"/>
        </w:rPr>
        <w:t xml:space="preserve"> </w:t>
      </w:r>
      <w:r>
        <w:rPr>
          <w:rFonts w:ascii="Palatino Linotype" w:hAnsi="Palatino Linotype"/>
          <w:sz w:val="18"/>
          <w:szCs w:val="18"/>
        </w:rPr>
        <w:t>Challenge.</w:t>
      </w:r>
      <w:r>
        <w:rPr>
          <w:rFonts w:ascii="Palatino Linotype" w:hAnsi="Palatino Linotype"/>
          <w:i/>
          <w:sz w:val="18"/>
          <w:szCs w:val="18"/>
        </w:rPr>
        <w:t xml:space="preserve"> IEEE Trans. Med. Imaging </w:t>
      </w:r>
      <w:r>
        <w:rPr>
          <w:rFonts w:ascii="Palatino Linotype" w:hAnsi="Palatino Linotype"/>
          <w:b/>
          <w:sz w:val="18"/>
          <w:szCs w:val="18"/>
        </w:rPr>
        <w:t>2021</w:t>
      </w:r>
      <w:r>
        <w:rPr>
          <w:rFonts w:ascii="Palatino Linotype" w:hAnsi="Palatino Linotype"/>
          <w:sz w:val="18"/>
          <w:szCs w:val="18"/>
        </w:rPr>
        <w:t xml:space="preserve">, </w:t>
      </w:r>
      <w:r>
        <w:rPr>
          <w:rFonts w:ascii="Palatino Linotype" w:hAnsi="Palatino Linotype"/>
          <w:i/>
          <w:iCs/>
          <w:sz w:val="18"/>
          <w:szCs w:val="18"/>
        </w:rPr>
        <w:t>40</w:t>
      </w:r>
      <w:r>
        <w:rPr>
          <w:rFonts w:ascii="Palatino Linotype" w:hAnsi="Palatino Linotype"/>
          <w:sz w:val="18"/>
          <w:szCs w:val="18"/>
        </w:rPr>
        <w:t>, 3413–3423.</w:t>
      </w:r>
    </w:p>
    <w:p w14:paraId="7CA2D703"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proofErr w:type="spellStart"/>
      <w:r>
        <w:rPr>
          <w:rFonts w:ascii="Palatino Linotype" w:hAnsi="Palatino Linotype"/>
          <w:sz w:val="18"/>
          <w:szCs w:val="18"/>
        </w:rPr>
        <w:t>Sirinukunwattana</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K.;</w:t>
      </w:r>
      <w:r>
        <w:rPr>
          <w:rFonts w:ascii="Palatino Linotype" w:hAnsi="Palatino Linotype"/>
          <w:i/>
          <w:sz w:val="18"/>
          <w:szCs w:val="18"/>
        </w:rPr>
        <w:t xml:space="preserve"> </w:t>
      </w:r>
      <w:proofErr w:type="spellStart"/>
      <w:r>
        <w:rPr>
          <w:rFonts w:ascii="Palatino Linotype" w:hAnsi="Palatino Linotype"/>
          <w:sz w:val="18"/>
          <w:szCs w:val="18"/>
        </w:rPr>
        <w:t>Pluim</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J.P.W.;</w:t>
      </w:r>
      <w:r>
        <w:rPr>
          <w:rFonts w:ascii="Palatino Linotype" w:hAnsi="Palatino Linotype"/>
          <w:i/>
          <w:sz w:val="18"/>
          <w:szCs w:val="18"/>
        </w:rPr>
        <w:t xml:space="preserve"> </w:t>
      </w:r>
      <w:r>
        <w:rPr>
          <w:rFonts w:ascii="Palatino Linotype" w:hAnsi="Palatino Linotype"/>
          <w:sz w:val="18"/>
          <w:szCs w:val="18"/>
        </w:rPr>
        <w:t>Chen,</w:t>
      </w:r>
      <w:r>
        <w:rPr>
          <w:rFonts w:ascii="Palatino Linotype" w:hAnsi="Palatino Linotype"/>
          <w:i/>
          <w:sz w:val="18"/>
          <w:szCs w:val="18"/>
        </w:rPr>
        <w:t xml:space="preserve"> </w:t>
      </w:r>
      <w:r>
        <w:rPr>
          <w:rFonts w:ascii="Palatino Linotype" w:hAnsi="Palatino Linotype"/>
          <w:sz w:val="18"/>
          <w:szCs w:val="18"/>
        </w:rPr>
        <w:t>H.;</w:t>
      </w:r>
      <w:r>
        <w:rPr>
          <w:rFonts w:ascii="Palatino Linotype" w:hAnsi="Palatino Linotype"/>
          <w:i/>
          <w:sz w:val="18"/>
          <w:szCs w:val="18"/>
        </w:rPr>
        <w:t xml:space="preserve"> </w:t>
      </w:r>
      <w:r>
        <w:rPr>
          <w:rFonts w:ascii="Palatino Linotype" w:hAnsi="Palatino Linotype"/>
          <w:sz w:val="18"/>
          <w:szCs w:val="18"/>
        </w:rPr>
        <w:t>Qi,</w:t>
      </w:r>
      <w:r>
        <w:rPr>
          <w:rFonts w:ascii="Palatino Linotype" w:hAnsi="Palatino Linotype"/>
          <w:i/>
          <w:sz w:val="18"/>
          <w:szCs w:val="18"/>
        </w:rPr>
        <w:t xml:space="preserve"> </w:t>
      </w:r>
      <w:r>
        <w:rPr>
          <w:rFonts w:ascii="Palatino Linotype" w:hAnsi="Palatino Linotype"/>
          <w:sz w:val="18"/>
          <w:szCs w:val="18"/>
        </w:rPr>
        <w:t>X.;</w:t>
      </w:r>
      <w:r>
        <w:rPr>
          <w:rFonts w:ascii="Palatino Linotype" w:hAnsi="Palatino Linotype"/>
          <w:i/>
          <w:sz w:val="18"/>
          <w:szCs w:val="18"/>
        </w:rPr>
        <w:t xml:space="preserve"> </w:t>
      </w:r>
      <w:r>
        <w:rPr>
          <w:rFonts w:ascii="Palatino Linotype" w:hAnsi="Palatino Linotype"/>
          <w:sz w:val="18"/>
          <w:szCs w:val="18"/>
        </w:rPr>
        <w:t>Heng,</w:t>
      </w:r>
      <w:r>
        <w:rPr>
          <w:rFonts w:ascii="Palatino Linotype" w:hAnsi="Palatino Linotype"/>
          <w:i/>
          <w:sz w:val="18"/>
          <w:szCs w:val="18"/>
        </w:rPr>
        <w:t xml:space="preserve"> </w:t>
      </w:r>
      <w:r>
        <w:rPr>
          <w:rFonts w:ascii="Palatino Linotype" w:hAnsi="Palatino Linotype"/>
          <w:sz w:val="18"/>
          <w:szCs w:val="18"/>
        </w:rPr>
        <w:t>P.-A.;</w:t>
      </w:r>
      <w:r>
        <w:rPr>
          <w:rFonts w:ascii="Palatino Linotype" w:hAnsi="Palatino Linotype"/>
          <w:i/>
          <w:sz w:val="18"/>
          <w:szCs w:val="18"/>
        </w:rPr>
        <w:t xml:space="preserve"> </w:t>
      </w:r>
      <w:r>
        <w:rPr>
          <w:rFonts w:ascii="Palatino Linotype" w:hAnsi="Palatino Linotype"/>
          <w:sz w:val="18"/>
          <w:szCs w:val="18"/>
        </w:rPr>
        <w:t>Guo,</w:t>
      </w:r>
      <w:r>
        <w:rPr>
          <w:rFonts w:ascii="Palatino Linotype" w:hAnsi="Palatino Linotype"/>
          <w:i/>
          <w:sz w:val="18"/>
          <w:szCs w:val="18"/>
        </w:rPr>
        <w:t xml:space="preserve"> </w:t>
      </w:r>
      <w:r>
        <w:rPr>
          <w:rFonts w:ascii="Palatino Linotype" w:hAnsi="Palatino Linotype"/>
          <w:sz w:val="18"/>
          <w:szCs w:val="18"/>
        </w:rPr>
        <w:t>Y.B.;</w:t>
      </w:r>
      <w:r>
        <w:rPr>
          <w:rFonts w:ascii="Palatino Linotype" w:hAnsi="Palatino Linotype"/>
          <w:i/>
          <w:sz w:val="18"/>
          <w:szCs w:val="18"/>
        </w:rPr>
        <w:t xml:space="preserve"> </w:t>
      </w:r>
      <w:r>
        <w:rPr>
          <w:rFonts w:ascii="Palatino Linotype" w:hAnsi="Palatino Linotype"/>
          <w:sz w:val="18"/>
          <w:szCs w:val="18"/>
        </w:rPr>
        <w:t>Wang,</w:t>
      </w:r>
      <w:r>
        <w:rPr>
          <w:rFonts w:ascii="Palatino Linotype" w:hAnsi="Palatino Linotype"/>
          <w:i/>
          <w:sz w:val="18"/>
          <w:szCs w:val="18"/>
        </w:rPr>
        <w:t xml:space="preserve"> </w:t>
      </w:r>
      <w:r>
        <w:rPr>
          <w:rFonts w:ascii="Palatino Linotype" w:hAnsi="Palatino Linotype"/>
          <w:sz w:val="18"/>
          <w:szCs w:val="18"/>
        </w:rPr>
        <w:t>L.Y.;</w:t>
      </w:r>
      <w:r>
        <w:rPr>
          <w:rFonts w:ascii="Palatino Linotype" w:hAnsi="Palatino Linotype"/>
          <w:i/>
          <w:sz w:val="18"/>
          <w:szCs w:val="18"/>
        </w:rPr>
        <w:t xml:space="preserve"> </w:t>
      </w:r>
      <w:proofErr w:type="spellStart"/>
      <w:r>
        <w:rPr>
          <w:rFonts w:ascii="Palatino Linotype" w:hAnsi="Palatino Linotype"/>
          <w:sz w:val="18"/>
          <w:szCs w:val="18"/>
        </w:rPr>
        <w:t>Matuszewski</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B.J.;</w:t>
      </w:r>
      <w:r>
        <w:rPr>
          <w:rFonts w:ascii="Palatino Linotype" w:hAnsi="Palatino Linotype"/>
          <w:i/>
          <w:sz w:val="18"/>
          <w:szCs w:val="18"/>
        </w:rPr>
        <w:t xml:space="preserve"> </w:t>
      </w:r>
      <w:proofErr w:type="spellStart"/>
      <w:r>
        <w:rPr>
          <w:rFonts w:ascii="Palatino Linotype" w:hAnsi="Palatino Linotype"/>
          <w:sz w:val="18"/>
          <w:szCs w:val="18"/>
        </w:rPr>
        <w:t>Bruni</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E.;</w:t>
      </w:r>
      <w:r>
        <w:rPr>
          <w:rFonts w:ascii="Palatino Linotype" w:hAnsi="Palatino Linotype"/>
          <w:i/>
          <w:sz w:val="18"/>
          <w:szCs w:val="18"/>
        </w:rPr>
        <w:t xml:space="preserve"> </w:t>
      </w:r>
      <w:r>
        <w:rPr>
          <w:rFonts w:ascii="Palatino Linotype" w:hAnsi="Palatino Linotype"/>
          <w:sz w:val="18"/>
          <w:szCs w:val="18"/>
        </w:rPr>
        <w:t>Sanchez,</w:t>
      </w:r>
      <w:r>
        <w:rPr>
          <w:rFonts w:ascii="Palatino Linotype" w:hAnsi="Palatino Linotype"/>
          <w:i/>
          <w:sz w:val="18"/>
          <w:szCs w:val="18"/>
        </w:rPr>
        <w:t xml:space="preserve"> </w:t>
      </w:r>
      <w:r>
        <w:rPr>
          <w:rFonts w:ascii="Palatino Linotype" w:hAnsi="Palatino Linotype"/>
          <w:sz w:val="18"/>
          <w:szCs w:val="18"/>
        </w:rPr>
        <w:t>U.</w:t>
      </w:r>
      <w:r>
        <w:rPr>
          <w:rFonts w:ascii="Palatino Linotype" w:hAnsi="Palatino Linotype"/>
          <w:i/>
          <w:sz w:val="18"/>
          <w:szCs w:val="18"/>
        </w:rPr>
        <w:t xml:space="preserve"> </w:t>
      </w:r>
      <w:r>
        <w:rPr>
          <w:rFonts w:ascii="Palatino Linotype" w:hAnsi="Palatino Linotype"/>
          <w:sz w:val="18"/>
          <w:szCs w:val="18"/>
        </w:rPr>
        <w:t>Gland</w:t>
      </w:r>
      <w:r>
        <w:rPr>
          <w:rFonts w:ascii="Palatino Linotype" w:hAnsi="Palatino Linotype"/>
          <w:i/>
          <w:sz w:val="18"/>
          <w:szCs w:val="18"/>
        </w:rPr>
        <w:t xml:space="preserve"> </w:t>
      </w:r>
      <w:r>
        <w:rPr>
          <w:rFonts w:ascii="Palatino Linotype" w:hAnsi="Palatino Linotype"/>
          <w:sz w:val="18"/>
          <w:szCs w:val="18"/>
        </w:rPr>
        <w:t>segmentation</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colon</w:t>
      </w:r>
      <w:r>
        <w:rPr>
          <w:rFonts w:ascii="Palatino Linotype" w:hAnsi="Palatino Linotype"/>
          <w:i/>
          <w:sz w:val="18"/>
          <w:szCs w:val="18"/>
        </w:rPr>
        <w:t xml:space="preserve"> </w:t>
      </w:r>
      <w:r>
        <w:rPr>
          <w:rFonts w:ascii="Palatino Linotype" w:hAnsi="Palatino Linotype"/>
          <w:sz w:val="18"/>
          <w:szCs w:val="18"/>
        </w:rPr>
        <w:t>histology</w:t>
      </w:r>
      <w:r>
        <w:rPr>
          <w:rFonts w:ascii="Palatino Linotype" w:hAnsi="Palatino Linotype"/>
          <w:i/>
          <w:sz w:val="18"/>
          <w:szCs w:val="18"/>
        </w:rPr>
        <w:t xml:space="preserve"> </w:t>
      </w:r>
      <w:r>
        <w:rPr>
          <w:rFonts w:ascii="Palatino Linotype" w:hAnsi="Palatino Linotype"/>
          <w:sz w:val="18"/>
          <w:szCs w:val="18"/>
        </w:rPr>
        <w:t>images:</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proofErr w:type="spellStart"/>
      <w:r>
        <w:rPr>
          <w:rFonts w:ascii="Palatino Linotype" w:hAnsi="Palatino Linotype"/>
          <w:sz w:val="18"/>
          <w:szCs w:val="18"/>
        </w:rPr>
        <w:t>glas</w:t>
      </w:r>
      <w:proofErr w:type="spellEnd"/>
      <w:r>
        <w:rPr>
          <w:rFonts w:ascii="Palatino Linotype" w:hAnsi="Palatino Linotype"/>
          <w:i/>
          <w:sz w:val="18"/>
          <w:szCs w:val="18"/>
        </w:rPr>
        <w:t xml:space="preserve"> </w:t>
      </w:r>
      <w:r>
        <w:rPr>
          <w:rFonts w:ascii="Palatino Linotype" w:hAnsi="Palatino Linotype"/>
          <w:sz w:val="18"/>
          <w:szCs w:val="18"/>
        </w:rPr>
        <w:t>challenge</w:t>
      </w:r>
      <w:r>
        <w:rPr>
          <w:rFonts w:ascii="Palatino Linotype" w:hAnsi="Palatino Linotype"/>
          <w:i/>
          <w:sz w:val="18"/>
          <w:szCs w:val="18"/>
        </w:rPr>
        <w:t xml:space="preserve"> </w:t>
      </w:r>
      <w:r>
        <w:rPr>
          <w:rFonts w:ascii="Palatino Linotype" w:hAnsi="Palatino Linotype"/>
          <w:sz w:val="18"/>
          <w:szCs w:val="18"/>
        </w:rPr>
        <w:t>contest.</w:t>
      </w:r>
      <w:r>
        <w:rPr>
          <w:rFonts w:ascii="Palatino Linotype" w:hAnsi="Palatino Linotype"/>
          <w:i/>
          <w:sz w:val="18"/>
          <w:szCs w:val="18"/>
        </w:rPr>
        <w:t xml:space="preserve"> Med. Image Anal. </w:t>
      </w:r>
      <w:r>
        <w:rPr>
          <w:rFonts w:ascii="Palatino Linotype" w:hAnsi="Palatino Linotype"/>
          <w:b/>
          <w:sz w:val="18"/>
          <w:szCs w:val="18"/>
        </w:rPr>
        <w:t>2017</w:t>
      </w:r>
      <w:r>
        <w:rPr>
          <w:rFonts w:ascii="Palatino Linotype" w:hAnsi="Palatino Linotype"/>
          <w:sz w:val="18"/>
          <w:szCs w:val="18"/>
        </w:rPr>
        <w:t>,</w:t>
      </w:r>
      <w:r>
        <w:rPr>
          <w:rFonts w:ascii="Palatino Linotype" w:hAnsi="Palatino Linotype"/>
          <w:i/>
          <w:sz w:val="18"/>
          <w:szCs w:val="18"/>
        </w:rPr>
        <w:t xml:space="preserve"> 35</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489–502.</w:t>
      </w:r>
    </w:p>
    <w:p w14:paraId="0E1F77E4"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r>
        <w:rPr>
          <w:rFonts w:ascii="Palatino Linotype" w:hAnsi="Palatino Linotype"/>
          <w:sz w:val="18"/>
          <w:szCs w:val="18"/>
        </w:rPr>
        <w:t>Graham,</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Vu,</w:t>
      </w:r>
      <w:r>
        <w:rPr>
          <w:rFonts w:ascii="Palatino Linotype" w:hAnsi="Palatino Linotype"/>
          <w:i/>
          <w:sz w:val="18"/>
          <w:szCs w:val="18"/>
        </w:rPr>
        <w:t xml:space="preserve"> </w:t>
      </w:r>
      <w:r>
        <w:rPr>
          <w:rFonts w:ascii="Palatino Linotype" w:hAnsi="Palatino Linotype"/>
          <w:sz w:val="18"/>
          <w:szCs w:val="18"/>
        </w:rPr>
        <w:t>Q.D.;</w:t>
      </w:r>
      <w:r>
        <w:rPr>
          <w:rFonts w:ascii="Palatino Linotype" w:hAnsi="Palatino Linotype"/>
          <w:i/>
          <w:sz w:val="18"/>
          <w:szCs w:val="18"/>
        </w:rPr>
        <w:t xml:space="preserve"> </w:t>
      </w:r>
      <w:r>
        <w:rPr>
          <w:rFonts w:ascii="Palatino Linotype" w:hAnsi="Palatino Linotype"/>
          <w:sz w:val="18"/>
          <w:szCs w:val="18"/>
        </w:rPr>
        <w:t>Raza,</w:t>
      </w:r>
      <w:r>
        <w:rPr>
          <w:rFonts w:ascii="Palatino Linotype" w:hAnsi="Palatino Linotype"/>
          <w:i/>
          <w:sz w:val="18"/>
          <w:szCs w:val="18"/>
        </w:rPr>
        <w:t xml:space="preserve"> </w:t>
      </w:r>
      <w:r>
        <w:rPr>
          <w:rFonts w:ascii="Palatino Linotype" w:hAnsi="Palatino Linotype"/>
          <w:sz w:val="18"/>
          <w:szCs w:val="18"/>
        </w:rPr>
        <w:t>S.E.A.;</w:t>
      </w:r>
      <w:r>
        <w:rPr>
          <w:rFonts w:ascii="Palatino Linotype" w:hAnsi="Palatino Linotype"/>
          <w:i/>
          <w:sz w:val="18"/>
          <w:szCs w:val="18"/>
        </w:rPr>
        <w:t xml:space="preserve"> </w:t>
      </w:r>
      <w:r>
        <w:rPr>
          <w:rFonts w:ascii="Palatino Linotype" w:hAnsi="Palatino Linotype"/>
          <w:sz w:val="18"/>
          <w:szCs w:val="18"/>
        </w:rPr>
        <w:t>Azam,</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Tsang,</w:t>
      </w:r>
      <w:r>
        <w:rPr>
          <w:rFonts w:ascii="Palatino Linotype" w:hAnsi="Palatino Linotype"/>
          <w:i/>
          <w:sz w:val="18"/>
          <w:szCs w:val="18"/>
        </w:rPr>
        <w:t xml:space="preserve"> </w:t>
      </w:r>
      <w:r>
        <w:rPr>
          <w:rFonts w:ascii="Palatino Linotype" w:hAnsi="Palatino Linotype"/>
          <w:sz w:val="18"/>
          <w:szCs w:val="18"/>
        </w:rPr>
        <w:t>Y.W.;</w:t>
      </w:r>
      <w:r>
        <w:rPr>
          <w:rFonts w:ascii="Palatino Linotype" w:hAnsi="Palatino Linotype"/>
          <w:i/>
          <w:sz w:val="18"/>
          <w:szCs w:val="18"/>
        </w:rPr>
        <w:t xml:space="preserve"> </w:t>
      </w:r>
      <w:r>
        <w:rPr>
          <w:rFonts w:ascii="Palatino Linotype" w:hAnsi="Palatino Linotype"/>
          <w:sz w:val="18"/>
          <w:szCs w:val="18"/>
        </w:rPr>
        <w:t>Kwak,</w:t>
      </w:r>
      <w:r>
        <w:rPr>
          <w:rFonts w:ascii="Palatino Linotype" w:hAnsi="Palatino Linotype"/>
          <w:i/>
          <w:sz w:val="18"/>
          <w:szCs w:val="18"/>
        </w:rPr>
        <w:t xml:space="preserve"> </w:t>
      </w:r>
      <w:r>
        <w:rPr>
          <w:rFonts w:ascii="Palatino Linotype" w:hAnsi="Palatino Linotype"/>
          <w:sz w:val="18"/>
          <w:szCs w:val="18"/>
        </w:rPr>
        <w:t>J.T.;</w:t>
      </w:r>
      <w:r>
        <w:rPr>
          <w:rFonts w:ascii="Palatino Linotype" w:hAnsi="Palatino Linotype"/>
          <w:i/>
          <w:sz w:val="18"/>
          <w:szCs w:val="18"/>
        </w:rPr>
        <w:t xml:space="preserve"> </w:t>
      </w:r>
      <w:r>
        <w:rPr>
          <w:rFonts w:ascii="Palatino Linotype" w:hAnsi="Palatino Linotype"/>
          <w:sz w:val="18"/>
          <w:szCs w:val="18"/>
        </w:rPr>
        <w:t>Rajpoot,</w:t>
      </w:r>
      <w:r>
        <w:rPr>
          <w:rFonts w:ascii="Palatino Linotype" w:hAnsi="Palatino Linotype"/>
          <w:i/>
          <w:sz w:val="18"/>
          <w:szCs w:val="18"/>
        </w:rPr>
        <w:t xml:space="preserve"> </w:t>
      </w:r>
      <w:r>
        <w:rPr>
          <w:rFonts w:ascii="Palatino Linotype" w:hAnsi="Palatino Linotype"/>
          <w:sz w:val="18"/>
          <w:szCs w:val="18"/>
        </w:rPr>
        <w:t>N.</w:t>
      </w:r>
      <w:r>
        <w:rPr>
          <w:rFonts w:ascii="Palatino Linotype" w:hAnsi="Palatino Linotype"/>
          <w:i/>
          <w:sz w:val="18"/>
          <w:szCs w:val="18"/>
        </w:rPr>
        <w:t xml:space="preserve"> </w:t>
      </w:r>
      <w:r>
        <w:rPr>
          <w:rFonts w:ascii="Palatino Linotype" w:hAnsi="Palatino Linotype"/>
          <w:sz w:val="18"/>
          <w:szCs w:val="18"/>
        </w:rPr>
        <w:t>Hover-net:</w:t>
      </w:r>
      <w:r>
        <w:rPr>
          <w:rFonts w:ascii="Palatino Linotype" w:hAnsi="Palatino Linotype"/>
          <w:i/>
          <w:sz w:val="18"/>
          <w:szCs w:val="18"/>
        </w:rPr>
        <w:t xml:space="preserve"> </w:t>
      </w:r>
      <w:r>
        <w:rPr>
          <w:rFonts w:ascii="Palatino Linotype" w:hAnsi="Palatino Linotype"/>
          <w:sz w:val="18"/>
          <w:szCs w:val="18"/>
        </w:rPr>
        <w:t>Simultaneous</w:t>
      </w:r>
      <w:r>
        <w:rPr>
          <w:rFonts w:ascii="Palatino Linotype" w:hAnsi="Palatino Linotype"/>
          <w:i/>
          <w:sz w:val="18"/>
          <w:szCs w:val="18"/>
        </w:rPr>
        <w:t xml:space="preserve"> </w:t>
      </w:r>
      <w:r>
        <w:rPr>
          <w:rFonts w:ascii="Palatino Linotype" w:hAnsi="Palatino Linotype"/>
          <w:sz w:val="18"/>
          <w:szCs w:val="18"/>
        </w:rPr>
        <w:t>segmentation</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classification</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nuclei</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multi-tissue</w:t>
      </w:r>
      <w:r>
        <w:rPr>
          <w:rFonts w:ascii="Palatino Linotype" w:hAnsi="Palatino Linotype"/>
          <w:i/>
          <w:sz w:val="18"/>
          <w:szCs w:val="18"/>
        </w:rPr>
        <w:t xml:space="preserve"> </w:t>
      </w:r>
      <w:r>
        <w:rPr>
          <w:rFonts w:ascii="Palatino Linotype" w:hAnsi="Palatino Linotype"/>
          <w:sz w:val="18"/>
          <w:szCs w:val="18"/>
        </w:rPr>
        <w:t>histology</w:t>
      </w:r>
      <w:r>
        <w:rPr>
          <w:rFonts w:ascii="Palatino Linotype" w:hAnsi="Palatino Linotype"/>
          <w:i/>
          <w:sz w:val="18"/>
          <w:szCs w:val="18"/>
        </w:rPr>
        <w:t xml:space="preserve"> </w:t>
      </w:r>
      <w:r>
        <w:rPr>
          <w:rFonts w:ascii="Palatino Linotype" w:hAnsi="Palatino Linotype"/>
          <w:sz w:val="18"/>
          <w:szCs w:val="18"/>
        </w:rPr>
        <w:t>images.</w:t>
      </w:r>
      <w:r>
        <w:rPr>
          <w:rFonts w:ascii="Palatino Linotype" w:hAnsi="Palatino Linotype"/>
          <w:i/>
          <w:sz w:val="18"/>
          <w:szCs w:val="18"/>
        </w:rPr>
        <w:t xml:space="preserve"> Med. Image Anal. </w:t>
      </w:r>
      <w:r>
        <w:rPr>
          <w:rFonts w:ascii="Palatino Linotype" w:hAnsi="Palatino Linotype"/>
          <w:b/>
          <w:sz w:val="18"/>
          <w:szCs w:val="18"/>
        </w:rPr>
        <w:t>2019</w:t>
      </w:r>
      <w:r>
        <w:rPr>
          <w:rFonts w:ascii="Palatino Linotype" w:hAnsi="Palatino Linotype"/>
          <w:sz w:val="18"/>
          <w:szCs w:val="18"/>
        </w:rPr>
        <w:t>,</w:t>
      </w:r>
      <w:r>
        <w:rPr>
          <w:rFonts w:ascii="Palatino Linotype" w:hAnsi="Palatino Linotype"/>
          <w:i/>
          <w:sz w:val="18"/>
          <w:szCs w:val="18"/>
        </w:rPr>
        <w:t xml:space="preserve"> 58</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101563.</w:t>
      </w:r>
    </w:p>
    <w:p w14:paraId="68472B96" w14:textId="77777777" w:rsidR="00BA7400"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
      </w:pPr>
      <w:proofErr w:type="spellStart"/>
      <w:r>
        <w:rPr>
          <w:rFonts w:ascii="Palatino Linotype" w:hAnsi="Palatino Linotype"/>
          <w:sz w:val="18"/>
          <w:szCs w:val="18"/>
        </w:rPr>
        <w:t>Swiderska-Chadaj</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Z.;</w:t>
      </w:r>
      <w:r>
        <w:rPr>
          <w:rFonts w:ascii="Palatino Linotype" w:hAnsi="Palatino Linotype"/>
          <w:i/>
          <w:sz w:val="18"/>
          <w:szCs w:val="18"/>
        </w:rPr>
        <w:t xml:space="preserve"> </w:t>
      </w:r>
      <w:proofErr w:type="spellStart"/>
      <w:r>
        <w:rPr>
          <w:rFonts w:ascii="Palatino Linotype" w:hAnsi="Palatino Linotype"/>
          <w:sz w:val="18"/>
          <w:szCs w:val="18"/>
        </w:rPr>
        <w:t>Pinckaers</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H.;</w:t>
      </w:r>
      <w:r>
        <w:rPr>
          <w:rFonts w:ascii="Palatino Linotype" w:hAnsi="Palatino Linotype"/>
          <w:i/>
          <w:sz w:val="18"/>
          <w:szCs w:val="18"/>
        </w:rPr>
        <w:t xml:space="preserve"> </w:t>
      </w:r>
      <w:r>
        <w:rPr>
          <w:rFonts w:ascii="Palatino Linotype" w:hAnsi="Palatino Linotype"/>
          <w:sz w:val="18"/>
          <w:szCs w:val="18"/>
        </w:rPr>
        <w:t>van</w:t>
      </w:r>
      <w:r>
        <w:rPr>
          <w:rFonts w:ascii="Palatino Linotype" w:hAnsi="Palatino Linotype"/>
          <w:i/>
          <w:sz w:val="18"/>
          <w:szCs w:val="18"/>
        </w:rPr>
        <w:t xml:space="preserve"> </w:t>
      </w:r>
      <w:proofErr w:type="spellStart"/>
      <w:r>
        <w:rPr>
          <w:rFonts w:ascii="Palatino Linotype" w:hAnsi="Palatino Linotype"/>
          <w:sz w:val="18"/>
          <w:szCs w:val="18"/>
        </w:rPr>
        <w:t>Rijthoven</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M.;</w:t>
      </w:r>
      <w:r>
        <w:rPr>
          <w:rFonts w:ascii="Palatino Linotype" w:hAnsi="Palatino Linotype"/>
          <w:i/>
          <w:sz w:val="18"/>
          <w:szCs w:val="18"/>
        </w:rPr>
        <w:t xml:space="preserve"> </w:t>
      </w:r>
      <w:proofErr w:type="spellStart"/>
      <w:r>
        <w:rPr>
          <w:rFonts w:ascii="Palatino Linotype" w:hAnsi="Palatino Linotype"/>
          <w:sz w:val="18"/>
          <w:szCs w:val="18"/>
        </w:rPr>
        <w:t>Balkenhol</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M.;</w:t>
      </w:r>
      <w:r>
        <w:rPr>
          <w:rFonts w:ascii="Palatino Linotype" w:hAnsi="Palatino Linotype"/>
          <w:i/>
          <w:sz w:val="18"/>
          <w:szCs w:val="18"/>
        </w:rPr>
        <w:t xml:space="preserve"> </w:t>
      </w:r>
      <w:r>
        <w:rPr>
          <w:rFonts w:ascii="Palatino Linotype" w:hAnsi="Palatino Linotype"/>
          <w:sz w:val="18"/>
          <w:szCs w:val="18"/>
        </w:rPr>
        <w:t>Melnikova,</w:t>
      </w:r>
      <w:r>
        <w:rPr>
          <w:rFonts w:ascii="Palatino Linotype" w:hAnsi="Palatino Linotype"/>
          <w:i/>
          <w:sz w:val="18"/>
          <w:szCs w:val="18"/>
        </w:rPr>
        <w:t xml:space="preserve"> </w:t>
      </w:r>
      <w:r>
        <w:rPr>
          <w:rFonts w:ascii="Palatino Linotype" w:hAnsi="Palatino Linotype"/>
          <w:sz w:val="18"/>
          <w:szCs w:val="18"/>
        </w:rPr>
        <w:t>M.;</w:t>
      </w:r>
      <w:r>
        <w:rPr>
          <w:rFonts w:ascii="Palatino Linotype" w:hAnsi="Palatino Linotype"/>
          <w:i/>
          <w:sz w:val="18"/>
          <w:szCs w:val="18"/>
        </w:rPr>
        <w:t xml:space="preserve"> </w:t>
      </w:r>
      <w:proofErr w:type="spellStart"/>
      <w:r>
        <w:rPr>
          <w:rFonts w:ascii="Palatino Linotype" w:hAnsi="Palatino Linotype"/>
          <w:sz w:val="18"/>
          <w:szCs w:val="18"/>
        </w:rPr>
        <w:t>Geessink</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O.;</w:t>
      </w:r>
      <w:r>
        <w:rPr>
          <w:rFonts w:ascii="Palatino Linotype" w:hAnsi="Palatino Linotype"/>
          <w:i/>
          <w:sz w:val="18"/>
          <w:szCs w:val="18"/>
        </w:rPr>
        <w:t xml:space="preserve"> </w:t>
      </w:r>
      <w:r>
        <w:rPr>
          <w:rFonts w:ascii="Palatino Linotype" w:hAnsi="Palatino Linotype"/>
          <w:sz w:val="18"/>
          <w:szCs w:val="18"/>
        </w:rPr>
        <w:t>Manson,</w:t>
      </w:r>
      <w:r>
        <w:rPr>
          <w:rFonts w:ascii="Palatino Linotype" w:hAnsi="Palatino Linotype"/>
          <w:i/>
          <w:sz w:val="18"/>
          <w:szCs w:val="18"/>
        </w:rPr>
        <w:t xml:space="preserve"> </w:t>
      </w:r>
      <w:r>
        <w:rPr>
          <w:rFonts w:ascii="Palatino Linotype" w:hAnsi="Palatino Linotype"/>
          <w:sz w:val="18"/>
          <w:szCs w:val="18"/>
        </w:rPr>
        <w:t>Q.;</w:t>
      </w:r>
      <w:r>
        <w:rPr>
          <w:rFonts w:ascii="Palatino Linotype" w:hAnsi="Palatino Linotype"/>
          <w:i/>
          <w:sz w:val="18"/>
          <w:szCs w:val="18"/>
        </w:rPr>
        <w:t xml:space="preserve"> </w:t>
      </w:r>
      <w:r>
        <w:rPr>
          <w:rFonts w:ascii="Palatino Linotype" w:hAnsi="Palatino Linotype"/>
          <w:sz w:val="18"/>
          <w:szCs w:val="18"/>
        </w:rPr>
        <w:t>Sherman,</w:t>
      </w:r>
      <w:r>
        <w:rPr>
          <w:rFonts w:ascii="Palatino Linotype" w:hAnsi="Palatino Linotype"/>
          <w:i/>
          <w:sz w:val="18"/>
          <w:szCs w:val="18"/>
        </w:rPr>
        <w:t xml:space="preserve"> </w:t>
      </w:r>
      <w:r>
        <w:rPr>
          <w:rFonts w:ascii="Palatino Linotype" w:hAnsi="Palatino Linotype"/>
          <w:sz w:val="18"/>
          <w:szCs w:val="18"/>
        </w:rPr>
        <w:t>M.;</w:t>
      </w:r>
      <w:r>
        <w:rPr>
          <w:rFonts w:ascii="Palatino Linotype" w:hAnsi="Palatino Linotype"/>
          <w:i/>
          <w:sz w:val="18"/>
          <w:szCs w:val="18"/>
        </w:rPr>
        <w:t xml:space="preserve"> </w:t>
      </w:r>
      <w:r>
        <w:rPr>
          <w:rFonts w:ascii="Palatino Linotype" w:hAnsi="Palatino Linotype"/>
          <w:sz w:val="18"/>
          <w:szCs w:val="18"/>
        </w:rPr>
        <w:t>Polonia,</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Parry,</w:t>
      </w:r>
      <w:r>
        <w:rPr>
          <w:rFonts w:ascii="Palatino Linotype" w:hAnsi="Palatino Linotype"/>
          <w:i/>
          <w:sz w:val="18"/>
          <w:szCs w:val="18"/>
        </w:rPr>
        <w:t xml:space="preserve"> </w:t>
      </w:r>
      <w:r>
        <w:rPr>
          <w:rFonts w:ascii="Palatino Linotype" w:hAnsi="Palatino Linotype"/>
          <w:sz w:val="18"/>
          <w:szCs w:val="18"/>
        </w:rPr>
        <w:t>J.</w:t>
      </w:r>
      <w:r>
        <w:rPr>
          <w:rFonts w:ascii="Palatino Linotype" w:hAnsi="Palatino Linotype"/>
          <w:i/>
          <w:sz w:val="18"/>
          <w:szCs w:val="18"/>
        </w:rPr>
        <w:t xml:space="preserve"> </w:t>
      </w:r>
      <w:r>
        <w:rPr>
          <w:rFonts w:ascii="Palatino Linotype" w:hAnsi="Palatino Linotype"/>
          <w:sz w:val="18"/>
          <w:szCs w:val="18"/>
        </w:rPr>
        <w:t>Learning</w:t>
      </w:r>
      <w:r>
        <w:rPr>
          <w:rFonts w:ascii="Palatino Linotype" w:hAnsi="Palatino Linotype"/>
          <w:i/>
          <w:sz w:val="18"/>
          <w:szCs w:val="18"/>
        </w:rPr>
        <w:t xml:space="preserve"> </w:t>
      </w:r>
      <w:r>
        <w:rPr>
          <w:rFonts w:ascii="Palatino Linotype" w:hAnsi="Palatino Linotype"/>
          <w:sz w:val="18"/>
          <w:szCs w:val="18"/>
        </w:rPr>
        <w:t>to</w:t>
      </w:r>
      <w:r>
        <w:rPr>
          <w:rFonts w:ascii="Palatino Linotype" w:hAnsi="Palatino Linotype"/>
          <w:i/>
          <w:sz w:val="18"/>
          <w:szCs w:val="18"/>
        </w:rPr>
        <w:t xml:space="preserve"> </w:t>
      </w:r>
      <w:r>
        <w:rPr>
          <w:rFonts w:ascii="Palatino Linotype" w:hAnsi="Palatino Linotype"/>
          <w:sz w:val="18"/>
          <w:szCs w:val="18"/>
        </w:rPr>
        <w:t>detect</w:t>
      </w:r>
      <w:r>
        <w:rPr>
          <w:rFonts w:ascii="Palatino Linotype" w:hAnsi="Palatino Linotype"/>
          <w:i/>
          <w:sz w:val="18"/>
          <w:szCs w:val="18"/>
        </w:rPr>
        <w:t xml:space="preserve"> </w:t>
      </w:r>
      <w:r>
        <w:rPr>
          <w:rFonts w:ascii="Palatino Linotype" w:hAnsi="Palatino Linotype"/>
          <w:sz w:val="18"/>
          <w:szCs w:val="18"/>
        </w:rPr>
        <w:t>lymphocytes</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immunohistochemistry</w:t>
      </w:r>
      <w:r>
        <w:rPr>
          <w:rFonts w:ascii="Palatino Linotype" w:hAnsi="Palatino Linotype"/>
          <w:i/>
          <w:sz w:val="18"/>
          <w:szCs w:val="18"/>
        </w:rPr>
        <w:t xml:space="preserve"> </w:t>
      </w:r>
      <w:r>
        <w:rPr>
          <w:rFonts w:ascii="Palatino Linotype" w:hAnsi="Palatino Linotype"/>
          <w:sz w:val="18"/>
          <w:szCs w:val="18"/>
        </w:rPr>
        <w:t>with</w:t>
      </w:r>
      <w:r>
        <w:rPr>
          <w:rFonts w:ascii="Palatino Linotype" w:hAnsi="Palatino Linotype"/>
          <w:i/>
          <w:sz w:val="18"/>
          <w:szCs w:val="18"/>
        </w:rPr>
        <w:t xml:space="preserve"> </w:t>
      </w:r>
      <w:r>
        <w:rPr>
          <w:rFonts w:ascii="Palatino Linotype" w:hAnsi="Palatino Linotype"/>
          <w:sz w:val="18"/>
          <w:szCs w:val="18"/>
        </w:rPr>
        <w:t>deep</w:t>
      </w:r>
      <w:r>
        <w:rPr>
          <w:rFonts w:ascii="Palatino Linotype" w:hAnsi="Palatino Linotype"/>
          <w:i/>
          <w:sz w:val="18"/>
          <w:szCs w:val="18"/>
        </w:rPr>
        <w:t xml:space="preserve"> </w:t>
      </w:r>
      <w:r>
        <w:rPr>
          <w:rFonts w:ascii="Palatino Linotype" w:hAnsi="Palatino Linotype"/>
          <w:sz w:val="18"/>
          <w:szCs w:val="18"/>
        </w:rPr>
        <w:t>learning.</w:t>
      </w:r>
      <w:r>
        <w:rPr>
          <w:rFonts w:ascii="Palatino Linotype" w:hAnsi="Palatino Linotype"/>
          <w:i/>
          <w:sz w:val="18"/>
          <w:szCs w:val="18"/>
        </w:rPr>
        <w:t xml:space="preserve"> Med. Image Anal. </w:t>
      </w:r>
      <w:r>
        <w:rPr>
          <w:rFonts w:ascii="Palatino Linotype" w:hAnsi="Palatino Linotype"/>
          <w:b/>
          <w:sz w:val="18"/>
          <w:szCs w:val="18"/>
        </w:rPr>
        <w:t>2019</w:t>
      </w:r>
      <w:r>
        <w:rPr>
          <w:rFonts w:ascii="Palatino Linotype" w:hAnsi="Palatino Linotype"/>
          <w:sz w:val="18"/>
          <w:szCs w:val="18"/>
        </w:rPr>
        <w:t>,</w:t>
      </w:r>
      <w:r>
        <w:rPr>
          <w:rFonts w:ascii="Palatino Linotype" w:hAnsi="Palatino Linotype"/>
          <w:i/>
          <w:sz w:val="18"/>
          <w:szCs w:val="18"/>
        </w:rPr>
        <w:t xml:space="preserve"> 58</w:t>
      </w:r>
      <w:r>
        <w:rPr>
          <w:rFonts w:ascii="Palatino Linotype" w:hAnsi="Palatino Linotype"/>
          <w:sz w:val="18"/>
          <w:szCs w:val="18"/>
        </w:rPr>
        <w:t>,</w:t>
      </w:r>
      <w:r>
        <w:rPr>
          <w:rFonts w:ascii="Palatino Linotype" w:hAnsi="Palatino Linotype"/>
          <w:i/>
          <w:sz w:val="18"/>
          <w:szCs w:val="18"/>
          <w:highlight w:val="yellow"/>
        </w:rPr>
        <w:t xml:space="preserve"> </w:t>
      </w:r>
      <w:r>
        <w:rPr>
          <w:rFonts w:ascii="Palatino Linotype" w:hAnsi="Palatino Linotype"/>
          <w:sz w:val="18"/>
          <w:szCs w:val="18"/>
        </w:rPr>
        <w:t>101547.</w:t>
      </w:r>
    </w:p>
    <w:p w14:paraId="0D5FF775"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354" w:author="Thomas Erol Tavolara" w:date="2022-11-22T17:28:00Z">
            <w:rPr>
              <w:rFonts w:ascii="Palatino Linotype" w:hAnsi="Palatino Linotype"/>
              <w:sz w:val="18"/>
              <w:szCs w:val="18"/>
            </w:rPr>
          </w:rPrChange>
        </w:rPr>
      </w:pPr>
      <w:r>
        <w:rPr>
          <w:rFonts w:ascii="Palatino Linotype" w:hAnsi="Palatino Linotype"/>
          <w:sz w:val="18"/>
          <w:szCs w:val="18"/>
        </w:rPr>
        <w:t>Deng,</w:t>
      </w:r>
      <w:r>
        <w:rPr>
          <w:rFonts w:ascii="Palatino Linotype" w:hAnsi="Palatino Linotype"/>
          <w:i/>
          <w:sz w:val="18"/>
          <w:szCs w:val="18"/>
        </w:rPr>
        <w:t xml:space="preserve"> </w:t>
      </w:r>
      <w:r>
        <w:rPr>
          <w:rFonts w:ascii="Palatino Linotype" w:hAnsi="Palatino Linotype"/>
          <w:sz w:val="18"/>
          <w:szCs w:val="18"/>
        </w:rPr>
        <w:t>J.;</w:t>
      </w:r>
      <w:r>
        <w:rPr>
          <w:rFonts w:ascii="Palatino Linotype" w:hAnsi="Palatino Linotype"/>
          <w:i/>
          <w:sz w:val="18"/>
          <w:szCs w:val="18"/>
        </w:rPr>
        <w:t xml:space="preserve"> </w:t>
      </w:r>
      <w:r>
        <w:rPr>
          <w:rFonts w:ascii="Palatino Linotype" w:hAnsi="Palatino Linotype"/>
          <w:sz w:val="18"/>
          <w:szCs w:val="18"/>
        </w:rPr>
        <w:t>Dong,</w:t>
      </w:r>
      <w:r>
        <w:rPr>
          <w:rFonts w:ascii="Palatino Linotype" w:hAnsi="Palatino Linotype"/>
          <w:i/>
          <w:sz w:val="18"/>
          <w:szCs w:val="18"/>
        </w:rPr>
        <w:t xml:space="preserve"> </w:t>
      </w:r>
      <w:r>
        <w:rPr>
          <w:rFonts w:ascii="Palatino Linotype" w:hAnsi="Palatino Linotype"/>
          <w:sz w:val="18"/>
          <w:szCs w:val="18"/>
        </w:rPr>
        <w:t>W.;</w:t>
      </w:r>
      <w:r>
        <w:rPr>
          <w:rFonts w:ascii="Palatino Linotype" w:hAnsi="Palatino Linotype"/>
          <w:i/>
          <w:sz w:val="18"/>
          <w:szCs w:val="18"/>
        </w:rPr>
        <w:t xml:space="preserve"> </w:t>
      </w:r>
      <w:proofErr w:type="spellStart"/>
      <w:r>
        <w:rPr>
          <w:rFonts w:ascii="Palatino Linotype" w:hAnsi="Palatino Linotype"/>
          <w:sz w:val="18"/>
          <w:szCs w:val="18"/>
        </w:rPr>
        <w:t>Socher</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R.;</w:t>
      </w:r>
      <w:r>
        <w:rPr>
          <w:rFonts w:ascii="Palatino Linotype" w:hAnsi="Palatino Linotype"/>
          <w:i/>
          <w:sz w:val="18"/>
          <w:szCs w:val="18"/>
        </w:rPr>
        <w:t xml:space="preserve"> </w:t>
      </w:r>
      <w:r>
        <w:rPr>
          <w:rFonts w:ascii="Palatino Linotype" w:hAnsi="Palatino Linotype"/>
          <w:sz w:val="18"/>
          <w:szCs w:val="18"/>
        </w:rPr>
        <w:t>Li,</w:t>
      </w:r>
      <w:r>
        <w:rPr>
          <w:rFonts w:ascii="Palatino Linotype" w:hAnsi="Palatino Linotype"/>
          <w:i/>
          <w:sz w:val="18"/>
          <w:szCs w:val="18"/>
        </w:rPr>
        <w:t xml:space="preserve"> </w:t>
      </w:r>
      <w:r>
        <w:rPr>
          <w:rFonts w:ascii="Palatino Linotype" w:hAnsi="Palatino Linotype"/>
          <w:sz w:val="18"/>
          <w:szCs w:val="18"/>
        </w:rPr>
        <w:t>L.-J.;</w:t>
      </w:r>
      <w:r>
        <w:rPr>
          <w:rFonts w:ascii="Palatino Linotype" w:hAnsi="Palatino Linotype"/>
          <w:i/>
          <w:sz w:val="18"/>
          <w:szCs w:val="18"/>
        </w:rPr>
        <w:t xml:space="preserve"> </w:t>
      </w:r>
      <w:r>
        <w:rPr>
          <w:rFonts w:ascii="Palatino Linotype" w:hAnsi="Palatino Linotype"/>
          <w:sz w:val="18"/>
          <w:szCs w:val="18"/>
        </w:rPr>
        <w:t>Li,</w:t>
      </w:r>
      <w:r>
        <w:rPr>
          <w:rFonts w:ascii="Palatino Linotype" w:hAnsi="Palatino Linotype"/>
          <w:i/>
          <w:sz w:val="18"/>
          <w:szCs w:val="18"/>
        </w:rPr>
        <w:t xml:space="preserve"> </w:t>
      </w:r>
      <w:r>
        <w:rPr>
          <w:rFonts w:ascii="Palatino Linotype" w:hAnsi="Palatino Linotype"/>
          <w:sz w:val="18"/>
          <w:szCs w:val="18"/>
        </w:rPr>
        <w:t>K.;</w:t>
      </w:r>
      <w:r>
        <w:rPr>
          <w:rFonts w:ascii="Palatino Linotype" w:hAnsi="Palatino Linotype"/>
          <w:i/>
          <w:sz w:val="18"/>
          <w:szCs w:val="18"/>
        </w:rPr>
        <w:t xml:space="preserve"> </w:t>
      </w:r>
      <w:r>
        <w:rPr>
          <w:rFonts w:ascii="Palatino Linotype" w:hAnsi="Palatino Linotype"/>
          <w:sz w:val="18"/>
          <w:szCs w:val="18"/>
        </w:rPr>
        <w:t>Fei-Fei,</w:t>
      </w:r>
      <w:r>
        <w:rPr>
          <w:rFonts w:ascii="Palatino Linotype" w:hAnsi="Palatino Linotype"/>
          <w:i/>
          <w:sz w:val="18"/>
          <w:szCs w:val="18"/>
        </w:rPr>
        <w:t xml:space="preserve"> </w:t>
      </w:r>
      <w:r>
        <w:rPr>
          <w:rFonts w:ascii="Palatino Linotype" w:hAnsi="Palatino Linotype"/>
          <w:sz w:val="18"/>
          <w:szCs w:val="18"/>
        </w:rPr>
        <w:t>L.</w:t>
      </w:r>
      <w:r>
        <w:rPr>
          <w:rFonts w:ascii="Palatino Linotype" w:hAnsi="Palatino Linotype"/>
          <w:i/>
          <w:sz w:val="18"/>
          <w:szCs w:val="18"/>
        </w:rPr>
        <w:t xml:space="preserve"> </w:t>
      </w:r>
      <w:proofErr w:type="spellStart"/>
      <w:r>
        <w:rPr>
          <w:rFonts w:ascii="Palatino Linotype" w:hAnsi="Palatino Linotype"/>
          <w:sz w:val="18"/>
          <w:szCs w:val="18"/>
        </w:rPr>
        <w:t>Imagenet</w:t>
      </w:r>
      <w:proofErr w:type="spellEnd"/>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large-scale</w:t>
      </w:r>
      <w:r>
        <w:rPr>
          <w:rFonts w:ascii="Palatino Linotype" w:hAnsi="Palatino Linotype"/>
          <w:i/>
          <w:sz w:val="18"/>
          <w:szCs w:val="18"/>
        </w:rPr>
        <w:t xml:space="preserve"> </w:t>
      </w:r>
      <w:r>
        <w:rPr>
          <w:rFonts w:ascii="Palatino Linotype" w:hAnsi="Palatino Linotype"/>
          <w:sz w:val="18"/>
          <w:szCs w:val="18"/>
        </w:rPr>
        <w:t>hierarchical</w:t>
      </w:r>
      <w:r>
        <w:rPr>
          <w:rFonts w:ascii="Palatino Linotype" w:hAnsi="Palatino Linotype"/>
          <w:i/>
          <w:sz w:val="18"/>
          <w:szCs w:val="18"/>
        </w:rPr>
        <w:t xml:space="preserve"> </w:t>
      </w:r>
      <w:r>
        <w:rPr>
          <w:rFonts w:ascii="Palatino Linotype" w:hAnsi="Palatino Linotype"/>
          <w:sz w:val="18"/>
          <w:szCs w:val="18"/>
        </w:rPr>
        <w:t>image</w:t>
      </w:r>
      <w:r>
        <w:rPr>
          <w:rFonts w:ascii="Palatino Linotype" w:hAnsi="Palatino Linotype"/>
          <w:i/>
          <w:sz w:val="18"/>
          <w:szCs w:val="18"/>
        </w:rPr>
        <w:t xml:space="preserve"> </w:t>
      </w:r>
      <w:r>
        <w:rPr>
          <w:rFonts w:ascii="Palatino Linotype" w:hAnsi="Palatino Linotype"/>
          <w:sz w:val="18"/>
          <w:szCs w:val="18"/>
        </w:rPr>
        <w:t>database.</w:t>
      </w:r>
      <w:r>
        <w:rPr>
          <w:rFonts w:ascii="Palatino Linotype" w:hAnsi="Palatino Linotype"/>
          <w:i/>
          <w:sz w:val="18"/>
          <w:szCs w:val="18"/>
        </w:rPr>
        <w:t xml:space="preserve"> </w:t>
      </w:r>
      <w:r>
        <w:rPr>
          <w:rFonts w:ascii="Palatino Linotype" w:hAnsi="Palatino Linotype"/>
          <w:noProof/>
          <w:sz w:val="18"/>
          <w:szCs w:val="18"/>
        </w:rPr>
        <w:t>In</w:t>
      </w:r>
      <w:r>
        <w:rPr>
          <w:rFonts w:ascii="Palatino Linotype" w:hAnsi="Palatino Linotype"/>
          <w:i/>
          <w:noProof/>
          <w:sz w:val="18"/>
          <w:szCs w:val="18"/>
        </w:rPr>
        <w:t xml:space="preserve"> </w:t>
      </w:r>
      <w:r>
        <w:rPr>
          <w:rFonts w:ascii="Palatino Linotype" w:hAnsi="Palatino Linotype"/>
          <w:noProof/>
          <w:sz w:val="18"/>
          <w:szCs w:val="18"/>
        </w:rPr>
        <w:t>Proceedings</w:t>
      </w:r>
      <w:r>
        <w:rPr>
          <w:rFonts w:ascii="Palatino Linotype" w:hAnsi="Palatino Linotype"/>
          <w:i/>
          <w:noProof/>
          <w:sz w:val="18"/>
          <w:szCs w:val="18"/>
        </w:rPr>
        <w:t xml:space="preserve"> </w:t>
      </w:r>
      <w:r>
        <w:rPr>
          <w:rFonts w:ascii="Palatino Linotype" w:hAnsi="Palatino Linotype"/>
          <w:noProof/>
          <w:sz w:val="18"/>
          <w:szCs w:val="18"/>
        </w:rPr>
        <w:t>of</w:t>
      </w:r>
      <w:r>
        <w:rPr>
          <w:rFonts w:ascii="Palatino Linotype" w:hAnsi="Palatino Linotype"/>
          <w:i/>
          <w:noProof/>
          <w:sz w:val="18"/>
          <w:szCs w:val="18"/>
        </w:rPr>
        <w:t xml:space="preserve"> </w:t>
      </w:r>
      <w:r>
        <w:rPr>
          <w:rFonts w:ascii="Palatino Linotype" w:hAnsi="Palatino Linotype"/>
          <w:noProof/>
          <w:sz w:val="18"/>
          <w:szCs w:val="18"/>
        </w:rPr>
        <w:t>the</w:t>
      </w:r>
      <w:r>
        <w:rPr>
          <w:rFonts w:ascii="Palatino Linotype" w:hAnsi="Palatino Linotype"/>
          <w:i/>
          <w:noProof/>
          <w:sz w:val="18"/>
          <w:szCs w:val="18"/>
        </w:rPr>
        <w:t xml:space="preserve"> </w:t>
      </w:r>
      <w:r>
        <w:rPr>
          <w:rFonts w:ascii="Palatino Linotype" w:hAnsi="Palatino Linotype"/>
          <w:noProof/>
          <w:sz w:val="18"/>
          <w:szCs w:val="18"/>
        </w:rPr>
        <w:t>2009</w:t>
      </w:r>
      <w:r>
        <w:rPr>
          <w:rFonts w:ascii="Palatino Linotype" w:hAnsi="Palatino Linotype"/>
          <w:i/>
          <w:noProof/>
          <w:sz w:val="18"/>
          <w:szCs w:val="18"/>
        </w:rPr>
        <w:t xml:space="preserve"> </w:t>
      </w:r>
      <w:r>
        <w:rPr>
          <w:rFonts w:ascii="Palatino Linotype" w:hAnsi="Palatino Linotype"/>
          <w:noProof/>
          <w:sz w:val="18"/>
          <w:szCs w:val="18"/>
        </w:rPr>
        <w:t>IEEE</w:t>
      </w:r>
      <w:r>
        <w:rPr>
          <w:rFonts w:ascii="Palatino Linotype" w:hAnsi="Palatino Linotype"/>
          <w:i/>
          <w:noProof/>
          <w:sz w:val="18"/>
          <w:szCs w:val="18"/>
        </w:rPr>
        <w:t xml:space="preserve"> </w:t>
      </w:r>
      <w:r>
        <w:rPr>
          <w:rFonts w:ascii="Palatino Linotype" w:hAnsi="Palatino Linotype"/>
          <w:noProof/>
          <w:sz w:val="18"/>
          <w:szCs w:val="18"/>
        </w:rPr>
        <w:t>Conference</w:t>
      </w:r>
      <w:r>
        <w:rPr>
          <w:rFonts w:ascii="Palatino Linotype" w:hAnsi="Palatino Linotype"/>
          <w:i/>
          <w:noProof/>
          <w:sz w:val="18"/>
          <w:szCs w:val="18"/>
        </w:rPr>
        <w:t xml:space="preserve"> </w:t>
      </w:r>
      <w:r>
        <w:rPr>
          <w:rFonts w:ascii="Palatino Linotype" w:hAnsi="Palatino Linotype"/>
          <w:noProof/>
          <w:sz w:val="18"/>
          <w:szCs w:val="18"/>
        </w:rPr>
        <w:t>on</w:t>
      </w:r>
      <w:r>
        <w:rPr>
          <w:rFonts w:ascii="Palatino Linotype" w:hAnsi="Palatino Linotype"/>
          <w:i/>
          <w:noProof/>
          <w:sz w:val="18"/>
          <w:szCs w:val="18"/>
        </w:rPr>
        <w:t xml:space="preserve"> </w:t>
      </w:r>
      <w:r>
        <w:rPr>
          <w:rFonts w:ascii="Palatino Linotype" w:hAnsi="Palatino Linotype"/>
          <w:noProof/>
          <w:sz w:val="18"/>
          <w:szCs w:val="18"/>
        </w:rPr>
        <w:t>Computer</w:t>
      </w:r>
      <w:r>
        <w:rPr>
          <w:rFonts w:ascii="Palatino Linotype" w:hAnsi="Palatino Linotype"/>
          <w:i/>
          <w:noProof/>
          <w:sz w:val="18"/>
          <w:szCs w:val="18"/>
        </w:rPr>
        <w:t xml:space="preserve"> </w:t>
      </w:r>
      <w:r>
        <w:rPr>
          <w:rFonts w:ascii="Palatino Linotype" w:hAnsi="Palatino Linotype"/>
          <w:noProof/>
          <w:sz w:val="18"/>
          <w:szCs w:val="18"/>
        </w:rPr>
        <w:t>Vision</w:t>
      </w:r>
      <w:r>
        <w:rPr>
          <w:rFonts w:ascii="Palatino Linotype" w:hAnsi="Palatino Linotype"/>
          <w:i/>
          <w:noProof/>
          <w:sz w:val="18"/>
          <w:szCs w:val="18"/>
        </w:rPr>
        <w:t xml:space="preserve"> </w:t>
      </w:r>
      <w:r>
        <w:rPr>
          <w:rFonts w:ascii="Palatino Linotype" w:hAnsi="Palatino Linotype"/>
          <w:noProof/>
          <w:sz w:val="18"/>
          <w:szCs w:val="18"/>
        </w:rPr>
        <w:t>and</w:t>
      </w:r>
      <w:r>
        <w:rPr>
          <w:rFonts w:ascii="Palatino Linotype" w:hAnsi="Palatino Linotype"/>
          <w:i/>
          <w:noProof/>
          <w:sz w:val="18"/>
          <w:szCs w:val="18"/>
        </w:rPr>
        <w:t xml:space="preserve"> </w:t>
      </w:r>
      <w:r>
        <w:rPr>
          <w:rFonts w:ascii="Palatino Linotype" w:hAnsi="Palatino Linotype"/>
          <w:noProof/>
          <w:sz w:val="18"/>
          <w:szCs w:val="18"/>
        </w:rPr>
        <w:t>Pattern</w:t>
      </w:r>
      <w:r>
        <w:rPr>
          <w:rFonts w:ascii="Palatino Linotype" w:hAnsi="Palatino Linotype"/>
          <w:i/>
          <w:noProof/>
          <w:sz w:val="18"/>
          <w:szCs w:val="18"/>
        </w:rPr>
        <w:t xml:space="preserve"> </w:t>
      </w:r>
      <w:r w:rsidRPr="009F451C">
        <w:rPr>
          <w:rFonts w:ascii="Palatino Linotype" w:hAnsi="Palatino Linotype"/>
          <w:noProof/>
          <w:sz w:val="18"/>
          <w:szCs w:val="18"/>
          <w:rPrChange w:id="355" w:author="Thomas Erol Tavolara" w:date="2022-11-22T17:28:00Z">
            <w:rPr>
              <w:rFonts w:ascii="Palatino Linotype" w:hAnsi="Palatino Linotype"/>
              <w:noProof/>
              <w:sz w:val="18"/>
              <w:szCs w:val="18"/>
            </w:rPr>
          </w:rPrChange>
        </w:rPr>
        <w:t>Recognition,</w:t>
      </w:r>
      <w:r w:rsidRPr="009F451C">
        <w:rPr>
          <w:rFonts w:ascii="Palatino Linotype" w:hAnsi="Palatino Linotype"/>
          <w:i/>
          <w:noProof/>
          <w:sz w:val="18"/>
          <w:szCs w:val="18"/>
          <w:rPrChange w:id="356" w:author="Thomas Erol Tavolara" w:date="2022-11-22T17:28:00Z">
            <w:rPr>
              <w:rFonts w:ascii="Palatino Linotype" w:hAnsi="Palatino Linotype"/>
              <w:i/>
              <w:noProof/>
              <w:sz w:val="18"/>
              <w:szCs w:val="18"/>
            </w:rPr>
          </w:rPrChange>
        </w:rPr>
        <w:t xml:space="preserve"> </w:t>
      </w:r>
      <w:commentRangeStart w:id="357"/>
      <w:commentRangeStart w:id="358"/>
      <w:r w:rsidRPr="009F451C">
        <w:rPr>
          <w:rFonts w:ascii="Palatino Linotype" w:hAnsi="Palatino Linotype"/>
          <w:iCs/>
          <w:noProof/>
          <w:sz w:val="18"/>
          <w:szCs w:val="18"/>
          <w:rPrChange w:id="359" w:author="Thomas Erol Tavolara" w:date="2022-11-22T17:28:00Z">
            <w:rPr>
              <w:rFonts w:ascii="Palatino Linotype" w:hAnsi="Palatino Linotype"/>
              <w:iCs/>
              <w:noProof/>
              <w:sz w:val="18"/>
              <w:szCs w:val="18"/>
              <w:highlight w:val="yellow"/>
            </w:rPr>
          </w:rPrChange>
        </w:rPr>
        <w:t>Miami, FL, USA, 20–25 June 2009</w:t>
      </w:r>
      <w:commentRangeEnd w:id="357"/>
      <w:r w:rsidRPr="009F451C">
        <w:rPr>
          <w:rStyle w:val="CommentReference"/>
          <w:rFonts w:ascii="Palatino Linotype" w:hAnsi="Palatino Linotype" w:cs="Times New Roman"/>
          <w:noProof/>
          <w:lang w:eastAsia="zh-CN"/>
          <w:rPrChange w:id="360" w:author="Thomas Erol Tavolara" w:date="2022-11-22T17:28:00Z">
            <w:rPr>
              <w:rStyle w:val="CommentReference"/>
              <w:rFonts w:ascii="Palatino Linotype" w:hAnsi="Palatino Linotype" w:cs="Times New Roman"/>
              <w:noProof/>
              <w:lang w:eastAsia="zh-CN"/>
            </w:rPr>
          </w:rPrChange>
        </w:rPr>
        <w:commentReference w:id="357"/>
      </w:r>
      <w:commentRangeEnd w:id="358"/>
      <w:r w:rsidR="009F451C">
        <w:rPr>
          <w:rStyle w:val="CommentReference"/>
          <w:rFonts w:ascii="Palatino Linotype" w:eastAsia="SimSun" w:hAnsi="Palatino Linotype" w:cs="Times New Roman"/>
          <w:noProof/>
          <w:lang w:eastAsia="zh-CN"/>
        </w:rPr>
        <w:commentReference w:id="358"/>
      </w:r>
      <w:r w:rsidRPr="009F451C">
        <w:rPr>
          <w:rFonts w:ascii="Palatino Linotype" w:hAnsi="Palatino Linotype"/>
          <w:noProof/>
          <w:sz w:val="18"/>
          <w:szCs w:val="18"/>
          <w:rPrChange w:id="36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3"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36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65" w:author="Thomas Erol Tavolara" w:date="2022-11-22T17:28:00Z">
            <w:rPr>
              <w:rFonts w:ascii="Palatino Linotype" w:hAnsi="Palatino Linotype"/>
              <w:sz w:val="18"/>
              <w:szCs w:val="18"/>
            </w:rPr>
          </w:rPrChange>
        </w:rPr>
        <w:t>248–255.</w:t>
      </w:r>
    </w:p>
    <w:p w14:paraId="35A4EE7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366"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367" w:author="Thomas Erol Tavolara" w:date="2022-11-22T17:28:00Z">
            <w:rPr>
              <w:rFonts w:ascii="Palatino Linotype" w:hAnsi="Palatino Linotype"/>
              <w:sz w:val="18"/>
              <w:szCs w:val="18"/>
            </w:rPr>
          </w:rPrChange>
        </w:rPr>
        <w:t>Lin,</w:t>
      </w:r>
      <w:r w:rsidRPr="009F451C">
        <w:rPr>
          <w:rFonts w:ascii="Palatino Linotype" w:hAnsi="Palatino Linotype"/>
          <w:i/>
          <w:sz w:val="18"/>
          <w:szCs w:val="18"/>
          <w:rPrChange w:id="3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69" w:author="Thomas Erol Tavolara" w:date="2022-11-22T17:28:00Z">
            <w:rPr>
              <w:rFonts w:ascii="Palatino Linotype" w:hAnsi="Palatino Linotype"/>
              <w:sz w:val="18"/>
              <w:szCs w:val="18"/>
            </w:rPr>
          </w:rPrChange>
        </w:rPr>
        <w:t>T.-Y.;</w:t>
      </w:r>
      <w:r w:rsidRPr="009F451C">
        <w:rPr>
          <w:rFonts w:ascii="Palatino Linotype" w:hAnsi="Palatino Linotype"/>
          <w:i/>
          <w:sz w:val="18"/>
          <w:szCs w:val="18"/>
          <w:rPrChange w:id="3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71" w:author="Thomas Erol Tavolara" w:date="2022-11-22T17:28:00Z">
            <w:rPr>
              <w:rFonts w:ascii="Palatino Linotype" w:hAnsi="Palatino Linotype"/>
              <w:sz w:val="18"/>
              <w:szCs w:val="18"/>
            </w:rPr>
          </w:rPrChange>
        </w:rPr>
        <w:t>Maire,</w:t>
      </w:r>
      <w:r w:rsidRPr="009F451C">
        <w:rPr>
          <w:rFonts w:ascii="Palatino Linotype" w:hAnsi="Palatino Linotype"/>
          <w:i/>
          <w:sz w:val="18"/>
          <w:szCs w:val="18"/>
          <w:rPrChange w:id="37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73"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37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375" w:author="Thomas Erol Tavolara" w:date="2022-11-22T17:28:00Z">
            <w:rPr>
              <w:rFonts w:ascii="Palatino Linotype" w:hAnsi="Palatino Linotype"/>
              <w:sz w:val="18"/>
              <w:szCs w:val="18"/>
            </w:rPr>
          </w:rPrChange>
        </w:rPr>
        <w:t>Belongie</w:t>
      </w:r>
      <w:proofErr w:type="spellEnd"/>
      <w:r w:rsidRPr="009F451C">
        <w:rPr>
          <w:rFonts w:ascii="Palatino Linotype" w:hAnsi="Palatino Linotype"/>
          <w:sz w:val="18"/>
          <w:szCs w:val="18"/>
          <w:rPrChange w:id="37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3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78"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3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80" w:author="Thomas Erol Tavolara" w:date="2022-11-22T17:28:00Z">
            <w:rPr>
              <w:rFonts w:ascii="Palatino Linotype" w:hAnsi="Palatino Linotype"/>
              <w:sz w:val="18"/>
              <w:szCs w:val="18"/>
            </w:rPr>
          </w:rPrChange>
        </w:rPr>
        <w:t>Hays,</w:t>
      </w:r>
      <w:r w:rsidRPr="009F451C">
        <w:rPr>
          <w:rFonts w:ascii="Palatino Linotype" w:hAnsi="Palatino Linotype"/>
          <w:i/>
          <w:sz w:val="18"/>
          <w:szCs w:val="18"/>
          <w:rPrChange w:id="3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82"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383"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384" w:author="Thomas Erol Tavolara" w:date="2022-11-22T17:28:00Z">
            <w:rPr>
              <w:rFonts w:ascii="Palatino Linotype" w:hAnsi="Palatino Linotype"/>
              <w:sz w:val="18"/>
              <w:szCs w:val="18"/>
            </w:rPr>
          </w:rPrChange>
        </w:rPr>
        <w:t>Perona</w:t>
      </w:r>
      <w:proofErr w:type="spellEnd"/>
      <w:r w:rsidRPr="009F451C">
        <w:rPr>
          <w:rFonts w:ascii="Palatino Linotype" w:hAnsi="Palatino Linotype"/>
          <w:sz w:val="18"/>
          <w:szCs w:val="18"/>
          <w:rPrChange w:id="38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38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87" w:author="Thomas Erol Tavolara" w:date="2022-11-22T17:28:00Z">
            <w:rPr>
              <w:rFonts w:ascii="Palatino Linotype" w:hAnsi="Palatino Linotype"/>
              <w:sz w:val="18"/>
              <w:szCs w:val="18"/>
            </w:rPr>
          </w:rPrChange>
        </w:rPr>
        <w:t>P.;</w:t>
      </w:r>
      <w:r w:rsidRPr="009F451C">
        <w:rPr>
          <w:rFonts w:ascii="Palatino Linotype" w:hAnsi="Palatino Linotype"/>
          <w:i/>
          <w:sz w:val="18"/>
          <w:szCs w:val="18"/>
          <w:rPrChange w:id="38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89" w:author="Thomas Erol Tavolara" w:date="2022-11-22T17:28:00Z">
            <w:rPr>
              <w:rFonts w:ascii="Palatino Linotype" w:hAnsi="Palatino Linotype"/>
              <w:sz w:val="18"/>
              <w:szCs w:val="18"/>
            </w:rPr>
          </w:rPrChange>
        </w:rPr>
        <w:t>Ramanan,</w:t>
      </w:r>
      <w:r w:rsidRPr="009F451C">
        <w:rPr>
          <w:rFonts w:ascii="Palatino Linotype" w:hAnsi="Palatino Linotype"/>
          <w:i/>
          <w:sz w:val="18"/>
          <w:szCs w:val="18"/>
          <w:rPrChange w:id="39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91"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39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393" w:author="Thomas Erol Tavolara" w:date="2022-11-22T17:28:00Z">
            <w:rPr>
              <w:rFonts w:ascii="Palatino Linotype" w:hAnsi="Palatino Linotype"/>
              <w:sz w:val="18"/>
              <w:szCs w:val="18"/>
            </w:rPr>
          </w:rPrChange>
        </w:rPr>
        <w:t>Dollár</w:t>
      </w:r>
      <w:proofErr w:type="spellEnd"/>
      <w:r w:rsidRPr="009F451C">
        <w:rPr>
          <w:rFonts w:ascii="Palatino Linotype" w:hAnsi="Palatino Linotype"/>
          <w:sz w:val="18"/>
          <w:szCs w:val="18"/>
          <w:rPrChange w:id="39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3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96" w:author="Thomas Erol Tavolara" w:date="2022-11-22T17:28:00Z">
            <w:rPr>
              <w:rFonts w:ascii="Palatino Linotype" w:hAnsi="Palatino Linotype"/>
              <w:sz w:val="18"/>
              <w:szCs w:val="18"/>
            </w:rPr>
          </w:rPrChange>
        </w:rPr>
        <w:t>P.;</w:t>
      </w:r>
      <w:r w:rsidRPr="009F451C">
        <w:rPr>
          <w:rFonts w:ascii="Palatino Linotype" w:hAnsi="Palatino Linotype"/>
          <w:i/>
          <w:sz w:val="18"/>
          <w:szCs w:val="18"/>
          <w:rPrChange w:id="39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398" w:author="Thomas Erol Tavolara" w:date="2022-11-22T17:28:00Z">
            <w:rPr>
              <w:rFonts w:ascii="Palatino Linotype" w:hAnsi="Palatino Linotype"/>
              <w:sz w:val="18"/>
              <w:szCs w:val="18"/>
            </w:rPr>
          </w:rPrChange>
        </w:rPr>
        <w:t>Zitnick</w:t>
      </w:r>
      <w:proofErr w:type="spellEnd"/>
      <w:r w:rsidRPr="009F451C">
        <w:rPr>
          <w:rFonts w:ascii="Palatino Linotype" w:hAnsi="Palatino Linotype"/>
          <w:sz w:val="18"/>
          <w:szCs w:val="18"/>
          <w:rPrChange w:id="39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01" w:author="Thomas Erol Tavolara" w:date="2022-11-22T17:28:00Z">
            <w:rPr>
              <w:rFonts w:ascii="Palatino Linotype" w:hAnsi="Palatino Linotype"/>
              <w:sz w:val="18"/>
              <w:szCs w:val="18"/>
            </w:rPr>
          </w:rPrChange>
        </w:rPr>
        <w:t>C.L.</w:t>
      </w:r>
      <w:r w:rsidRPr="009F451C">
        <w:rPr>
          <w:rFonts w:ascii="Palatino Linotype" w:hAnsi="Palatino Linotype"/>
          <w:i/>
          <w:sz w:val="18"/>
          <w:szCs w:val="18"/>
          <w:rPrChange w:id="4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03" w:author="Thomas Erol Tavolara" w:date="2022-11-22T17:28:00Z">
            <w:rPr>
              <w:rFonts w:ascii="Palatino Linotype" w:hAnsi="Palatino Linotype"/>
              <w:sz w:val="18"/>
              <w:szCs w:val="18"/>
            </w:rPr>
          </w:rPrChange>
        </w:rPr>
        <w:t>Microsoft</w:t>
      </w:r>
      <w:r w:rsidRPr="009F451C">
        <w:rPr>
          <w:rFonts w:ascii="Palatino Linotype" w:hAnsi="Palatino Linotype"/>
          <w:i/>
          <w:sz w:val="18"/>
          <w:szCs w:val="18"/>
          <w:rPrChange w:id="4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05" w:author="Thomas Erol Tavolara" w:date="2022-11-22T17:28:00Z">
            <w:rPr>
              <w:rFonts w:ascii="Palatino Linotype" w:hAnsi="Palatino Linotype"/>
              <w:sz w:val="18"/>
              <w:szCs w:val="18"/>
            </w:rPr>
          </w:rPrChange>
        </w:rPr>
        <w:t>coco:</w:t>
      </w:r>
      <w:r w:rsidRPr="009F451C">
        <w:rPr>
          <w:rFonts w:ascii="Palatino Linotype" w:hAnsi="Palatino Linotype"/>
          <w:i/>
          <w:sz w:val="18"/>
          <w:szCs w:val="18"/>
          <w:rPrChange w:id="4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07" w:author="Thomas Erol Tavolara" w:date="2022-11-22T17:28:00Z">
            <w:rPr>
              <w:rFonts w:ascii="Palatino Linotype" w:hAnsi="Palatino Linotype"/>
              <w:sz w:val="18"/>
              <w:szCs w:val="18"/>
            </w:rPr>
          </w:rPrChange>
        </w:rPr>
        <w:t>Common</w:t>
      </w:r>
      <w:r w:rsidRPr="009F451C">
        <w:rPr>
          <w:rFonts w:ascii="Palatino Linotype" w:hAnsi="Palatino Linotype"/>
          <w:i/>
          <w:sz w:val="18"/>
          <w:szCs w:val="18"/>
          <w:rPrChange w:id="4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09" w:author="Thomas Erol Tavolara" w:date="2022-11-22T17:28:00Z">
            <w:rPr>
              <w:rFonts w:ascii="Palatino Linotype" w:hAnsi="Palatino Linotype"/>
              <w:sz w:val="18"/>
              <w:szCs w:val="18"/>
            </w:rPr>
          </w:rPrChange>
        </w:rPr>
        <w:t>objects</w:t>
      </w:r>
      <w:r w:rsidRPr="009F451C">
        <w:rPr>
          <w:rFonts w:ascii="Palatino Linotype" w:hAnsi="Palatino Linotype"/>
          <w:i/>
          <w:sz w:val="18"/>
          <w:szCs w:val="18"/>
          <w:rPrChange w:id="4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11"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4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13" w:author="Thomas Erol Tavolara" w:date="2022-11-22T17:28:00Z">
            <w:rPr>
              <w:rFonts w:ascii="Palatino Linotype" w:hAnsi="Palatino Linotype"/>
              <w:sz w:val="18"/>
              <w:szCs w:val="18"/>
            </w:rPr>
          </w:rPrChange>
        </w:rPr>
        <w:t>context.</w:t>
      </w:r>
      <w:r w:rsidRPr="009F451C">
        <w:rPr>
          <w:rFonts w:ascii="Palatino Linotype" w:hAnsi="Palatino Linotype"/>
          <w:i/>
          <w:sz w:val="18"/>
          <w:szCs w:val="18"/>
          <w:rPrChange w:id="414"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415"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4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7"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4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9"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1"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4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3" w:author="Thomas Erol Tavolara" w:date="2022-11-22T17:28:00Z">
            <w:rPr>
              <w:rFonts w:ascii="Palatino Linotype" w:hAnsi="Palatino Linotype"/>
              <w:noProof/>
              <w:sz w:val="18"/>
              <w:szCs w:val="18"/>
            </w:rPr>
          </w:rPrChange>
        </w:rPr>
        <w:t>European</w:t>
      </w:r>
      <w:r w:rsidRPr="009F451C">
        <w:rPr>
          <w:rFonts w:ascii="Palatino Linotype" w:hAnsi="Palatino Linotype"/>
          <w:i/>
          <w:noProof/>
          <w:sz w:val="18"/>
          <w:szCs w:val="18"/>
          <w:rPrChange w:id="4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5"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4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7"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4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9"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4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1"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432"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433" w:author="Thomas Erol Tavolara" w:date="2022-11-22T17:28:00Z">
            <w:rPr>
              <w:rFonts w:ascii="Palatino Linotype" w:hAnsi="Palatino Linotype"/>
              <w:iCs/>
              <w:noProof/>
              <w:sz w:val="18"/>
              <w:szCs w:val="18"/>
              <w:highlight w:val="yellow"/>
            </w:rPr>
          </w:rPrChange>
        </w:rPr>
        <w:t xml:space="preserve">Zurich, Switzerland, </w:t>
      </w:r>
      <w:r w:rsidRPr="009F451C">
        <w:rPr>
          <w:rFonts w:ascii="Palatino Linotype" w:hAnsi="Palatino Linotype"/>
          <w:noProof/>
          <w:sz w:val="18"/>
          <w:szCs w:val="18"/>
          <w:rPrChange w:id="434" w:author="Thomas Erol Tavolara" w:date="2022-11-22T17:28:00Z">
            <w:rPr>
              <w:rFonts w:ascii="Palatino Linotype" w:hAnsi="Palatino Linotype"/>
              <w:noProof/>
              <w:sz w:val="18"/>
              <w:szCs w:val="18"/>
              <w:highlight w:val="yellow"/>
            </w:rPr>
          </w:rPrChange>
        </w:rPr>
        <w:t>6–12 September 2014</w:t>
      </w:r>
      <w:r w:rsidRPr="009F451C">
        <w:rPr>
          <w:rFonts w:ascii="Palatino Linotype" w:hAnsi="Palatino Linotype"/>
          <w:noProof/>
          <w:sz w:val="18"/>
          <w:szCs w:val="18"/>
          <w:rPrChange w:id="435"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7"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43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39" w:author="Thomas Erol Tavolara" w:date="2022-11-22T17:28:00Z">
            <w:rPr>
              <w:rFonts w:ascii="Palatino Linotype" w:hAnsi="Palatino Linotype"/>
              <w:sz w:val="18"/>
              <w:szCs w:val="18"/>
            </w:rPr>
          </w:rPrChange>
        </w:rPr>
        <w:t>740–755.</w:t>
      </w:r>
    </w:p>
    <w:p w14:paraId="135C1B9A"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440"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441" w:author="Thomas Erol Tavolara" w:date="2022-11-22T17:28:00Z">
            <w:rPr>
              <w:rFonts w:ascii="Palatino Linotype" w:hAnsi="Palatino Linotype"/>
              <w:sz w:val="18"/>
              <w:szCs w:val="18"/>
            </w:rPr>
          </w:rPrChange>
        </w:rPr>
        <w:t>Cordts</w:t>
      </w:r>
      <w:proofErr w:type="spellEnd"/>
      <w:r w:rsidRPr="009F451C">
        <w:rPr>
          <w:rFonts w:ascii="Palatino Linotype" w:hAnsi="Palatino Linotype"/>
          <w:sz w:val="18"/>
          <w:szCs w:val="18"/>
          <w:rPrChange w:id="44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4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44"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445"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46" w:author="Thomas Erol Tavolara" w:date="2022-11-22T17:28:00Z">
            <w:rPr>
              <w:rFonts w:ascii="Palatino Linotype" w:hAnsi="Palatino Linotype"/>
              <w:sz w:val="18"/>
              <w:szCs w:val="18"/>
            </w:rPr>
          </w:rPrChange>
        </w:rPr>
        <w:t>Omran</w:t>
      </w:r>
      <w:proofErr w:type="spellEnd"/>
      <w:r w:rsidRPr="009F451C">
        <w:rPr>
          <w:rFonts w:ascii="Palatino Linotype" w:hAnsi="Palatino Linotype"/>
          <w:sz w:val="18"/>
          <w:szCs w:val="18"/>
          <w:rPrChange w:id="44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4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49"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4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1" w:author="Thomas Erol Tavolara" w:date="2022-11-22T17:28:00Z">
            <w:rPr>
              <w:rFonts w:ascii="Palatino Linotype" w:hAnsi="Palatino Linotype"/>
              <w:sz w:val="18"/>
              <w:szCs w:val="18"/>
            </w:rPr>
          </w:rPrChange>
        </w:rPr>
        <w:t>Ramos,</w:t>
      </w:r>
      <w:r w:rsidRPr="009F451C">
        <w:rPr>
          <w:rFonts w:ascii="Palatino Linotype" w:hAnsi="Palatino Linotype"/>
          <w:i/>
          <w:sz w:val="18"/>
          <w:szCs w:val="18"/>
          <w:rPrChange w:id="4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3"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45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55" w:author="Thomas Erol Tavolara" w:date="2022-11-22T17:28:00Z">
            <w:rPr>
              <w:rFonts w:ascii="Palatino Linotype" w:hAnsi="Palatino Linotype"/>
              <w:sz w:val="18"/>
              <w:szCs w:val="18"/>
            </w:rPr>
          </w:rPrChange>
        </w:rPr>
        <w:t>Rehfeld</w:t>
      </w:r>
      <w:proofErr w:type="spellEnd"/>
      <w:r w:rsidRPr="009F451C">
        <w:rPr>
          <w:rFonts w:ascii="Palatino Linotype" w:hAnsi="Palatino Linotype"/>
          <w:sz w:val="18"/>
          <w:szCs w:val="18"/>
          <w:rPrChange w:id="45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8"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45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60" w:author="Thomas Erol Tavolara" w:date="2022-11-22T17:28:00Z">
            <w:rPr>
              <w:rFonts w:ascii="Palatino Linotype" w:hAnsi="Palatino Linotype"/>
              <w:sz w:val="18"/>
              <w:szCs w:val="18"/>
            </w:rPr>
          </w:rPrChange>
        </w:rPr>
        <w:t>Enzweiler</w:t>
      </w:r>
      <w:proofErr w:type="spellEnd"/>
      <w:r w:rsidRPr="009F451C">
        <w:rPr>
          <w:rFonts w:ascii="Palatino Linotype" w:hAnsi="Palatino Linotype"/>
          <w:sz w:val="18"/>
          <w:szCs w:val="18"/>
          <w:rPrChange w:id="46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6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3"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46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65" w:author="Thomas Erol Tavolara" w:date="2022-11-22T17:28:00Z">
            <w:rPr>
              <w:rFonts w:ascii="Palatino Linotype" w:hAnsi="Palatino Linotype"/>
              <w:sz w:val="18"/>
              <w:szCs w:val="18"/>
            </w:rPr>
          </w:rPrChange>
        </w:rPr>
        <w:t>Benenson</w:t>
      </w:r>
      <w:proofErr w:type="spellEnd"/>
      <w:r w:rsidRPr="009F451C">
        <w:rPr>
          <w:rFonts w:ascii="Palatino Linotype" w:hAnsi="Palatino Linotype"/>
          <w:sz w:val="18"/>
          <w:szCs w:val="18"/>
          <w:rPrChange w:id="46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8" w:author="Thomas Erol Tavolara" w:date="2022-11-22T17:28:00Z">
            <w:rPr>
              <w:rFonts w:ascii="Palatino Linotype" w:hAnsi="Palatino Linotype"/>
              <w:sz w:val="18"/>
              <w:szCs w:val="18"/>
            </w:rPr>
          </w:rPrChange>
        </w:rPr>
        <w:t>R.;</w:t>
      </w:r>
      <w:r w:rsidRPr="009F451C">
        <w:rPr>
          <w:rFonts w:ascii="Palatino Linotype" w:hAnsi="Palatino Linotype"/>
          <w:i/>
          <w:sz w:val="18"/>
          <w:szCs w:val="18"/>
          <w:rPrChange w:id="4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0" w:author="Thomas Erol Tavolara" w:date="2022-11-22T17:28:00Z">
            <w:rPr>
              <w:rFonts w:ascii="Palatino Linotype" w:hAnsi="Palatino Linotype"/>
              <w:sz w:val="18"/>
              <w:szCs w:val="18"/>
            </w:rPr>
          </w:rPrChange>
        </w:rPr>
        <w:t>Franke,</w:t>
      </w:r>
      <w:r w:rsidRPr="009F451C">
        <w:rPr>
          <w:rFonts w:ascii="Palatino Linotype" w:hAnsi="Palatino Linotype"/>
          <w:i/>
          <w:sz w:val="18"/>
          <w:szCs w:val="18"/>
          <w:rPrChange w:id="4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2" w:author="Thomas Erol Tavolara" w:date="2022-11-22T17:28:00Z">
            <w:rPr>
              <w:rFonts w:ascii="Palatino Linotype" w:hAnsi="Palatino Linotype"/>
              <w:sz w:val="18"/>
              <w:szCs w:val="18"/>
            </w:rPr>
          </w:rPrChange>
        </w:rPr>
        <w:t>U.;</w:t>
      </w:r>
      <w:r w:rsidRPr="009F451C">
        <w:rPr>
          <w:rFonts w:ascii="Palatino Linotype" w:hAnsi="Palatino Linotype"/>
          <w:i/>
          <w:sz w:val="18"/>
          <w:szCs w:val="18"/>
          <w:rPrChange w:id="47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4" w:author="Thomas Erol Tavolara" w:date="2022-11-22T17:28:00Z">
            <w:rPr>
              <w:rFonts w:ascii="Palatino Linotype" w:hAnsi="Palatino Linotype"/>
              <w:sz w:val="18"/>
              <w:szCs w:val="18"/>
            </w:rPr>
          </w:rPrChange>
        </w:rPr>
        <w:t>Roth,</w:t>
      </w:r>
      <w:r w:rsidRPr="009F451C">
        <w:rPr>
          <w:rFonts w:ascii="Palatino Linotype" w:hAnsi="Palatino Linotype"/>
          <w:i/>
          <w:sz w:val="18"/>
          <w:szCs w:val="18"/>
          <w:rPrChange w:id="4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6"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4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8" w:author="Thomas Erol Tavolara" w:date="2022-11-22T17:28:00Z">
            <w:rPr>
              <w:rFonts w:ascii="Palatino Linotype" w:hAnsi="Palatino Linotype"/>
              <w:sz w:val="18"/>
              <w:szCs w:val="18"/>
            </w:rPr>
          </w:rPrChange>
        </w:rPr>
        <w:t>Schiele,</w:t>
      </w:r>
      <w:r w:rsidRPr="009F451C">
        <w:rPr>
          <w:rFonts w:ascii="Palatino Linotype" w:hAnsi="Palatino Linotype"/>
          <w:i/>
          <w:sz w:val="18"/>
          <w:szCs w:val="18"/>
          <w:rPrChange w:id="4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0" w:author="Thomas Erol Tavolara" w:date="2022-11-22T17:28:00Z">
            <w:rPr>
              <w:rFonts w:ascii="Palatino Linotype" w:hAnsi="Palatino Linotype"/>
              <w:sz w:val="18"/>
              <w:szCs w:val="18"/>
            </w:rPr>
          </w:rPrChange>
        </w:rPr>
        <w:t>B.</w:t>
      </w:r>
      <w:r w:rsidRPr="009F451C">
        <w:rPr>
          <w:rFonts w:ascii="Palatino Linotype" w:hAnsi="Palatino Linotype"/>
          <w:i/>
          <w:sz w:val="18"/>
          <w:szCs w:val="18"/>
          <w:rPrChange w:id="4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2" w:author="Thomas Erol Tavolara" w:date="2022-11-22T17:28:00Z">
            <w:rPr>
              <w:rFonts w:ascii="Palatino Linotype" w:hAnsi="Palatino Linotype"/>
              <w:sz w:val="18"/>
              <w:szCs w:val="18"/>
            </w:rPr>
          </w:rPrChange>
        </w:rPr>
        <w:t>The</w:t>
      </w:r>
      <w:r w:rsidRPr="009F451C">
        <w:rPr>
          <w:rFonts w:ascii="Palatino Linotype" w:hAnsi="Palatino Linotype"/>
          <w:i/>
          <w:sz w:val="18"/>
          <w:szCs w:val="18"/>
          <w:rPrChange w:id="48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4" w:author="Thomas Erol Tavolara" w:date="2022-11-22T17:28:00Z">
            <w:rPr>
              <w:rFonts w:ascii="Palatino Linotype" w:hAnsi="Palatino Linotype"/>
              <w:sz w:val="18"/>
              <w:szCs w:val="18"/>
            </w:rPr>
          </w:rPrChange>
        </w:rPr>
        <w:t>cityscapes</w:t>
      </w:r>
      <w:r w:rsidRPr="009F451C">
        <w:rPr>
          <w:rFonts w:ascii="Palatino Linotype" w:hAnsi="Palatino Linotype"/>
          <w:i/>
          <w:sz w:val="18"/>
          <w:szCs w:val="18"/>
          <w:rPrChange w:id="48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6" w:author="Thomas Erol Tavolara" w:date="2022-11-22T17:28:00Z">
            <w:rPr>
              <w:rFonts w:ascii="Palatino Linotype" w:hAnsi="Palatino Linotype"/>
              <w:sz w:val="18"/>
              <w:szCs w:val="18"/>
            </w:rPr>
          </w:rPrChange>
        </w:rPr>
        <w:t>dataset</w:t>
      </w:r>
      <w:r w:rsidRPr="009F451C">
        <w:rPr>
          <w:rFonts w:ascii="Palatino Linotype" w:hAnsi="Palatino Linotype"/>
          <w:i/>
          <w:sz w:val="18"/>
          <w:szCs w:val="18"/>
          <w:rPrChange w:id="48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8"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4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0" w:author="Thomas Erol Tavolara" w:date="2022-11-22T17:28:00Z">
            <w:rPr>
              <w:rFonts w:ascii="Palatino Linotype" w:hAnsi="Palatino Linotype"/>
              <w:sz w:val="18"/>
              <w:szCs w:val="18"/>
            </w:rPr>
          </w:rPrChange>
        </w:rPr>
        <w:t>semantic</w:t>
      </w:r>
      <w:r w:rsidRPr="009F451C">
        <w:rPr>
          <w:rFonts w:ascii="Palatino Linotype" w:hAnsi="Palatino Linotype"/>
          <w:i/>
          <w:sz w:val="18"/>
          <w:szCs w:val="18"/>
          <w:rPrChange w:id="4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2" w:author="Thomas Erol Tavolara" w:date="2022-11-22T17:28:00Z">
            <w:rPr>
              <w:rFonts w:ascii="Palatino Linotype" w:hAnsi="Palatino Linotype"/>
              <w:sz w:val="18"/>
              <w:szCs w:val="18"/>
            </w:rPr>
          </w:rPrChange>
        </w:rPr>
        <w:t>urban</w:t>
      </w:r>
      <w:r w:rsidRPr="009F451C">
        <w:rPr>
          <w:rFonts w:ascii="Palatino Linotype" w:hAnsi="Palatino Linotype"/>
          <w:i/>
          <w:sz w:val="18"/>
          <w:szCs w:val="18"/>
          <w:rPrChange w:id="4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4" w:author="Thomas Erol Tavolara" w:date="2022-11-22T17:28:00Z">
            <w:rPr>
              <w:rFonts w:ascii="Palatino Linotype" w:hAnsi="Palatino Linotype"/>
              <w:sz w:val="18"/>
              <w:szCs w:val="18"/>
            </w:rPr>
          </w:rPrChange>
        </w:rPr>
        <w:t>scene</w:t>
      </w:r>
      <w:r w:rsidRPr="009F451C">
        <w:rPr>
          <w:rFonts w:ascii="Palatino Linotype" w:hAnsi="Palatino Linotype"/>
          <w:i/>
          <w:sz w:val="18"/>
          <w:szCs w:val="18"/>
          <w:rPrChange w:id="4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6" w:author="Thomas Erol Tavolara" w:date="2022-11-22T17:28:00Z">
            <w:rPr>
              <w:rFonts w:ascii="Palatino Linotype" w:hAnsi="Palatino Linotype"/>
              <w:sz w:val="18"/>
              <w:szCs w:val="18"/>
            </w:rPr>
          </w:rPrChange>
        </w:rPr>
        <w:t>understanding.</w:t>
      </w:r>
      <w:r w:rsidRPr="009F451C">
        <w:rPr>
          <w:rFonts w:ascii="Palatino Linotype" w:hAnsi="Palatino Linotype"/>
          <w:i/>
          <w:sz w:val="18"/>
          <w:szCs w:val="18"/>
          <w:rPrChange w:id="497"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498"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4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0"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5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2"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5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4"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5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6" w:author="Thomas Erol Tavolara" w:date="2022-11-22T17:28:00Z">
            <w:rPr>
              <w:rFonts w:ascii="Palatino Linotype" w:hAnsi="Palatino Linotype"/>
              <w:noProof/>
              <w:sz w:val="18"/>
              <w:szCs w:val="18"/>
            </w:rPr>
          </w:rPrChange>
        </w:rPr>
        <w:t>IEEE</w:t>
      </w:r>
      <w:r w:rsidRPr="009F451C">
        <w:rPr>
          <w:rFonts w:ascii="Palatino Linotype" w:hAnsi="Palatino Linotype"/>
          <w:i/>
          <w:noProof/>
          <w:sz w:val="18"/>
          <w:szCs w:val="18"/>
          <w:rPrChange w:id="5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8"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5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10"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5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12"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5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14"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5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16"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5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18"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5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20" w:author="Thomas Erol Tavolara" w:date="2022-11-22T17:28:00Z">
            <w:rPr>
              <w:rFonts w:ascii="Palatino Linotype" w:hAnsi="Palatino Linotype"/>
              <w:noProof/>
              <w:sz w:val="18"/>
              <w:szCs w:val="18"/>
            </w:rPr>
          </w:rPrChange>
        </w:rPr>
        <w:t>Recognition,</w:t>
      </w:r>
      <w:r w:rsidRPr="009F451C">
        <w:rPr>
          <w:rFonts w:ascii="Palatino Linotype" w:hAnsi="Palatino Linotype"/>
          <w:i/>
          <w:noProof/>
          <w:sz w:val="18"/>
          <w:szCs w:val="18"/>
          <w:rPrChange w:id="521"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522" w:author="Thomas Erol Tavolara" w:date="2022-11-22T17:28:00Z">
            <w:rPr>
              <w:rFonts w:ascii="Palatino Linotype" w:hAnsi="Palatino Linotype"/>
              <w:iCs/>
              <w:noProof/>
              <w:sz w:val="18"/>
              <w:szCs w:val="18"/>
              <w:highlight w:val="yellow"/>
            </w:rPr>
          </w:rPrChange>
        </w:rPr>
        <w:t>San Juan, PR, USA, 17–19 June 1997</w:t>
      </w:r>
      <w:r w:rsidRPr="009F451C">
        <w:rPr>
          <w:rFonts w:ascii="Palatino Linotype" w:hAnsi="Palatino Linotype"/>
          <w:noProof/>
          <w:sz w:val="18"/>
          <w:szCs w:val="18"/>
          <w:rPrChange w:id="523"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5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25"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5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7" w:author="Thomas Erol Tavolara" w:date="2022-11-22T17:28:00Z">
            <w:rPr>
              <w:rFonts w:ascii="Palatino Linotype" w:hAnsi="Palatino Linotype"/>
              <w:sz w:val="18"/>
              <w:szCs w:val="18"/>
            </w:rPr>
          </w:rPrChange>
        </w:rPr>
        <w:t>3213–3223.</w:t>
      </w:r>
    </w:p>
    <w:p w14:paraId="4F9B9F69"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528"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529" w:author="Thomas Erol Tavolara" w:date="2022-11-22T17:28:00Z">
            <w:rPr>
              <w:rFonts w:ascii="Palatino Linotype" w:hAnsi="Palatino Linotype"/>
              <w:noProof/>
              <w:sz w:val="18"/>
              <w:szCs w:val="18"/>
            </w:rPr>
          </w:rPrChange>
        </w:rPr>
        <w:t>El-Sappagh,</w:t>
      </w:r>
      <w:r w:rsidRPr="009F451C">
        <w:rPr>
          <w:rFonts w:ascii="Palatino Linotype" w:hAnsi="Palatino Linotype"/>
          <w:i/>
          <w:noProof/>
          <w:sz w:val="18"/>
          <w:szCs w:val="18"/>
          <w:rPrChange w:id="5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1"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5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3" w:author="Thomas Erol Tavolara" w:date="2022-11-22T17:28:00Z">
            <w:rPr>
              <w:rFonts w:ascii="Palatino Linotype" w:hAnsi="Palatino Linotype"/>
              <w:noProof/>
              <w:sz w:val="18"/>
              <w:szCs w:val="18"/>
            </w:rPr>
          </w:rPrChange>
        </w:rPr>
        <w:t>Ali,</w:t>
      </w:r>
      <w:r w:rsidRPr="009F451C">
        <w:rPr>
          <w:rFonts w:ascii="Palatino Linotype" w:hAnsi="Palatino Linotype"/>
          <w:i/>
          <w:noProof/>
          <w:sz w:val="18"/>
          <w:szCs w:val="18"/>
          <w:rPrChange w:id="5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5" w:author="Thomas Erol Tavolara" w:date="2022-11-22T17:28:00Z">
            <w:rPr>
              <w:rFonts w:ascii="Palatino Linotype" w:hAnsi="Palatino Linotype"/>
              <w:noProof/>
              <w:sz w:val="18"/>
              <w:szCs w:val="18"/>
            </w:rPr>
          </w:rPrChange>
        </w:rPr>
        <w:t>F.;</w:t>
      </w:r>
      <w:r w:rsidRPr="009F451C">
        <w:rPr>
          <w:rFonts w:ascii="Palatino Linotype" w:hAnsi="Palatino Linotype"/>
          <w:i/>
          <w:noProof/>
          <w:sz w:val="18"/>
          <w:szCs w:val="18"/>
          <w:rPrChange w:id="5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7" w:author="Thomas Erol Tavolara" w:date="2022-11-22T17:28:00Z">
            <w:rPr>
              <w:rFonts w:ascii="Palatino Linotype" w:hAnsi="Palatino Linotype"/>
              <w:noProof/>
              <w:sz w:val="18"/>
              <w:szCs w:val="18"/>
            </w:rPr>
          </w:rPrChange>
        </w:rPr>
        <w:t>Abuhmed,</w:t>
      </w:r>
      <w:r w:rsidRPr="009F451C">
        <w:rPr>
          <w:rFonts w:ascii="Palatino Linotype" w:hAnsi="Palatino Linotype"/>
          <w:i/>
          <w:noProof/>
          <w:sz w:val="18"/>
          <w:szCs w:val="18"/>
          <w:rPrChange w:id="5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9" w:author="Thomas Erol Tavolara" w:date="2022-11-22T17:28:00Z">
            <w:rPr>
              <w:rFonts w:ascii="Palatino Linotype" w:hAnsi="Palatino Linotype"/>
              <w:noProof/>
              <w:sz w:val="18"/>
              <w:szCs w:val="18"/>
            </w:rPr>
          </w:rPrChange>
        </w:rPr>
        <w:t>T.;</w:t>
      </w:r>
      <w:r w:rsidRPr="009F451C">
        <w:rPr>
          <w:rFonts w:ascii="Palatino Linotype" w:hAnsi="Palatino Linotype"/>
          <w:i/>
          <w:noProof/>
          <w:sz w:val="18"/>
          <w:szCs w:val="18"/>
          <w:rPrChange w:id="5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41" w:author="Thomas Erol Tavolara" w:date="2022-11-22T17:28:00Z">
            <w:rPr>
              <w:rFonts w:ascii="Palatino Linotype" w:hAnsi="Palatino Linotype"/>
              <w:noProof/>
              <w:sz w:val="18"/>
              <w:szCs w:val="18"/>
            </w:rPr>
          </w:rPrChange>
        </w:rPr>
        <w:t>Singh,</w:t>
      </w:r>
      <w:r w:rsidRPr="009F451C">
        <w:rPr>
          <w:rFonts w:ascii="Palatino Linotype" w:hAnsi="Palatino Linotype"/>
          <w:i/>
          <w:noProof/>
          <w:sz w:val="18"/>
          <w:szCs w:val="18"/>
          <w:rPrChange w:id="5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43"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5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45" w:author="Thomas Erol Tavolara" w:date="2022-11-22T17:28:00Z">
            <w:rPr>
              <w:rFonts w:ascii="Palatino Linotype" w:hAnsi="Palatino Linotype"/>
              <w:noProof/>
              <w:sz w:val="18"/>
              <w:szCs w:val="18"/>
            </w:rPr>
          </w:rPrChange>
        </w:rPr>
        <w:t>Alonso,</w:t>
      </w:r>
      <w:r w:rsidRPr="009F451C">
        <w:rPr>
          <w:rFonts w:ascii="Palatino Linotype" w:hAnsi="Palatino Linotype"/>
          <w:i/>
          <w:noProof/>
          <w:sz w:val="18"/>
          <w:szCs w:val="18"/>
          <w:rPrChange w:id="5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47" w:author="Thomas Erol Tavolara" w:date="2022-11-22T17:28:00Z">
            <w:rPr>
              <w:rFonts w:ascii="Palatino Linotype" w:hAnsi="Palatino Linotype"/>
              <w:noProof/>
              <w:sz w:val="18"/>
              <w:szCs w:val="18"/>
            </w:rPr>
          </w:rPrChange>
        </w:rPr>
        <w:t>J.M.</w:t>
      </w:r>
      <w:r w:rsidRPr="009F451C">
        <w:rPr>
          <w:rFonts w:ascii="Palatino Linotype" w:hAnsi="Palatino Linotype"/>
          <w:i/>
          <w:noProof/>
          <w:sz w:val="18"/>
          <w:szCs w:val="18"/>
          <w:rPrChange w:id="5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49" w:author="Thomas Erol Tavolara" w:date="2022-11-22T17:28:00Z">
            <w:rPr>
              <w:rFonts w:ascii="Palatino Linotype" w:hAnsi="Palatino Linotype"/>
              <w:noProof/>
              <w:sz w:val="18"/>
              <w:szCs w:val="18"/>
            </w:rPr>
          </w:rPrChange>
        </w:rPr>
        <w:t>Automatic</w:t>
      </w:r>
      <w:r w:rsidRPr="009F451C">
        <w:rPr>
          <w:rFonts w:ascii="Palatino Linotype" w:hAnsi="Palatino Linotype"/>
          <w:i/>
          <w:noProof/>
          <w:sz w:val="18"/>
          <w:szCs w:val="18"/>
          <w:rPrChange w:id="5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51" w:author="Thomas Erol Tavolara" w:date="2022-11-22T17:28:00Z">
            <w:rPr>
              <w:rFonts w:ascii="Palatino Linotype" w:hAnsi="Palatino Linotype"/>
              <w:noProof/>
              <w:sz w:val="18"/>
              <w:szCs w:val="18"/>
            </w:rPr>
          </w:rPrChange>
        </w:rPr>
        <w:t>detection</w:t>
      </w:r>
      <w:r w:rsidRPr="009F451C">
        <w:rPr>
          <w:rFonts w:ascii="Palatino Linotype" w:hAnsi="Palatino Linotype"/>
          <w:i/>
          <w:noProof/>
          <w:sz w:val="18"/>
          <w:szCs w:val="18"/>
          <w:rPrChange w:id="5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53"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5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55" w:author="Thomas Erol Tavolara" w:date="2022-11-22T17:28:00Z">
            <w:rPr>
              <w:rFonts w:ascii="Palatino Linotype" w:hAnsi="Palatino Linotype"/>
              <w:noProof/>
              <w:sz w:val="18"/>
              <w:szCs w:val="18"/>
            </w:rPr>
          </w:rPrChange>
        </w:rPr>
        <w:t>Alzheimer’s</w:t>
      </w:r>
      <w:r w:rsidRPr="009F451C">
        <w:rPr>
          <w:rFonts w:ascii="Palatino Linotype" w:hAnsi="Palatino Linotype"/>
          <w:i/>
          <w:noProof/>
          <w:sz w:val="18"/>
          <w:szCs w:val="18"/>
          <w:rPrChange w:id="5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57" w:author="Thomas Erol Tavolara" w:date="2022-11-22T17:28:00Z">
            <w:rPr>
              <w:rFonts w:ascii="Palatino Linotype" w:hAnsi="Palatino Linotype"/>
              <w:noProof/>
              <w:sz w:val="18"/>
              <w:szCs w:val="18"/>
            </w:rPr>
          </w:rPrChange>
        </w:rPr>
        <w:t>disease</w:t>
      </w:r>
      <w:r w:rsidRPr="009F451C">
        <w:rPr>
          <w:rFonts w:ascii="Palatino Linotype" w:hAnsi="Palatino Linotype"/>
          <w:i/>
          <w:noProof/>
          <w:sz w:val="18"/>
          <w:szCs w:val="18"/>
          <w:rPrChange w:id="5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59" w:author="Thomas Erol Tavolara" w:date="2022-11-22T17:28:00Z">
            <w:rPr>
              <w:rFonts w:ascii="Palatino Linotype" w:hAnsi="Palatino Linotype"/>
              <w:noProof/>
              <w:sz w:val="18"/>
              <w:szCs w:val="18"/>
            </w:rPr>
          </w:rPrChange>
        </w:rPr>
        <w:t>progression:</w:t>
      </w:r>
      <w:r w:rsidRPr="009F451C">
        <w:rPr>
          <w:rFonts w:ascii="Palatino Linotype" w:hAnsi="Palatino Linotype"/>
          <w:i/>
          <w:noProof/>
          <w:sz w:val="18"/>
          <w:szCs w:val="18"/>
          <w:rPrChange w:id="5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61" w:author="Thomas Erol Tavolara" w:date="2022-11-22T17:28:00Z">
            <w:rPr>
              <w:rFonts w:ascii="Palatino Linotype" w:hAnsi="Palatino Linotype"/>
              <w:noProof/>
              <w:sz w:val="18"/>
              <w:szCs w:val="18"/>
            </w:rPr>
          </w:rPrChange>
        </w:rPr>
        <w:t>An</w:t>
      </w:r>
      <w:r w:rsidRPr="009F451C">
        <w:rPr>
          <w:rFonts w:ascii="Palatino Linotype" w:hAnsi="Palatino Linotype"/>
          <w:i/>
          <w:noProof/>
          <w:sz w:val="18"/>
          <w:szCs w:val="18"/>
          <w:rPrChange w:id="5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63" w:author="Thomas Erol Tavolara" w:date="2022-11-22T17:28:00Z">
            <w:rPr>
              <w:rFonts w:ascii="Palatino Linotype" w:hAnsi="Palatino Linotype"/>
              <w:noProof/>
              <w:sz w:val="18"/>
              <w:szCs w:val="18"/>
            </w:rPr>
          </w:rPrChange>
        </w:rPr>
        <w:t>efficient</w:t>
      </w:r>
      <w:r w:rsidRPr="009F451C">
        <w:rPr>
          <w:rFonts w:ascii="Palatino Linotype" w:hAnsi="Palatino Linotype"/>
          <w:i/>
          <w:noProof/>
          <w:sz w:val="18"/>
          <w:szCs w:val="18"/>
          <w:rPrChange w:id="5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65" w:author="Thomas Erol Tavolara" w:date="2022-11-22T17:28:00Z">
            <w:rPr>
              <w:rFonts w:ascii="Palatino Linotype" w:hAnsi="Palatino Linotype"/>
              <w:noProof/>
              <w:sz w:val="18"/>
              <w:szCs w:val="18"/>
            </w:rPr>
          </w:rPrChange>
        </w:rPr>
        <w:t>information</w:t>
      </w:r>
      <w:r w:rsidRPr="009F451C">
        <w:rPr>
          <w:rFonts w:ascii="Palatino Linotype" w:hAnsi="Palatino Linotype"/>
          <w:i/>
          <w:noProof/>
          <w:sz w:val="18"/>
          <w:szCs w:val="18"/>
          <w:rPrChange w:id="5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67" w:author="Thomas Erol Tavolara" w:date="2022-11-22T17:28:00Z">
            <w:rPr>
              <w:rFonts w:ascii="Palatino Linotype" w:hAnsi="Palatino Linotype"/>
              <w:noProof/>
              <w:sz w:val="18"/>
              <w:szCs w:val="18"/>
            </w:rPr>
          </w:rPrChange>
        </w:rPr>
        <w:t>fusion</w:t>
      </w:r>
      <w:r w:rsidRPr="009F451C">
        <w:rPr>
          <w:rFonts w:ascii="Palatino Linotype" w:hAnsi="Palatino Linotype"/>
          <w:i/>
          <w:noProof/>
          <w:sz w:val="18"/>
          <w:szCs w:val="18"/>
          <w:rPrChange w:id="5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69" w:author="Thomas Erol Tavolara" w:date="2022-11-22T17:28:00Z">
            <w:rPr>
              <w:rFonts w:ascii="Palatino Linotype" w:hAnsi="Palatino Linotype"/>
              <w:noProof/>
              <w:sz w:val="18"/>
              <w:szCs w:val="18"/>
            </w:rPr>
          </w:rPrChange>
        </w:rPr>
        <w:t>approach</w:t>
      </w:r>
      <w:r w:rsidRPr="009F451C">
        <w:rPr>
          <w:rFonts w:ascii="Palatino Linotype" w:hAnsi="Palatino Linotype"/>
          <w:i/>
          <w:noProof/>
          <w:sz w:val="18"/>
          <w:szCs w:val="18"/>
          <w:rPrChange w:id="5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71" w:author="Thomas Erol Tavolara" w:date="2022-11-22T17:28:00Z">
            <w:rPr>
              <w:rFonts w:ascii="Palatino Linotype" w:hAnsi="Palatino Linotype"/>
              <w:noProof/>
              <w:sz w:val="18"/>
              <w:szCs w:val="18"/>
            </w:rPr>
          </w:rPrChange>
        </w:rPr>
        <w:t>with</w:t>
      </w:r>
      <w:r w:rsidRPr="009F451C">
        <w:rPr>
          <w:rFonts w:ascii="Palatino Linotype" w:hAnsi="Palatino Linotype"/>
          <w:i/>
          <w:noProof/>
          <w:sz w:val="18"/>
          <w:szCs w:val="18"/>
          <w:rPrChange w:id="5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73" w:author="Thomas Erol Tavolara" w:date="2022-11-22T17:28:00Z">
            <w:rPr>
              <w:rFonts w:ascii="Palatino Linotype" w:hAnsi="Palatino Linotype"/>
              <w:noProof/>
              <w:sz w:val="18"/>
              <w:szCs w:val="18"/>
            </w:rPr>
          </w:rPrChange>
        </w:rPr>
        <w:t>heterogeneous</w:t>
      </w:r>
      <w:r w:rsidRPr="009F451C">
        <w:rPr>
          <w:rFonts w:ascii="Palatino Linotype" w:hAnsi="Palatino Linotype"/>
          <w:i/>
          <w:noProof/>
          <w:sz w:val="18"/>
          <w:szCs w:val="18"/>
          <w:rPrChange w:id="5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75" w:author="Thomas Erol Tavolara" w:date="2022-11-22T17:28:00Z">
            <w:rPr>
              <w:rFonts w:ascii="Palatino Linotype" w:hAnsi="Palatino Linotype"/>
              <w:noProof/>
              <w:sz w:val="18"/>
              <w:szCs w:val="18"/>
            </w:rPr>
          </w:rPrChange>
        </w:rPr>
        <w:t>ensemble</w:t>
      </w:r>
      <w:r w:rsidRPr="009F451C">
        <w:rPr>
          <w:rFonts w:ascii="Palatino Linotype" w:hAnsi="Palatino Linotype"/>
          <w:i/>
          <w:noProof/>
          <w:sz w:val="18"/>
          <w:szCs w:val="18"/>
          <w:rPrChange w:id="5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77" w:author="Thomas Erol Tavolara" w:date="2022-11-22T17:28:00Z">
            <w:rPr>
              <w:rFonts w:ascii="Palatino Linotype" w:hAnsi="Palatino Linotype"/>
              <w:noProof/>
              <w:sz w:val="18"/>
              <w:szCs w:val="18"/>
            </w:rPr>
          </w:rPrChange>
        </w:rPr>
        <w:t>classifiers.</w:t>
      </w:r>
      <w:r w:rsidRPr="009F451C">
        <w:rPr>
          <w:rFonts w:ascii="Palatino Linotype" w:hAnsi="Palatino Linotype"/>
          <w:i/>
          <w:noProof/>
          <w:sz w:val="18"/>
          <w:szCs w:val="18"/>
          <w:rPrChange w:id="578" w:author="Thomas Erol Tavolara" w:date="2022-11-22T17:28:00Z">
            <w:rPr>
              <w:rFonts w:ascii="Palatino Linotype" w:hAnsi="Palatino Linotype"/>
              <w:i/>
              <w:noProof/>
              <w:sz w:val="18"/>
              <w:szCs w:val="18"/>
            </w:rPr>
          </w:rPrChange>
        </w:rPr>
        <w:t xml:space="preserve"> Neurocomputing </w:t>
      </w:r>
      <w:r w:rsidRPr="009F451C">
        <w:rPr>
          <w:rFonts w:ascii="Palatino Linotype" w:hAnsi="Palatino Linotype"/>
          <w:b/>
          <w:noProof/>
          <w:sz w:val="18"/>
          <w:szCs w:val="18"/>
          <w:rPrChange w:id="579" w:author="Thomas Erol Tavolara" w:date="2022-11-22T17:28:00Z">
            <w:rPr>
              <w:rFonts w:ascii="Palatino Linotype" w:hAnsi="Palatino Linotype"/>
              <w:b/>
              <w:noProof/>
              <w:sz w:val="18"/>
              <w:szCs w:val="18"/>
            </w:rPr>
          </w:rPrChange>
        </w:rPr>
        <w:t>2022</w:t>
      </w:r>
      <w:r w:rsidRPr="009F451C">
        <w:rPr>
          <w:rFonts w:ascii="Palatino Linotype" w:hAnsi="Palatino Linotype"/>
          <w:noProof/>
          <w:sz w:val="18"/>
          <w:szCs w:val="18"/>
          <w:rPrChange w:id="580"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581" w:author="Thomas Erol Tavolara" w:date="2022-11-22T17:28:00Z">
            <w:rPr>
              <w:rFonts w:ascii="Palatino Linotype" w:hAnsi="Palatino Linotype"/>
              <w:i/>
              <w:noProof/>
              <w:sz w:val="18"/>
              <w:szCs w:val="18"/>
            </w:rPr>
          </w:rPrChange>
        </w:rPr>
        <w:t xml:space="preserve"> 512</w:t>
      </w:r>
      <w:r w:rsidRPr="009F451C">
        <w:rPr>
          <w:rFonts w:ascii="Palatino Linotype" w:hAnsi="Palatino Linotype"/>
          <w:noProof/>
          <w:sz w:val="18"/>
          <w:szCs w:val="18"/>
          <w:rPrChange w:id="582"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5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84" w:author="Thomas Erol Tavolara" w:date="2022-11-22T17:28:00Z">
            <w:rPr>
              <w:rFonts w:ascii="Palatino Linotype" w:hAnsi="Palatino Linotype"/>
              <w:noProof/>
              <w:sz w:val="18"/>
              <w:szCs w:val="18"/>
            </w:rPr>
          </w:rPrChange>
        </w:rPr>
        <w:t>203–224.</w:t>
      </w:r>
    </w:p>
    <w:p w14:paraId="203F6F64"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585"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586" w:author="Thomas Erol Tavolara" w:date="2022-11-22T17:28:00Z">
            <w:rPr>
              <w:rFonts w:ascii="Palatino Linotype" w:hAnsi="Palatino Linotype"/>
              <w:noProof/>
              <w:sz w:val="18"/>
              <w:szCs w:val="18"/>
            </w:rPr>
          </w:rPrChange>
        </w:rPr>
        <w:t>Sucaet,</w:t>
      </w:r>
      <w:r w:rsidRPr="009F451C">
        <w:rPr>
          <w:rFonts w:ascii="Palatino Linotype" w:hAnsi="Palatino Linotype"/>
          <w:i/>
          <w:noProof/>
          <w:sz w:val="18"/>
          <w:szCs w:val="18"/>
          <w:rPrChange w:id="5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88"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5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90" w:author="Thomas Erol Tavolara" w:date="2022-11-22T17:28:00Z">
            <w:rPr>
              <w:rFonts w:ascii="Palatino Linotype" w:hAnsi="Palatino Linotype"/>
              <w:noProof/>
              <w:sz w:val="18"/>
              <w:szCs w:val="18"/>
            </w:rPr>
          </w:rPrChange>
        </w:rPr>
        <w:t>Waelput,</w:t>
      </w:r>
      <w:r w:rsidRPr="009F451C">
        <w:rPr>
          <w:rFonts w:ascii="Palatino Linotype" w:hAnsi="Palatino Linotype"/>
          <w:i/>
          <w:noProof/>
          <w:sz w:val="18"/>
          <w:szCs w:val="18"/>
          <w:rPrChange w:id="5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92" w:author="Thomas Erol Tavolara" w:date="2022-11-22T17:28:00Z">
            <w:rPr>
              <w:rFonts w:ascii="Palatino Linotype" w:hAnsi="Palatino Linotype"/>
              <w:noProof/>
              <w:sz w:val="18"/>
              <w:szCs w:val="18"/>
            </w:rPr>
          </w:rPrChange>
        </w:rPr>
        <w:t>W.</w:t>
      </w:r>
      <w:r w:rsidRPr="009F451C">
        <w:rPr>
          <w:rFonts w:ascii="Palatino Linotype" w:hAnsi="Palatino Linotype"/>
          <w:i/>
          <w:noProof/>
          <w:sz w:val="18"/>
          <w:szCs w:val="18"/>
          <w:rPrChange w:id="593" w:author="Thomas Erol Tavolara" w:date="2022-11-22T17:28:00Z">
            <w:rPr>
              <w:rFonts w:ascii="Palatino Linotype" w:hAnsi="Palatino Linotype"/>
              <w:i/>
              <w:noProof/>
              <w:sz w:val="18"/>
              <w:szCs w:val="18"/>
            </w:rPr>
          </w:rPrChange>
        </w:rPr>
        <w:t xml:space="preserve"> </w:t>
      </w:r>
      <w:r w:rsidRPr="009F451C">
        <w:rPr>
          <w:rFonts w:ascii="Palatino Linotype" w:hAnsi="Palatino Linotype"/>
          <w:i/>
          <w:iCs/>
          <w:noProof/>
          <w:sz w:val="18"/>
          <w:szCs w:val="18"/>
          <w:rPrChange w:id="594" w:author="Thomas Erol Tavolara" w:date="2022-11-22T17:28:00Z">
            <w:rPr>
              <w:rFonts w:ascii="Palatino Linotype" w:hAnsi="Palatino Linotype"/>
              <w:i/>
              <w:iCs/>
              <w:noProof/>
              <w:sz w:val="18"/>
              <w:szCs w:val="18"/>
            </w:rPr>
          </w:rPrChange>
        </w:rPr>
        <w:t>Digital Pathology</w:t>
      </w:r>
      <w:r w:rsidRPr="009F451C">
        <w:rPr>
          <w:rFonts w:ascii="Palatino Linotype" w:hAnsi="Palatino Linotype"/>
          <w:noProof/>
          <w:sz w:val="18"/>
          <w:szCs w:val="18"/>
          <w:rPrChange w:id="595"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596" w:author="Thomas Erol Tavolara" w:date="2022-11-22T17:28:00Z">
            <w:rPr>
              <w:rFonts w:ascii="Palatino Linotype" w:hAnsi="Palatino Linotype"/>
              <w:i/>
              <w:noProof/>
              <w:sz w:val="18"/>
              <w:szCs w:val="18"/>
            </w:rPr>
          </w:rPrChange>
        </w:rPr>
        <w:t xml:space="preserve"> </w:t>
      </w:r>
      <w:commentRangeStart w:id="597"/>
      <w:commentRangeStart w:id="598"/>
      <w:r w:rsidRPr="009F451C">
        <w:rPr>
          <w:rFonts w:ascii="Palatino Linotype" w:hAnsi="Palatino Linotype"/>
          <w:iCs/>
          <w:noProof/>
          <w:sz w:val="18"/>
          <w:szCs w:val="18"/>
          <w:rPrChange w:id="599" w:author="Thomas Erol Tavolara" w:date="2022-11-22T17:28:00Z">
            <w:rPr>
              <w:rFonts w:ascii="Palatino Linotype" w:hAnsi="Palatino Linotype"/>
              <w:iCs/>
              <w:noProof/>
              <w:sz w:val="18"/>
              <w:szCs w:val="18"/>
              <w:highlight w:val="yellow"/>
            </w:rPr>
          </w:rPrChange>
        </w:rPr>
        <w:t>Springer: Berlin/Heidelberg, Germany</w:t>
      </w:r>
      <w:commentRangeEnd w:id="597"/>
      <w:r w:rsidRPr="009F451C">
        <w:rPr>
          <w:rStyle w:val="CommentReference"/>
          <w:rFonts w:ascii="Palatino Linotype" w:hAnsi="Palatino Linotype" w:cs="Times New Roman"/>
          <w:noProof/>
          <w:lang w:eastAsia="zh-CN"/>
          <w:rPrChange w:id="600" w:author="Thomas Erol Tavolara" w:date="2022-11-22T17:28:00Z">
            <w:rPr>
              <w:rStyle w:val="CommentReference"/>
              <w:rFonts w:ascii="Palatino Linotype" w:hAnsi="Palatino Linotype" w:cs="Times New Roman"/>
              <w:noProof/>
              <w:lang w:eastAsia="zh-CN"/>
            </w:rPr>
          </w:rPrChange>
        </w:rPr>
        <w:commentReference w:id="597"/>
      </w:r>
      <w:commentRangeEnd w:id="598"/>
      <w:r w:rsidR="009F451C">
        <w:rPr>
          <w:rStyle w:val="CommentReference"/>
          <w:rFonts w:ascii="Palatino Linotype" w:eastAsia="SimSun" w:hAnsi="Palatino Linotype" w:cs="Times New Roman"/>
          <w:noProof/>
          <w:lang w:eastAsia="zh-CN"/>
        </w:rPr>
        <w:commentReference w:id="598"/>
      </w:r>
      <w:r w:rsidRPr="009F451C">
        <w:rPr>
          <w:rFonts w:ascii="Palatino Linotype" w:hAnsi="Palatino Linotype"/>
          <w:iCs/>
          <w:noProof/>
          <w:sz w:val="18"/>
          <w:szCs w:val="18"/>
          <w:rPrChange w:id="601" w:author="Thomas Erol Tavolara" w:date="2022-11-22T17:28:00Z">
            <w:rPr>
              <w:rFonts w:ascii="Palatino Linotype" w:hAnsi="Palatino Linotype"/>
              <w:iCs/>
              <w:noProof/>
              <w:sz w:val="18"/>
              <w:szCs w:val="18"/>
            </w:rPr>
          </w:rPrChange>
        </w:rPr>
        <w:t>,</w:t>
      </w:r>
      <w:r w:rsidRPr="009F451C">
        <w:rPr>
          <w:rFonts w:ascii="Palatino Linotype" w:hAnsi="Palatino Linotype"/>
          <w:i/>
          <w:noProof/>
          <w:sz w:val="18"/>
          <w:szCs w:val="18"/>
          <w:rPrChange w:id="602" w:author="Thomas Erol Tavolara" w:date="2022-11-22T17:28:00Z">
            <w:rPr>
              <w:rFonts w:ascii="Palatino Linotype" w:hAnsi="Palatino Linotype"/>
              <w:i/>
              <w:noProof/>
              <w:sz w:val="18"/>
              <w:szCs w:val="18"/>
            </w:rPr>
          </w:rPrChange>
        </w:rPr>
        <w:t xml:space="preserve"> </w:t>
      </w:r>
      <w:r w:rsidRPr="009F451C">
        <w:rPr>
          <w:rFonts w:ascii="Palatino Linotype" w:hAnsi="Palatino Linotype"/>
          <w:bCs/>
          <w:noProof/>
          <w:sz w:val="18"/>
          <w:szCs w:val="18"/>
          <w:rPrChange w:id="603" w:author="Thomas Erol Tavolara" w:date="2022-11-22T17:28:00Z">
            <w:rPr>
              <w:rFonts w:ascii="Palatino Linotype" w:hAnsi="Palatino Linotype"/>
              <w:bCs/>
              <w:noProof/>
              <w:sz w:val="18"/>
              <w:szCs w:val="18"/>
            </w:rPr>
          </w:rPrChange>
        </w:rPr>
        <w:t>2014</w:t>
      </w:r>
      <w:r w:rsidRPr="009F451C">
        <w:rPr>
          <w:rFonts w:ascii="Palatino Linotype" w:hAnsi="Palatino Linotype"/>
          <w:noProof/>
          <w:sz w:val="18"/>
          <w:szCs w:val="18"/>
          <w:rPrChange w:id="604" w:author="Thomas Erol Tavolara" w:date="2022-11-22T17:28:00Z">
            <w:rPr>
              <w:rFonts w:ascii="Palatino Linotype" w:hAnsi="Palatino Linotype"/>
              <w:noProof/>
              <w:sz w:val="18"/>
              <w:szCs w:val="18"/>
            </w:rPr>
          </w:rPrChange>
        </w:rPr>
        <w:t>. https://doi:10.1007/978-3-319-08780-1.</w:t>
      </w:r>
    </w:p>
    <w:p w14:paraId="3CA1068D"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605"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606" w:author="Thomas Erol Tavolara" w:date="2022-11-22T17:28:00Z">
            <w:rPr>
              <w:rFonts w:ascii="Palatino Linotype" w:hAnsi="Palatino Linotype"/>
              <w:sz w:val="18"/>
              <w:szCs w:val="18"/>
            </w:rPr>
          </w:rPrChange>
        </w:rPr>
        <w:t>Morales,</w:t>
      </w:r>
      <w:r w:rsidRPr="009F451C">
        <w:rPr>
          <w:rFonts w:ascii="Palatino Linotype" w:hAnsi="Palatino Linotype"/>
          <w:i/>
          <w:sz w:val="18"/>
          <w:szCs w:val="18"/>
          <w:rPrChange w:id="60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08"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60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610" w:author="Thomas Erol Tavolara" w:date="2022-11-22T17:28:00Z">
            <w:rPr>
              <w:rFonts w:ascii="Palatino Linotype" w:hAnsi="Palatino Linotype"/>
              <w:sz w:val="18"/>
              <w:szCs w:val="18"/>
            </w:rPr>
          </w:rPrChange>
        </w:rPr>
        <w:t>Engan</w:t>
      </w:r>
      <w:proofErr w:type="spellEnd"/>
      <w:r w:rsidRPr="009F451C">
        <w:rPr>
          <w:rFonts w:ascii="Palatino Linotype" w:hAnsi="Palatino Linotype"/>
          <w:sz w:val="18"/>
          <w:szCs w:val="18"/>
          <w:rPrChange w:id="61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6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13" w:author="Thomas Erol Tavolara" w:date="2022-11-22T17:28:00Z">
            <w:rPr>
              <w:rFonts w:ascii="Palatino Linotype" w:hAnsi="Palatino Linotype"/>
              <w:sz w:val="18"/>
              <w:szCs w:val="18"/>
            </w:rPr>
          </w:rPrChange>
        </w:rPr>
        <w:t>K.;</w:t>
      </w:r>
      <w:r w:rsidRPr="009F451C">
        <w:rPr>
          <w:rFonts w:ascii="Palatino Linotype" w:hAnsi="Palatino Linotype"/>
          <w:i/>
          <w:sz w:val="18"/>
          <w:szCs w:val="18"/>
          <w:rPrChange w:id="61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15" w:author="Thomas Erol Tavolara" w:date="2022-11-22T17:28:00Z">
            <w:rPr>
              <w:rFonts w:ascii="Palatino Linotype" w:hAnsi="Palatino Linotype"/>
              <w:sz w:val="18"/>
              <w:szCs w:val="18"/>
            </w:rPr>
          </w:rPrChange>
        </w:rPr>
        <w:t>Naranjo,</w:t>
      </w:r>
      <w:r w:rsidRPr="009F451C">
        <w:rPr>
          <w:rFonts w:ascii="Palatino Linotype" w:hAnsi="Palatino Linotype"/>
          <w:i/>
          <w:sz w:val="18"/>
          <w:szCs w:val="18"/>
          <w:rPrChange w:id="6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17" w:author="Thomas Erol Tavolara" w:date="2022-11-22T17:28:00Z">
            <w:rPr>
              <w:rFonts w:ascii="Palatino Linotype" w:hAnsi="Palatino Linotype"/>
              <w:sz w:val="18"/>
              <w:szCs w:val="18"/>
            </w:rPr>
          </w:rPrChange>
        </w:rPr>
        <w:t>V.</w:t>
      </w:r>
      <w:r w:rsidRPr="009F451C">
        <w:rPr>
          <w:rFonts w:ascii="Palatino Linotype" w:hAnsi="Palatino Linotype"/>
          <w:i/>
          <w:sz w:val="18"/>
          <w:szCs w:val="18"/>
          <w:rPrChange w:id="61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19" w:author="Thomas Erol Tavolara" w:date="2022-11-22T17:28:00Z">
            <w:rPr>
              <w:rFonts w:ascii="Palatino Linotype" w:hAnsi="Palatino Linotype"/>
              <w:sz w:val="18"/>
              <w:szCs w:val="18"/>
            </w:rPr>
          </w:rPrChange>
        </w:rPr>
        <w:t>Artificial</w:t>
      </w:r>
      <w:r w:rsidRPr="009F451C">
        <w:rPr>
          <w:rFonts w:ascii="Palatino Linotype" w:hAnsi="Palatino Linotype"/>
          <w:i/>
          <w:sz w:val="18"/>
          <w:szCs w:val="18"/>
          <w:rPrChange w:id="6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21" w:author="Thomas Erol Tavolara" w:date="2022-11-22T17:28:00Z">
            <w:rPr>
              <w:rFonts w:ascii="Palatino Linotype" w:hAnsi="Palatino Linotype"/>
              <w:sz w:val="18"/>
              <w:szCs w:val="18"/>
            </w:rPr>
          </w:rPrChange>
        </w:rPr>
        <w:t>intelligence</w:t>
      </w:r>
      <w:r w:rsidRPr="009F451C">
        <w:rPr>
          <w:rFonts w:ascii="Palatino Linotype" w:hAnsi="Palatino Linotype"/>
          <w:i/>
          <w:sz w:val="18"/>
          <w:szCs w:val="18"/>
          <w:rPrChange w:id="62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23"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6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25" w:author="Thomas Erol Tavolara" w:date="2022-11-22T17:28:00Z">
            <w:rPr>
              <w:rFonts w:ascii="Palatino Linotype" w:hAnsi="Palatino Linotype"/>
              <w:sz w:val="18"/>
              <w:szCs w:val="18"/>
            </w:rPr>
          </w:rPrChange>
        </w:rPr>
        <w:t>computational</w:t>
      </w:r>
      <w:r w:rsidRPr="009F451C">
        <w:rPr>
          <w:rFonts w:ascii="Palatino Linotype" w:hAnsi="Palatino Linotype"/>
          <w:i/>
          <w:sz w:val="18"/>
          <w:szCs w:val="18"/>
          <w:rPrChange w:id="6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27" w:author="Thomas Erol Tavolara" w:date="2022-11-22T17:28:00Z">
            <w:rPr>
              <w:rFonts w:ascii="Palatino Linotype" w:hAnsi="Palatino Linotype"/>
              <w:sz w:val="18"/>
              <w:szCs w:val="18"/>
            </w:rPr>
          </w:rPrChange>
        </w:rPr>
        <w:t>pathology–challenges</w:t>
      </w:r>
      <w:r w:rsidRPr="009F451C">
        <w:rPr>
          <w:rFonts w:ascii="Palatino Linotype" w:hAnsi="Palatino Linotype"/>
          <w:i/>
          <w:sz w:val="18"/>
          <w:szCs w:val="18"/>
          <w:rPrChange w:id="6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29"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63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31" w:author="Thomas Erol Tavolara" w:date="2022-11-22T17:28:00Z">
            <w:rPr>
              <w:rFonts w:ascii="Palatino Linotype" w:hAnsi="Palatino Linotype"/>
              <w:sz w:val="18"/>
              <w:szCs w:val="18"/>
            </w:rPr>
          </w:rPrChange>
        </w:rPr>
        <w:t>future</w:t>
      </w:r>
      <w:r w:rsidRPr="009F451C">
        <w:rPr>
          <w:rFonts w:ascii="Palatino Linotype" w:hAnsi="Palatino Linotype"/>
          <w:i/>
          <w:sz w:val="18"/>
          <w:szCs w:val="18"/>
          <w:rPrChange w:id="63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33" w:author="Thomas Erol Tavolara" w:date="2022-11-22T17:28:00Z">
            <w:rPr>
              <w:rFonts w:ascii="Palatino Linotype" w:hAnsi="Palatino Linotype"/>
              <w:sz w:val="18"/>
              <w:szCs w:val="18"/>
            </w:rPr>
          </w:rPrChange>
        </w:rPr>
        <w:t>directions.</w:t>
      </w:r>
      <w:r w:rsidRPr="009F451C">
        <w:rPr>
          <w:rFonts w:ascii="Palatino Linotype" w:hAnsi="Palatino Linotype"/>
          <w:i/>
          <w:sz w:val="18"/>
          <w:szCs w:val="18"/>
          <w:rPrChange w:id="634" w:author="Thomas Erol Tavolara" w:date="2022-11-22T17:28:00Z">
            <w:rPr>
              <w:rFonts w:ascii="Palatino Linotype" w:hAnsi="Palatino Linotype"/>
              <w:i/>
              <w:sz w:val="18"/>
              <w:szCs w:val="18"/>
            </w:rPr>
          </w:rPrChange>
        </w:rPr>
        <w:t xml:space="preserve"> Digit. Signal Process. </w:t>
      </w:r>
      <w:r w:rsidRPr="009F451C">
        <w:rPr>
          <w:rFonts w:ascii="Palatino Linotype" w:hAnsi="Palatino Linotype"/>
          <w:b/>
          <w:sz w:val="18"/>
          <w:szCs w:val="18"/>
          <w:rPrChange w:id="635" w:author="Thomas Erol Tavolara" w:date="2022-11-22T17:28:00Z">
            <w:rPr>
              <w:rFonts w:ascii="Palatino Linotype" w:hAnsi="Palatino Linotype"/>
              <w:b/>
              <w:sz w:val="18"/>
              <w:szCs w:val="18"/>
            </w:rPr>
          </w:rPrChange>
        </w:rPr>
        <w:t>2021</w:t>
      </w:r>
      <w:r w:rsidRPr="009F451C">
        <w:rPr>
          <w:rFonts w:ascii="Palatino Linotype" w:hAnsi="Palatino Linotype"/>
          <w:sz w:val="18"/>
          <w:szCs w:val="18"/>
          <w:rPrChange w:id="63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637" w:author="Thomas Erol Tavolara" w:date="2022-11-22T17:28:00Z">
            <w:rPr>
              <w:rFonts w:ascii="Palatino Linotype" w:hAnsi="Palatino Linotype"/>
              <w:i/>
              <w:sz w:val="18"/>
              <w:szCs w:val="18"/>
            </w:rPr>
          </w:rPrChange>
        </w:rPr>
        <w:t xml:space="preserve"> 119</w:t>
      </w:r>
      <w:r w:rsidRPr="009F451C">
        <w:rPr>
          <w:rFonts w:ascii="Palatino Linotype" w:hAnsi="Palatino Linotype"/>
          <w:sz w:val="18"/>
          <w:szCs w:val="18"/>
          <w:rPrChange w:id="63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63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40" w:author="Thomas Erol Tavolara" w:date="2022-11-22T17:28:00Z">
            <w:rPr>
              <w:rFonts w:ascii="Palatino Linotype" w:hAnsi="Palatino Linotype"/>
              <w:sz w:val="18"/>
              <w:szCs w:val="18"/>
            </w:rPr>
          </w:rPrChange>
        </w:rPr>
        <w:t>103196.</w:t>
      </w:r>
    </w:p>
    <w:p w14:paraId="0885240C"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641"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642" w:author="Thomas Erol Tavolara" w:date="2022-11-22T17:28:00Z">
            <w:rPr>
              <w:rFonts w:ascii="Palatino Linotype" w:hAnsi="Palatino Linotype"/>
              <w:sz w:val="18"/>
              <w:szCs w:val="18"/>
            </w:rPr>
          </w:rPrChange>
        </w:rPr>
        <w:t>Lu,</w:t>
      </w:r>
      <w:r w:rsidRPr="009F451C">
        <w:rPr>
          <w:rFonts w:ascii="Palatino Linotype" w:hAnsi="Palatino Linotype"/>
          <w:i/>
          <w:sz w:val="18"/>
          <w:szCs w:val="18"/>
          <w:rPrChange w:id="64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44" w:author="Thomas Erol Tavolara" w:date="2022-11-22T17:28:00Z">
            <w:rPr>
              <w:rFonts w:ascii="Palatino Linotype" w:hAnsi="Palatino Linotype"/>
              <w:sz w:val="18"/>
              <w:szCs w:val="18"/>
            </w:rPr>
          </w:rPrChange>
        </w:rPr>
        <w:t>M.Y.;</w:t>
      </w:r>
      <w:r w:rsidRPr="009F451C">
        <w:rPr>
          <w:rFonts w:ascii="Palatino Linotype" w:hAnsi="Palatino Linotype"/>
          <w:i/>
          <w:sz w:val="18"/>
          <w:szCs w:val="18"/>
          <w:rPrChange w:id="64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46" w:author="Thomas Erol Tavolara" w:date="2022-11-22T17:28:00Z">
            <w:rPr>
              <w:rFonts w:ascii="Palatino Linotype" w:hAnsi="Palatino Linotype"/>
              <w:sz w:val="18"/>
              <w:szCs w:val="18"/>
            </w:rPr>
          </w:rPrChange>
        </w:rPr>
        <w:t>Williamson,</w:t>
      </w:r>
      <w:r w:rsidRPr="009F451C">
        <w:rPr>
          <w:rFonts w:ascii="Palatino Linotype" w:hAnsi="Palatino Linotype"/>
          <w:i/>
          <w:sz w:val="18"/>
          <w:szCs w:val="18"/>
          <w:rPrChange w:id="64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48" w:author="Thomas Erol Tavolara" w:date="2022-11-22T17:28:00Z">
            <w:rPr>
              <w:rFonts w:ascii="Palatino Linotype" w:hAnsi="Palatino Linotype"/>
              <w:sz w:val="18"/>
              <w:szCs w:val="18"/>
            </w:rPr>
          </w:rPrChange>
        </w:rPr>
        <w:t>D.F.K.;</w:t>
      </w:r>
      <w:r w:rsidRPr="009F451C">
        <w:rPr>
          <w:rFonts w:ascii="Palatino Linotype" w:hAnsi="Palatino Linotype"/>
          <w:i/>
          <w:sz w:val="18"/>
          <w:szCs w:val="18"/>
          <w:rPrChange w:id="64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50"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65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52" w:author="Thomas Erol Tavolara" w:date="2022-11-22T17:28:00Z">
            <w:rPr>
              <w:rFonts w:ascii="Palatino Linotype" w:hAnsi="Palatino Linotype"/>
              <w:sz w:val="18"/>
              <w:szCs w:val="18"/>
            </w:rPr>
          </w:rPrChange>
        </w:rPr>
        <w:t>T.Y.;</w:t>
      </w:r>
      <w:r w:rsidRPr="009F451C">
        <w:rPr>
          <w:rFonts w:ascii="Palatino Linotype" w:hAnsi="Palatino Linotype"/>
          <w:i/>
          <w:sz w:val="18"/>
          <w:szCs w:val="18"/>
          <w:rPrChange w:id="65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54"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65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56" w:author="Thomas Erol Tavolara" w:date="2022-11-22T17:28:00Z">
            <w:rPr>
              <w:rFonts w:ascii="Palatino Linotype" w:hAnsi="Palatino Linotype"/>
              <w:sz w:val="18"/>
              <w:szCs w:val="18"/>
            </w:rPr>
          </w:rPrChange>
        </w:rPr>
        <w:t>R.J.;</w:t>
      </w:r>
      <w:r w:rsidRPr="009F451C">
        <w:rPr>
          <w:rFonts w:ascii="Palatino Linotype" w:hAnsi="Palatino Linotype"/>
          <w:i/>
          <w:sz w:val="18"/>
          <w:szCs w:val="18"/>
          <w:rPrChange w:id="6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58" w:author="Thomas Erol Tavolara" w:date="2022-11-22T17:28:00Z">
            <w:rPr>
              <w:rFonts w:ascii="Palatino Linotype" w:hAnsi="Palatino Linotype"/>
              <w:sz w:val="18"/>
              <w:szCs w:val="18"/>
            </w:rPr>
          </w:rPrChange>
        </w:rPr>
        <w:t>Barbieri,</w:t>
      </w:r>
      <w:r w:rsidRPr="009F451C">
        <w:rPr>
          <w:rFonts w:ascii="Palatino Linotype" w:hAnsi="Palatino Linotype"/>
          <w:i/>
          <w:sz w:val="18"/>
          <w:szCs w:val="18"/>
          <w:rPrChange w:id="6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60"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6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62" w:author="Thomas Erol Tavolara" w:date="2022-11-22T17:28:00Z">
            <w:rPr>
              <w:rFonts w:ascii="Palatino Linotype" w:hAnsi="Palatino Linotype"/>
              <w:sz w:val="18"/>
              <w:szCs w:val="18"/>
            </w:rPr>
          </w:rPrChange>
        </w:rPr>
        <w:t>Mahmood,</w:t>
      </w:r>
      <w:r w:rsidRPr="009F451C">
        <w:rPr>
          <w:rFonts w:ascii="Palatino Linotype" w:hAnsi="Palatino Linotype"/>
          <w:i/>
          <w:sz w:val="18"/>
          <w:szCs w:val="18"/>
          <w:rPrChange w:id="6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64"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6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66" w:author="Thomas Erol Tavolara" w:date="2022-11-22T17:28:00Z">
            <w:rPr>
              <w:rFonts w:ascii="Palatino Linotype" w:hAnsi="Palatino Linotype"/>
              <w:sz w:val="18"/>
              <w:szCs w:val="18"/>
            </w:rPr>
          </w:rPrChange>
        </w:rPr>
        <w:t>Data-efficient</w:t>
      </w:r>
      <w:r w:rsidRPr="009F451C">
        <w:rPr>
          <w:rFonts w:ascii="Palatino Linotype" w:hAnsi="Palatino Linotype"/>
          <w:i/>
          <w:sz w:val="18"/>
          <w:szCs w:val="18"/>
          <w:rPrChange w:id="6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68"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6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70" w:author="Thomas Erol Tavolara" w:date="2022-11-22T17:28:00Z">
            <w:rPr>
              <w:rFonts w:ascii="Palatino Linotype" w:hAnsi="Palatino Linotype"/>
              <w:sz w:val="18"/>
              <w:szCs w:val="18"/>
            </w:rPr>
          </w:rPrChange>
        </w:rPr>
        <w:t>weakly</w:t>
      </w:r>
      <w:r w:rsidRPr="009F451C">
        <w:rPr>
          <w:rFonts w:ascii="Palatino Linotype" w:hAnsi="Palatino Linotype"/>
          <w:i/>
          <w:sz w:val="18"/>
          <w:szCs w:val="18"/>
          <w:rPrChange w:id="6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72" w:author="Thomas Erol Tavolara" w:date="2022-11-22T17:28:00Z">
            <w:rPr>
              <w:rFonts w:ascii="Palatino Linotype" w:hAnsi="Palatino Linotype"/>
              <w:sz w:val="18"/>
              <w:szCs w:val="18"/>
            </w:rPr>
          </w:rPrChange>
        </w:rPr>
        <w:t>supervised</w:t>
      </w:r>
      <w:r w:rsidRPr="009F451C">
        <w:rPr>
          <w:rFonts w:ascii="Palatino Linotype" w:hAnsi="Palatino Linotype"/>
          <w:i/>
          <w:sz w:val="18"/>
          <w:szCs w:val="18"/>
          <w:rPrChange w:id="67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74" w:author="Thomas Erol Tavolara" w:date="2022-11-22T17:28:00Z">
            <w:rPr>
              <w:rFonts w:ascii="Palatino Linotype" w:hAnsi="Palatino Linotype"/>
              <w:sz w:val="18"/>
              <w:szCs w:val="18"/>
            </w:rPr>
          </w:rPrChange>
        </w:rPr>
        <w:t>computational</w:t>
      </w:r>
      <w:r w:rsidRPr="009F451C">
        <w:rPr>
          <w:rFonts w:ascii="Palatino Linotype" w:hAnsi="Palatino Linotype"/>
          <w:i/>
          <w:sz w:val="18"/>
          <w:szCs w:val="18"/>
          <w:rPrChange w:id="6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76" w:author="Thomas Erol Tavolara" w:date="2022-11-22T17:28:00Z">
            <w:rPr>
              <w:rFonts w:ascii="Palatino Linotype" w:hAnsi="Palatino Linotype"/>
              <w:sz w:val="18"/>
              <w:szCs w:val="18"/>
            </w:rPr>
          </w:rPrChange>
        </w:rPr>
        <w:t>pathology</w:t>
      </w:r>
      <w:r w:rsidRPr="009F451C">
        <w:rPr>
          <w:rFonts w:ascii="Palatino Linotype" w:hAnsi="Palatino Linotype"/>
          <w:i/>
          <w:sz w:val="18"/>
          <w:szCs w:val="18"/>
          <w:rPrChange w:id="6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78" w:author="Thomas Erol Tavolara" w:date="2022-11-22T17:28:00Z">
            <w:rPr>
              <w:rFonts w:ascii="Palatino Linotype" w:hAnsi="Palatino Linotype"/>
              <w:sz w:val="18"/>
              <w:szCs w:val="18"/>
            </w:rPr>
          </w:rPrChange>
        </w:rPr>
        <w:t>on</w:t>
      </w:r>
      <w:r w:rsidRPr="009F451C">
        <w:rPr>
          <w:rFonts w:ascii="Palatino Linotype" w:hAnsi="Palatino Linotype"/>
          <w:i/>
          <w:sz w:val="18"/>
          <w:szCs w:val="18"/>
          <w:rPrChange w:id="6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80" w:author="Thomas Erol Tavolara" w:date="2022-11-22T17:28:00Z">
            <w:rPr>
              <w:rFonts w:ascii="Palatino Linotype" w:hAnsi="Palatino Linotype"/>
              <w:sz w:val="18"/>
              <w:szCs w:val="18"/>
            </w:rPr>
          </w:rPrChange>
        </w:rPr>
        <w:t>whole-slide</w:t>
      </w:r>
      <w:r w:rsidRPr="009F451C">
        <w:rPr>
          <w:rFonts w:ascii="Palatino Linotype" w:hAnsi="Palatino Linotype"/>
          <w:i/>
          <w:sz w:val="18"/>
          <w:szCs w:val="18"/>
          <w:rPrChange w:id="6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82"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683" w:author="Thomas Erol Tavolara" w:date="2022-11-22T17:28:00Z">
            <w:rPr>
              <w:rFonts w:ascii="Palatino Linotype" w:hAnsi="Palatino Linotype"/>
              <w:i/>
              <w:sz w:val="18"/>
              <w:szCs w:val="18"/>
            </w:rPr>
          </w:rPrChange>
        </w:rPr>
        <w:t xml:space="preserve"> Nat. Biomed. Eng. </w:t>
      </w:r>
      <w:r w:rsidRPr="009F451C">
        <w:rPr>
          <w:rFonts w:ascii="Palatino Linotype" w:hAnsi="Palatino Linotype"/>
          <w:b/>
          <w:sz w:val="18"/>
          <w:szCs w:val="18"/>
          <w:rPrChange w:id="684" w:author="Thomas Erol Tavolara" w:date="2022-11-22T17:28:00Z">
            <w:rPr>
              <w:rFonts w:ascii="Palatino Linotype" w:hAnsi="Palatino Linotype"/>
              <w:b/>
              <w:sz w:val="18"/>
              <w:szCs w:val="18"/>
            </w:rPr>
          </w:rPrChange>
        </w:rPr>
        <w:t>2021</w:t>
      </w:r>
      <w:r w:rsidRPr="009F451C">
        <w:rPr>
          <w:rFonts w:ascii="Palatino Linotype" w:hAnsi="Palatino Linotype"/>
          <w:sz w:val="18"/>
          <w:szCs w:val="18"/>
          <w:rPrChange w:id="68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686" w:author="Thomas Erol Tavolara" w:date="2022-11-22T17:28:00Z">
            <w:rPr>
              <w:rFonts w:ascii="Palatino Linotype" w:hAnsi="Palatino Linotype"/>
              <w:i/>
              <w:sz w:val="18"/>
              <w:szCs w:val="18"/>
            </w:rPr>
          </w:rPrChange>
        </w:rPr>
        <w:t xml:space="preserve"> 5</w:t>
      </w:r>
      <w:r w:rsidRPr="009F451C">
        <w:rPr>
          <w:rFonts w:ascii="Palatino Linotype" w:hAnsi="Palatino Linotype"/>
          <w:sz w:val="18"/>
          <w:szCs w:val="18"/>
          <w:rPrChange w:id="68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68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89" w:author="Thomas Erol Tavolara" w:date="2022-11-22T17:28:00Z">
            <w:rPr>
              <w:rFonts w:ascii="Palatino Linotype" w:hAnsi="Palatino Linotype"/>
              <w:sz w:val="18"/>
              <w:szCs w:val="18"/>
            </w:rPr>
          </w:rPrChange>
        </w:rPr>
        <w:t>555–570.</w:t>
      </w:r>
    </w:p>
    <w:p w14:paraId="76C48525"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690"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691" w:author="Thomas Erol Tavolara" w:date="2022-11-22T17:28:00Z">
            <w:rPr>
              <w:rFonts w:ascii="Palatino Linotype" w:hAnsi="Palatino Linotype"/>
              <w:sz w:val="18"/>
              <w:szCs w:val="18"/>
            </w:rPr>
          </w:rPrChange>
        </w:rPr>
        <w:t>Lu,</w:t>
      </w:r>
      <w:r w:rsidRPr="009F451C">
        <w:rPr>
          <w:rFonts w:ascii="Palatino Linotype" w:hAnsi="Palatino Linotype"/>
          <w:i/>
          <w:sz w:val="18"/>
          <w:szCs w:val="18"/>
          <w:rPrChange w:id="69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93" w:author="Thomas Erol Tavolara" w:date="2022-11-22T17:28:00Z">
            <w:rPr>
              <w:rFonts w:ascii="Palatino Linotype" w:hAnsi="Palatino Linotype"/>
              <w:sz w:val="18"/>
              <w:szCs w:val="18"/>
            </w:rPr>
          </w:rPrChange>
        </w:rPr>
        <w:t>M.Y.;</w:t>
      </w:r>
      <w:r w:rsidRPr="009F451C">
        <w:rPr>
          <w:rFonts w:ascii="Palatino Linotype" w:hAnsi="Palatino Linotype"/>
          <w:i/>
          <w:sz w:val="18"/>
          <w:szCs w:val="18"/>
          <w:rPrChange w:id="69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95"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69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97" w:author="Thomas Erol Tavolara" w:date="2022-11-22T17:28:00Z">
            <w:rPr>
              <w:rFonts w:ascii="Palatino Linotype" w:hAnsi="Palatino Linotype"/>
              <w:sz w:val="18"/>
              <w:szCs w:val="18"/>
            </w:rPr>
          </w:rPrChange>
        </w:rPr>
        <w:t>T.Y.;</w:t>
      </w:r>
      <w:r w:rsidRPr="009F451C">
        <w:rPr>
          <w:rFonts w:ascii="Palatino Linotype" w:hAnsi="Palatino Linotype"/>
          <w:i/>
          <w:sz w:val="18"/>
          <w:szCs w:val="18"/>
          <w:rPrChange w:id="69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699" w:author="Thomas Erol Tavolara" w:date="2022-11-22T17:28:00Z">
            <w:rPr>
              <w:rFonts w:ascii="Palatino Linotype" w:hAnsi="Palatino Linotype"/>
              <w:sz w:val="18"/>
              <w:szCs w:val="18"/>
            </w:rPr>
          </w:rPrChange>
        </w:rPr>
        <w:t>Williamson,</w:t>
      </w:r>
      <w:r w:rsidRPr="009F451C">
        <w:rPr>
          <w:rFonts w:ascii="Palatino Linotype" w:hAnsi="Palatino Linotype"/>
          <w:i/>
          <w:sz w:val="18"/>
          <w:szCs w:val="18"/>
          <w:rPrChange w:id="7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01" w:author="Thomas Erol Tavolara" w:date="2022-11-22T17:28:00Z">
            <w:rPr>
              <w:rFonts w:ascii="Palatino Linotype" w:hAnsi="Palatino Linotype"/>
              <w:sz w:val="18"/>
              <w:szCs w:val="18"/>
            </w:rPr>
          </w:rPrChange>
        </w:rPr>
        <w:t>D.F.K.;</w:t>
      </w:r>
      <w:r w:rsidRPr="009F451C">
        <w:rPr>
          <w:rFonts w:ascii="Palatino Linotype" w:hAnsi="Palatino Linotype"/>
          <w:i/>
          <w:sz w:val="18"/>
          <w:szCs w:val="18"/>
          <w:rPrChange w:id="7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03" w:author="Thomas Erol Tavolara" w:date="2022-11-22T17:28:00Z">
            <w:rPr>
              <w:rFonts w:ascii="Palatino Linotype" w:hAnsi="Palatino Linotype"/>
              <w:sz w:val="18"/>
              <w:szCs w:val="18"/>
            </w:rPr>
          </w:rPrChange>
        </w:rPr>
        <w:t>Zhao,</w:t>
      </w:r>
      <w:r w:rsidRPr="009F451C">
        <w:rPr>
          <w:rFonts w:ascii="Palatino Linotype" w:hAnsi="Palatino Linotype"/>
          <w:i/>
          <w:sz w:val="18"/>
          <w:szCs w:val="18"/>
          <w:rPrChange w:id="7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05"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7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07" w:author="Thomas Erol Tavolara" w:date="2022-11-22T17:28:00Z">
            <w:rPr>
              <w:rFonts w:ascii="Palatino Linotype" w:hAnsi="Palatino Linotype"/>
              <w:sz w:val="18"/>
              <w:szCs w:val="18"/>
            </w:rPr>
          </w:rPrChange>
        </w:rPr>
        <w:t>Shady,</w:t>
      </w:r>
      <w:r w:rsidRPr="009F451C">
        <w:rPr>
          <w:rFonts w:ascii="Palatino Linotype" w:hAnsi="Palatino Linotype"/>
          <w:i/>
          <w:sz w:val="18"/>
          <w:szCs w:val="18"/>
          <w:rPrChange w:id="7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09"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71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711" w:author="Thomas Erol Tavolara" w:date="2022-11-22T17:28:00Z">
            <w:rPr>
              <w:rFonts w:ascii="Palatino Linotype" w:hAnsi="Palatino Linotype"/>
              <w:sz w:val="18"/>
              <w:szCs w:val="18"/>
            </w:rPr>
          </w:rPrChange>
        </w:rPr>
        <w:t>Lipkova</w:t>
      </w:r>
      <w:proofErr w:type="spellEnd"/>
      <w:r w:rsidRPr="009F451C">
        <w:rPr>
          <w:rFonts w:ascii="Palatino Linotype" w:hAnsi="Palatino Linotype"/>
          <w:sz w:val="18"/>
          <w:szCs w:val="18"/>
          <w:rPrChange w:id="71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71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14"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71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16" w:author="Thomas Erol Tavolara" w:date="2022-11-22T17:28:00Z">
            <w:rPr>
              <w:rFonts w:ascii="Palatino Linotype" w:hAnsi="Palatino Linotype"/>
              <w:sz w:val="18"/>
              <w:szCs w:val="18"/>
            </w:rPr>
          </w:rPrChange>
        </w:rPr>
        <w:t>Mahmood,</w:t>
      </w:r>
      <w:r w:rsidRPr="009F451C">
        <w:rPr>
          <w:rFonts w:ascii="Palatino Linotype" w:hAnsi="Palatino Linotype"/>
          <w:i/>
          <w:sz w:val="18"/>
          <w:szCs w:val="18"/>
          <w:rPrChange w:id="71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18"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71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20" w:author="Thomas Erol Tavolara" w:date="2022-11-22T17:28:00Z">
            <w:rPr>
              <w:rFonts w:ascii="Palatino Linotype" w:hAnsi="Palatino Linotype"/>
              <w:sz w:val="18"/>
              <w:szCs w:val="18"/>
            </w:rPr>
          </w:rPrChange>
        </w:rPr>
        <w:t>AI-based</w:t>
      </w:r>
      <w:r w:rsidRPr="009F451C">
        <w:rPr>
          <w:rFonts w:ascii="Palatino Linotype" w:hAnsi="Palatino Linotype"/>
          <w:i/>
          <w:sz w:val="18"/>
          <w:szCs w:val="18"/>
          <w:rPrChange w:id="72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22" w:author="Thomas Erol Tavolara" w:date="2022-11-22T17:28:00Z">
            <w:rPr>
              <w:rFonts w:ascii="Palatino Linotype" w:hAnsi="Palatino Linotype"/>
              <w:sz w:val="18"/>
              <w:szCs w:val="18"/>
            </w:rPr>
          </w:rPrChange>
        </w:rPr>
        <w:t>pathology</w:t>
      </w:r>
      <w:r w:rsidRPr="009F451C">
        <w:rPr>
          <w:rFonts w:ascii="Palatino Linotype" w:hAnsi="Palatino Linotype"/>
          <w:i/>
          <w:sz w:val="18"/>
          <w:szCs w:val="18"/>
          <w:rPrChange w:id="72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24" w:author="Thomas Erol Tavolara" w:date="2022-11-22T17:28:00Z">
            <w:rPr>
              <w:rFonts w:ascii="Palatino Linotype" w:hAnsi="Palatino Linotype"/>
              <w:sz w:val="18"/>
              <w:szCs w:val="18"/>
            </w:rPr>
          </w:rPrChange>
        </w:rPr>
        <w:t>predicts</w:t>
      </w:r>
      <w:r w:rsidRPr="009F451C">
        <w:rPr>
          <w:rFonts w:ascii="Palatino Linotype" w:hAnsi="Palatino Linotype"/>
          <w:i/>
          <w:sz w:val="18"/>
          <w:szCs w:val="18"/>
          <w:rPrChange w:id="72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26" w:author="Thomas Erol Tavolara" w:date="2022-11-22T17:28:00Z">
            <w:rPr>
              <w:rFonts w:ascii="Palatino Linotype" w:hAnsi="Palatino Linotype"/>
              <w:sz w:val="18"/>
              <w:szCs w:val="18"/>
            </w:rPr>
          </w:rPrChange>
        </w:rPr>
        <w:t>origins</w:t>
      </w:r>
      <w:r w:rsidRPr="009F451C">
        <w:rPr>
          <w:rFonts w:ascii="Palatino Linotype" w:hAnsi="Palatino Linotype"/>
          <w:i/>
          <w:sz w:val="18"/>
          <w:szCs w:val="18"/>
          <w:rPrChange w:id="7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28"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72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30" w:author="Thomas Erol Tavolara" w:date="2022-11-22T17:28:00Z">
            <w:rPr>
              <w:rFonts w:ascii="Palatino Linotype" w:hAnsi="Palatino Linotype"/>
              <w:sz w:val="18"/>
              <w:szCs w:val="18"/>
            </w:rPr>
          </w:rPrChange>
        </w:rPr>
        <w:t>cancers</w:t>
      </w:r>
      <w:r w:rsidRPr="009F451C">
        <w:rPr>
          <w:rFonts w:ascii="Palatino Linotype" w:hAnsi="Palatino Linotype"/>
          <w:i/>
          <w:sz w:val="18"/>
          <w:szCs w:val="18"/>
          <w:rPrChange w:id="73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32" w:author="Thomas Erol Tavolara" w:date="2022-11-22T17:28:00Z">
            <w:rPr>
              <w:rFonts w:ascii="Palatino Linotype" w:hAnsi="Palatino Linotype"/>
              <w:sz w:val="18"/>
              <w:szCs w:val="18"/>
            </w:rPr>
          </w:rPrChange>
        </w:rPr>
        <w:t>of</w:t>
      </w:r>
      <w:r w:rsidRPr="009F451C">
        <w:rPr>
          <w:rFonts w:ascii="Palatino Linotype" w:hAnsi="Palatino Linotype"/>
          <w:i/>
          <w:sz w:val="18"/>
          <w:szCs w:val="18"/>
          <w:rPrChange w:id="7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34" w:author="Thomas Erol Tavolara" w:date="2022-11-22T17:28:00Z">
            <w:rPr>
              <w:rFonts w:ascii="Palatino Linotype" w:hAnsi="Palatino Linotype"/>
              <w:sz w:val="18"/>
              <w:szCs w:val="18"/>
            </w:rPr>
          </w:rPrChange>
        </w:rPr>
        <w:t>unknown</w:t>
      </w:r>
      <w:r w:rsidRPr="009F451C">
        <w:rPr>
          <w:rFonts w:ascii="Palatino Linotype" w:hAnsi="Palatino Linotype"/>
          <w:i/>
          <w:sz w:val="18"/>
          <w:szCs w:val="18"/>
          <w:rPrChange w:id="73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36" w:author="Thomas Erol Tavolara" w:date="2022-11-22T17:28:00Z">
            <w:rPr>
              <w:rFonts w:ascii="Palatino Linotype" w:hAnsi="Palatino Linotype"/>
              <w:sz w:val="18"/>
              <w:szCs w:val="18"/>
            </w:rPr>
          </w:rPrChange>
        </w:rPr>
        <w:t>primary.</w:t>
      </w:r>
      <w:r w:rsidRPr="009F451C">
        <w:rPr>
          <w:rFonts w:ascii="Palatino Linotype" w:hAnsi="Palatino Linotype"/>
          <w:i/>
          <w:sz w:val="18"/>
          <w:szCs w:val="18"/>
          <w:rPrChange w:id="737" w:author="Thomas Erol Tavolara" w:date="2022-11-22T17:28:00Z">
            <w:rPr>
              <w:rFonts w:ascii="Palatino Linotype" w:hAnsi="Palatino Linotype"/>
              <w:i/>
              <w:sz w:val="18"/>
              <w:szCs w:val="18"/>
            </w:rPr>
          </w:rPrChange>
        </w:rPr>
        <w:t xml:space="preserve"> Nature </w:t>
      </w:r>
      <w:r w:rsidRPr="009F451C">
        <w:rPr>
          <w:rFonts w:ascii="Palatino Linotype" w:hAnsi="Palatino Linotype"/>
          <w:b/>
          <w:sz w:val="18"/>
          <w:szCs w:val="18"/>
          <w:rPrChange w:id="738" w:author="Thomas Erol Tavolara" w:date="2022-11-22T17:28:00Z">
            <w:rPr>
              <w:rFonts w:ascii="Palatino Linotype" w:hAnsi="Palatino Linotype"/>
              <w:b/>
              <w:sz w:val="18"/>
              <w:szCs w:val="18"/>
            </w:rPr>
          </w:rPrChange>
        </w:rPr>
        <w:t>2021</w:t>
      </w:r>
      <w:r w:rsidRPr="009F451C">
        <w:rPr>
          <w:rFonts w:ascii="Palatino Linotype" w:hAnsi="Palatino Linotype"/>
          <w:sz w:val="18"/>
          <w:szCs w:val="18"/>
          <w:rPrChange w:id="73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740" w:author="Thomas Erol Tavolara" w:date="2022-11-22T17:28:00Z">
            <w:rPr>
              <w:rFonts w:ascii="Palatino Linotype" w:hAnsi="Palatino Linotype"/>
              <w:i/>
              <w:sz w:val="18"/>
              <w:szCs w:val="18"/>
            </w:rPr>
          </w:rPrChange>
        </w:rPr>
        <w:t xml:space="preserve"> 594</w:t>
      </w:r>
      <w:r w:rsidRPr="009F451C">
        <w:rPr>
          <w:rFonts w:ascii="Palatino Linotype" w:hAnsi="Palatino Linotype"/>
          <w:sz w:val="18"/>
          <w:szCs w:val="18"/>
          <w:rPrChange w:id="74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74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43" w:author="Thomas Erol Tavolara" w:date="2022-11-22T17:28:00Z">
            <w:rPr>
              <w:rFonts w:ascii="Palatino Linotype" w:hAnsi="Palatino Linotype"/>
              <w:sz w:val="18"/>
              <w:szCs w:val="18"/>
            </w:rPr>
          </w:rPrChange>
        </w:rPr>
        <w:t>106–110.</w:t>
      </w:r>
    </w:p>
    <w:p w14:paraId="6C34E3C2"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744"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745" w:author="Thomas Erol Tavolara" w:date="2022-11-22T17:28:00Z">
            <w:rPr>
              <w:rFonts w:ascii="Palatino Linotype" w:hAnsi="Palatino Linotype"/>
              <w:sz w:val="18"/>
              <w:szCs w:val="18"/>
            </w:rPr>
          </w:rPrChange>
        </w:rPr>
        <w:t>Lu,</w:t>
      </w:r>
      <w:r w:rsidRPr="009F451C">
        <w:rPr>
          <w:rFonts w:ascii="Palatino Linotype" w:hAnsi="Palatino Linotype"/>
          <w:i/>
          <w:sz w:val="18"/>
          <w:szCs w:val="18"/>
          <w:rPrChange w:id="74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47" w:author="Thomas Erol Tavolara" w:date="2022-11-22T17:28:00Z">
            <w:rPr>
              <w:rFonts w:ascii="Palatino Linotype" w:hAnsi="Palatino Linotype"/>
              <w:sz w:val="18"/>
              <w:szCs w:val="18"/>
            </w:rPr>
          </w:rPrChange>
        </w:rPr>
        <w:t>M.Y.;</w:t>
      </w:r>
      <w:r w:rsidRPr="009F451C">
        <w:rPr>
          <w:rFonts w:ascii="Palatino Linotype" w:hAnsi="Palatino Linotype"/>
          <w:i/>
          <w:sz w:val="18"/>
          <w:szCs w:val="18"/>
          <w:rPrChange w:id="74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49"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7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51" w:author="Thomas Erol Tavolara" w:date="2022-11-22T17:28:00Z">
            <w:rPr>
              <w:rFonts w:ascii="Palatino Linotype" w:hAnsi="Palatino Linotype"/>
              <w:sz w:val="18"/>
              <w:szCs w:val="18"/>
            </w:rPr>
          </w:rPrChange>
        </w:rPr>
        <w:t>R.J.;</w:t>
      </w:r>
      <w:r w:rsidRPr="009F451C">
        <w:rPr>
          <w:rFonts w:ascii="Palatino Linotype" w:hAnsi="Palatino Linotype"/>
          <w:i/>
          <w:sz w:val="18"/>
          <w:szCs w:val="18"/>
          <w:rPrChange w:id="7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53" w:author="Thomas Erol Tavolara" w:date="2022-11-22T17:28:00Z">
            <w:rPr>
              <w:rFonts w:ascii="Palatino Linotype" w:hAnsi="Palatino Linotype"/>
              <w:sz w:val="18"/>
              <w:szCs w:val="18"/>
            </w:rPr>
          </w:rPrChange>
        </w:rPr>
        <w:t>Kong,</w:t>
      </w:r>
      <w:r w:rsidRPr="009F451C">
        <w:rPr>
          <w:rFonts w:ascii="Palatino Linotype" w:hAnsi="Palatino Linotype"/>
          <w:i/>
          <w:sz w:val="18"/>
          <w:szCs w:val="18"/>
          <w:rPrChange w:id="75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55"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756"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757" w:author="Thomas Erol Tavolara" w:date="2022-11-22T17:28:00Z">
            <w:rPr>
              <w:rFonts w:ascii="Palatino Linotype" w:hAnsi="Palatino Linotype"/>
              <w:sz w:val="18"/>
              <w:szCs w:val="18"/>
            </w:rPr>
          </w:rPrChange>
        </w:rPr>
        <w:t>Lipkova</w:t>
      </w:r>
      <w:proofErr w:type="spellEnd"/>
      <w:r w:rsidRPr="009F451C">
        <w:rPr>
          <w:rFonts w:ascii="Palatino Linotype" w:hAnsi="Palatino Linotype"/>
          <w:sz w:val="18"/>
          <w:szCs w:val="18"/>
          <w:rPrChange w:id="75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7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60"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7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62" w:author="Thomas Erol Tavolara" w:date="2022-11-22T17:28:00Z">
            <w:rPr>
              <w:rFonts w:ascii="Palatino Linotype" w:hAnsi="Palatino Linotype"/>
              <w:sz w:val="18"/>
              <w:szCs w:val="18"/>
            </w:rPr>
          </w:rPrChange>
        </w:rPr>
        <w:t>Singh,</w:t>
      </w:r>
      <w:r w:rsidRPr="009F451C">
        <w:rPr>
          <w:rFonts w:ascii="Palatino Linotype" w:hAnsi="Palatino Linotype"/>
          <w:i/>
          <w:sz w:val="18"/>
          <w:szCs w:val="18"/>
          <w:rPrChange w:id="7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64" w:author="Thomas Erol Tavolara" w:date="2022-11-22T17:28:00Z">
            <w:rPr>
              <w:rFonts w:ascii="Palatino Linotype" w:hAnsi="Palatino Linotype"/>
              <w:sz w:val="18"/>
              <w:szCs w:val="18"/>
            </w:rPr>
          </w:rPrChange>
        </w:rPr>
        <w:t>R.;</w:t>
      </w:r>
      <w:r w:rsidRPr="009F451C">
        <w:rPr>
          <w:rFonts w:ascii="Palatino Linotype" w:hAnsi="Palatino Linotype"/>
          <w:i/>
          <w:sz w:val="18"/>
          <w:szCs w:val="18"/>
          <w:rPrChange w:id="7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66" w:author="Thomas Erol Tavolara" w:date="2022-11-22T17:28:00Z">
            <w:rPr>
              <w:rFonts w:ascii="Palatino Linotype" w:hAnsi="Palatino Linotype"/>
              <w:sz w:val="18"/>
              <w:szCs w:val="18"/>
            </w:rPr>
          </w:rPrChange>
        </w:rPr>
        <w:t>Williamson,</w:t>
      </w:r>
      <w:r w:rsidRPr="009F451C">
        <w:rPr>
          <w:rFonts w:ascii="Palatino Linotype" w:hAnsi="Palatino Linotype"/>
          <w:i/>
          <w:sz w:val="18"/>
          <w:szCs w:val="18"/>
          <w:rPrChange w:id="7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68" w:author="Thomas Erol Tavolara" w:date="2022-11-22T17:28:00Z">
            <w:rPr>
              <w:rFonts w:ascii="Palatino Linotype" w:hAnsi="Palatino Linotype"/>
              <w:sz w:val="18"/>
              <w:szCs w:val="18"/>
            </w:rPr>
          </w:rPrChange>
        </w:rPr>
        <w:t>D.F.K.;</w:t>
      </w:r>
      <w:r w:rsidRPr="009F451C">
        <w:rPr>
          <w:rFonts w:ascii="Palatino Linotype" w:hAnsi="Palatino Linotype"/>
          <w:i/>
          <w:sz w:val="18"/>
          <w:szCs w:val="18"/>
          <w:rPrChange w:id="7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70"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7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72" w:author="Thomas Erol Tavolara" w:date="2022-11-22T17:28:00Z">
            <w:rPr>
              <w:rFonts w:ascii="Palatino Linotype" w:hAnsi="Palatino Linotype"/>
              <w:sz w:val="18"/>
              <w:szCs w:val="18"/>
            </w:rPr>
          </w:rPrChange>
        </w:rPr>
        <w:t>T.Y.;</w:t>
      </w:r>
      <w:r w:rsidRPr="009F451C">
        <w:rPr>
          <w:rFonts w:ascii="Palatino Linotype" w:hAnsi="Palatino Linotype"/>
          <w:i/>
          <w:sz w:val="18"/>
          <w:szCs w:val="18"/>
          <w:rPrChange w:id="77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74" w:author="Thomas Erol Tavolara" w:date="2022-11-22T17:28:00Z">
            <w:rPr>
              <w:rFonts w:ascii="Palatino Linotype" w:hAnsi="Palatino Linotype"/>
              <w:sz w:val="18"/>
              <w:szCs w:val="18"/>
            </w:rPr>
          </w:rPrChange>
        </w:rPr>
        <w:t>Mahmood,</w:t>
      </w:r>
      <w:r w:rsidRPr="009F451C">
        <w:rPr>
          <w:rFonts w:ascii="Palatino Linotype" w:hAnsi="Palatino Linotype"/>
          <w:i/>
          <w:sz w:val="18"/>
          <w:szCs w:val="18"/>
          <w:rPrChange w:id="7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76"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7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78" w:author="Thomas Erol Tavolara" w:date="2022-11-22T17:28:00Z">
            <w:rPr>
              <w:rFonts w:ascii="Palatino Linotype" w:hAnsi="Palatino Linotype"/>
              <w:sz w:val="18"/>
              <w:szCs w:val="18"/>
            </w:rPr>
          </w:rPrChange>
        </w:rPr>
        <w:t>Federated</w:t>
      </w:r>
      <w:r w:rsidRPr="009F451C">
        <w:rPr>
          <w:rFonts w:ascii="Palatino Linotype" w:hAnsi="Palatino Linotype"/>
          <w:i/>
          <w:sz w:val="18"/>
          <w:szCs w:val="18"/>
          <w:rPrChange w:id="7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80"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7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82"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78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84" w:author="Thomas Erol Tavolara" w:date="2022-11-22T17:28:00Z">
            <w:rPr>
              <w:rFonts w:ascii="Palatino Linotype" w:hAnsi="Palatino Linotype"/>
              <w:sz w:val="18"/>
              <w:szCs w:val="18"/>
            </w:rPr>
          </w:rPrChange>
        </w:rPr>
        <w:t>computational</w:t>
      </w:r>
      <w:r w:rsidRPr="009F451C">
        <w:rPr>
          <w:rFonts w:ascii="Palatino Linotype" w:hAnsi="Palatino Linotype"/>
          <w:i/>
          <w:sz w:val="18"/>
          <w:szCs w:val="18"/>
          <w:rPrChange w:id="78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86" w:author="Thomas Erol Tavolara" w:date="2022-11-22T17:28:00Z">
            <w:rPr>
              <w:rFonts w:ascii="Palatino Linotype" w:hAnsi="Palatino Linotype"/>
              <w:sz w:val="18"/>
              <w:szCs w:val="18"/>
            </w:rPr>
          </w:rPrChange>
        </w:rPr>
        <w:t>pathology</w:t>
      </w:r>
      <w:r w:rsidRPr="009F451C">
        <w:rPr>
          <w:rFonts w:ascii="Palatino Linotype" w:hAnsi="Palatino Linotype"/>
          <w:i/>
          <w:sz w:val="18"/>
          <w:szCs w:val="18"/>
          <w:rPrChange w:id="78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88" w:author="Thomas Erol Tavolara" w:date="2022-11-22T17:28:00Z">
            <w:rPr>
              <w:rFonts w:ascii="Palatino Linotype" w:hAnsi="Palatino Linotype"/>
              <w:sz w:val="18"/>
              <w:szCs w:val="18"/>
            </w:rPr>
          </w:rPrChange>
        </w:rPr>
        <w:t>on</w:t>
      </w:r>
      <w:r w:rsidRPr="009F451C">
        <w:rPr>
          <w:rFonts w:ascii="Palatino Linotype" w:hAnsi="Palatino Linotype"/>
          <w:i/>
          <w:sz w:val="18"/>
          <w:szCs w:val="18"/>
          <w:rPrChange w:id="7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90" w:author="Thomas Erol Tavolara" w:date="2022-11-22T17:28:00Z">
            <w:rPr>
              <w:rFonts w:ascii="Palatino Linotype" w:hAnsi="Palatino Linotype"/>
              <w:sz w:val="18"/>
              <w:szCs w:val="18"/>
            </w:rPr>
          </w:rPrChange>
        </w:rPr>
        <w:t>gigapixel</w:t>
      </w:r>
      <w:r w:rsidRPr="009F451C">
        <w:rPr>
          <w:rFonts w:ascii="Palatino Linotype" w:hAnsi="Palatino Linotype"/>
          <w:i/>
          <w:sz w:val="18"/>
          <w:szCs w:val="18"/>
          <w:rPrChange w:id="7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92" w:author="Thomas Erol Tavolara" w:date="2022-11-22T17:28:00Z">
            <w:rPr>
              <w:rFonts w:ascii="Palatino Linotype" w:hAnsi="Palatino Linotype"/>
              <w:sz w:val="18"/>
              <w:szCs w:val="18"/>
            </w:rPr>
          </w:rPrChange>
        </w:rPr>
        <w:t>whole</w:t>
      </w:r>
      <w:r w:rsidRPr="009F451C">
        <w:rPr>
          <w:rFonts w:ascii="Palatino Linotype" w:hAnsi="Palatino Linotype"/>
          <w:i/>
          <w:sz w:val="18"/>
          <w:szCs w:val="18"/>
          <w:rPrChange w:id="7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94" w:author="Thomas Erol Tavolara" w:date="2022-11-22T17:28:00Z">
            <w:rPr>
              <w:rFonts w:ascii="Palatino Linotype" w:hAnsi="Palatino Linotype"/>
              <w:sz w:val="18"/>
              <w:szCs w:val="18"/>
            </w:rPr>
          </w:rPrChange>
        </w:rPr>
        <w:t>slide</w:t>
      </w:r>
      <w:r w:rsidRPr="009F451C">
        <w:rPr>
          <w:rFonts w:ascii="Palatino Linotype" w:hAnsi="Palatino Linotype"/>
          <w:i/>
          <w:sz w:val="18"/>
          <w:szCs w:val="18"/>
          <w:rPrChange w:id="7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796"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797" w:author="Thomas Erol Tavolara" w:date="2022-11-22T17:28:00Z">
            <w:rPr>
              <w:rFonts w:ascii="Palatino Linotype" w:hAnsi="Palatino Linotype"/>
              <w:i/>
              <w:sz w:val="18"/>
              <w:szCs w:val="18"/>
            </w:rPr>
          </w:rPrChange>
        </w:rPr>
        <w:t xml:space="preserve"> Med. Image Anal. </w:t>
      </w:r>
      <w:r w:rsidRPr="009F451C">
        <w:rPr>
          <w:rFonts w:ascii="Palatino Linotype" w:hAnsi="Palatino Linotype"/>
          <w:b/>
          <w:sz w:val="18"/>
          <w:szCs w:val="18"/>
          <w:rPrChange w:id="798" w:author="Thomas Erol Tavolara" w:date="2022-11-22T17:28:00Z">
            <w:rPr>
              <w:rFonts w:ascii="Palatino Linotype" w:hAnsi="Palatino Linotype"/>
              <w:b/>
              <w:sz w:val="18"/>
              <w:szCs w:val="18"/>
            </w:rPr>
          </w:rPrChange>
        </w:rPr>
        <w:t>2022</w:t>
      </w:r>
      <w:r w:rsidRPr="009F451C">
        <w:rPr>
          <w:rFonts w:ascii="Palatino Linotype" w:hAnsi="Palatino Linotype"/>
          <w:sz w:val="18"/>
          <w:szCs w:val="18"/>
          <w:rPrChange w:id="79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800" w:author="Thomas Erol Tavolara" w:date="2022-11-22T17:28:00Z">
            <w:rPr>
              <w:rFonts w:ascii="Palatino Linotype" w:hAnsi="Palatino Linotype"/>
              <w:i/>
              <w:sz w:val="18"/>
              <w:szCs w:val="18"/>
            </w:rPr>
          </w:rPrChange>
        </w:rPr>
        <w:t xml:space="preserve"> 76</w:t>
      </w:r>
      <w:r w:rsidRPr="009F451C">
        <w:rPr>
          <w:rFonts w:ascii="Palatino Linotype" w:hAnsi="Palatino Linotype"/>
          <w:sz w:val="18"/>
          <w:szCs w:val="18"/>
          <w:rPrChange w:id="80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8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03" w:author="Thomas Erol Tavolara" w:date="2022-11-22T17:28:00Z">
            <w:rPr>
              <w:rFonts w:ascii="Palatino Linotype" w:hAnsi="Palatino Linotype"/>
              <w:sz w:val="18"/>
              <w:szCs w:val="18"/>
            </w:rPr>
          </w:rPrChange>
        </w:rPr>
        <w:t>102298.</w:t>
      </w:r>
    </w:p>
    <w:p w14:paraId="44128B7A"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804"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805" w:author="Thomas Erol Tavolara" w:date="2022-11-22T17:28:00Z">
            <w:rPr>
              <w:rFonts w:ascii="Palatino Linotype" w:hAnsi="Palatino Linotype"/>
              <w:sz w:val="18"/>
              <w:szCs w:val="18"/>
            </w:rPr>
          </w:rPrChange>
        </w:rPr>
        <w:t>Su,</w:t>
      </w:r>
      <w:r w:rsidRPr="009F451C">
        <w:rPr>
          <w:rFonts w:ascii="Palatino Linotype" w:hAnsi="Palatino Linotype"/>
          <w:i/>
          <w:sz w:val="18"/>
          <w:szCs w:val="18"/>
          <w:rPrChange w:id="8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07" w:author="Thomas Erol Tavolara" w:date="2022-11-22T17:28:00Z">
            <w:rPr>
              <w:rFonts w:ascii="Palatino Linotype" w:hAnsi="Palatino Linotype"/>
              <w:sz w:val="18"/>
              <w:szCs w:val="18"/>
            </w:rPr>
          </w:rPrChange>
        </w:rPr>
        <w:t>Z.;</w:t>
      </w:r>
      <w:r w:rsidRPr="009F451C">
        <w:rPr>
          <w:rFonts w:ascii="Palatino Linotype" w:hAnsi="Palatino Linotype"/>
          <w:i/>
          <w:sz w:val="18"/>
          <w:szCs w:val="18"/>
          <w:rPrChange w:id="8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09" w:author="Thomas Erol Tavolara" w:date="2022-11-22T17:28:00Z">
            <w:rPr>
              <w:rFonts w:ascii="Palatino Linotype" w:hAnsi="Palatino Linotype"/>
              <w:sz w:val="18"/>
              <w:szCs w:val="18"/>
            </w:rPr>
          </w:rPrChange>
        </w:rPr>
        <w:t>Tavolara,</w:t>
      </w:r>
      <w:r w:rsidRPr="009F451C">
        <w:rPr>
          <w:rFonts w:ascii="Palatino Linotype" w:hAnsi="Palatino Linotype"/>
          <w:i/>
          <w:sz w:val="18"/>
          <w:szCs w:val="18"/>
          <w:rPrChange w:id="8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11" w:author="Thomas Erol Tavolara" w:date="2022-11-22T17:28:00Z">
            <w:rPr>
              <w:rFonts w:ascii="Palatino Linotype" w:hAnsi="Palatino Linotype"/>
              <w:sz w:val="18"/>
              <w:szCs w:val="18"/>
            </w:rPr>
          </w:rPrChange>
        </w:rPr>
        <w:t>T.E.;</w:t>
      </w:r>
      <w:r w:rsidRPr="009F451C">
        <w:rPr>
          <w:rFonts w:ascii="Palatino Linotype" w:hAnsi="Palatino Linotype"/>
          <w:i/>
          <w:sz w:val="18"/>
          <w:szCs w:val="18"/>
          <w:rPrChange w:id="8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13" w:author="Thomas Erol Tavolara" w:date="2022-11-22T17:28:00Z">
            <w:rPr>
              <w:rFonts w:ascii="Palatino Linotype" w:hAnsi="Palatino Linotype"/>
              <w:sz w:val="18"/>
              <w:szCs w:val="18"/>
            </w:rPr>
          </w:rPrChange>
        </w:rPr>
        <w:t>Carreno-Galeano,</w:t>
      </w:r>
      <w:r w:rsidRPr="009F451C">
        <w:rPr>
          <w:rFonts w:ascii="Palatino Linotype" w:hAnsi="Palatino Linotype"/>
          <w:i/>
          <w:sz w:val="18"/>
          <w:szCs w:val="18"/>
          <w:rPrChange w:id="81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15"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8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17" w:author="Thomas Erol Tavolara" w:date="2022-11-22T17:28:00Z">
            <w:rPr>
              <w:rFonts w:ascii="Palatino Linotype" w:hAnsi="Palatino Linotype"/>
              <w:sz w:val="18"/>
              <w:szCs w:val="18"/>
            </w:rPr>
          </w:rPrChange>
        </w:rPr>
        <w:t>Lee,</w:t>
      </w:r>
      <w:r w:rsidRPr="009F451C">
        <w:rPr>
          <w:rFonts w:ascii="Palatino Linotype" w:hAnsi="Palatino Linotype"/>
          <w:i/>
          <w:sz w:val="18"/>
          <w:szCs w:val="18"/>
          <w:rPrChange w:id="81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19" w:author="Thomas Erol Tavolara" w:date="2022-11-22T17:28:00Z">
            <w:rPr>
              <w:rFonts w:ascii="Palatino Linotype" w:hAnsi="Palatino Linotype"/>
              <w:sz w:val="18"/>
              <w:szCs w:val="18"/>
            </w:rPr>
          </w:rPrChange>
        </w:rPr>
        <w:t>S.J.;</w:t>
      </w:r>
      <w:r w:rsidRPr="009F451C">
        <w:rPr>
          <w:rFonts w:ascii="Palatino Linotype" w:hAnsi="Palatino Linotype"/>
          <w:i/>
          <w:sz w:val="18"/>
          <w:szCs w:val="18"/>
          <w:rPrChange w:id="8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21" w:author="Thomas Erol Tavolara" w:date="2022-11-22T17:28:00Z">
            <w:rPr>
              <w:rFonts w:ascii="Palatino Linotype" w:hAnsi="Palatino Linotype"/>
              <w:sz w:val="18"/>
              <w:szCs w:val="18"/>
            </w:rPr>
          </w:rPrChange>
        </w:rPr>
        <w:t>Gurcan,</w:t>
      </w:r>
      <w:r w:rsidRPr="009F451C">
        <w:rPr>
          <w:rFonts w:ascii="Palatino Linotype" w:hAnsi="Palatino Linotype"/>
          <w:i/>
          <w:sz w:val="18"/>
          <w:szCs w:val="18"/>
          <w:rPrChange w:id="82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23" w:author="Thomas Erol Tavolara" w:date="2022-11-22T17:28:00Z">
            <w:rPr>
              <w:rFonts w:ascii="Palatino Linotype" w:hAnsi="Palatino Linotype"/>
              <w:sz w:val="18"/>
              <w:szCs w:val="18"/>
            </w:rPr>
          </w:rPrChange>
        </w:rPr>
        <w:t>M.N.;</w:t>
      </w:r>
      <w:r w:rsidRPr="009F451C">
        <w:rPr>
          <w:rFonts w:ascii="Palatino Linotype" w:hAnsi="Palatino Linotype"/>
          <w:i/>
          <w:sz w:val="18"/>
          <w:szCs w:val="18"/>
          <w:rPrChange w:id="8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25" w:author="Thomas Erol Tavolara" w:date="2022-11-22T17:28:00Z">
            <w:rPr>
              <w:rFonts w:ascii="Palatino Linotype" w:hAnsi="Palatino Linotype"/>
              <w:sz w:val="18"/>
              <w:szCs w:val="18"/>
            </w:rPr>
          </w:rPrChange>
        </w:rPr>
        <w:t>Niazi,</w:t>
      </w:r>
      <w:r w:rsidRPr="009F451C">
        <w:rPr>
          <w:rFonts w:ascii="Palatino Linotype" w:hAnsi="Palatino Linotype"/>
          <w:i/>
          <w:sz w:val="18"/>
          <w:szCs w:val="18"/>
          <w:rPrChange w:id="8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27" w:author="Thomas Erol Tavolara" w:date="2022-11-22T17:28:00Z">
            <w:rPr>
              <w:rFonts w:ascii="Palatino Linotype" w:hAnsi="Palatino Linotype"/>
              <w:sz w:val="18"/>
              <w:szCs w:val="18"/>
            </w:rPr>
          </w:rPrChange>
        </w:rPr>
        <w:t>M.K.K.</w:t>
      </w:r>
      <w:r w:rsidRPr="009F451C">
        <w:rPr>
          <w:rFonts w:ascii="Palatino Linotype" w:hAnsi="Palatino Linotype"/>
          <w:i/>
          <w:sz w:val="18"/>
          <w:szCs w:val="18"/>
          <w:rPrChange w:id="8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29" w:author="Thomas Erol Tavolara" w:date="2022-11-22T17:28:00Z">
            <w:rPr>
              <w:rFonts w:ascii="Palatino Linotype" w:hAnsi="Palatino Linotype"/>
              <w:sz w:val="18"/>
              <w:szCs w:val="18"/>
            </w:rPr>
          </w:rPrChange>
        </w:rPr>
        <w:t>Attention2majority:</w:t>
      </w:r>
      <w:r w:rsidRPr="009F451C">
        <w:rPr>
          <w:rFonts w:ascii="Palatino Linotype" w:hAnsi="Palatino Linotype"/>
          <w:i/>
          <w:sz w:val="18"/>
          <w:szCs w:val="18"/>
          <w:rPrChange w:id="83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31" w:author="Thomas Erol Tavolara" w:date="2022-11-22T17:28:00Z">
            <w:rPr>
              <w:rFonts w:ascii="Palatino Linotype" w:hAnsi="Palatino Linotype"/>
              <w:sz w:val="18"/>
              <w:szCs w:val="18"/>
            </w:rPr>
          </w:rPrChange>
        </w:rPr>
        <w:t>Weak</w:t>
      </w:r>
      <w:r w:rsidRPr="009F451C">
        <w:rPr>
          <w:rFonts w:ascii="Palatino Linotype" w:hAnsi="Palatino Linotype"/>
          <w:i/>
          <w:sz w:val="18"/>
          <w:szCs w:val="18"/>
          <w:rPrChange w:id="83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33" w:author="Thomas Erol Tavolara" w:date="2022-11-22T17:28:00Z">
            <w:rPr>
              <w:rFonts w:ascii="Palatino Linotype" w:hAnsi="Palatino Linotype"/>
              <w:sz w:val="18"/>
              <w:szCs w:val="18"/>
            </w:rPr>
          </w:rPrChange>
        </w:rPr>
        <w:t>multiple</w:t>
      </w:r>
      <w:r w:rsidRPr="009F451C">
        <w:rPr>
          <w:rFonts w:ascii="Palatino Linotype" w:hAnsi="Palatino Linotype"/>
          <w:i/>
          <w:sz w:val="18"/>
          <w:szCs w:val="18"/>
          <w:rPrChange w:id="83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35" w:author="Thomas Erol Tavolara" w:date="2022-11-22T17:28:00Z">
            <w:rPr>
              <w:rFonts w:ascii="Palatino Linotype" w:hAnsi="Palatino Linotype"/>
              <w:sz w:val="18"/>
              <w:szCs w:val="18"/>
            </w:rPr>
          </w:rPrChange>
        </w:rPr>
        <w:t>instance</w:t>
      </w:r>
      <w:r w:rsidRPr="009F451C">
        <w:rPr>
          <w:rFonts w:ascii="Palatino Linotype" w:hAnsi="Palatino Linotype"/>
          <w:i/>
          <w:sz w:val="18"/>
          <w:szCs w:val="18"/>
          <w:rPrChange w:id="83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37"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83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39"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84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41" w:author="Thomas Erol Tavolara" w:date="2022-11-22T17:28:00Z">
            <w:rPr>
              <w:rFonts w:ascii="Palatino Linotype" w:hAnsi="Palatino Linotype"/>
              <w:sz w:val="18"/>
              <w:szCs w:val="18"/>
            </w:rPr>
          </w:rPrChange>
        </w:rPr>
        <w:t>regenerative</w:t>
      </w:r>
      <w:r w:rsidRPr="009F451C">
        <w:rPr>
          <w:rFonts w:ascii="Palatino Linotype" w:hAnsi="Palatino Linotype"/>
          <w:i/>
          <w:sz w:val="18"/>
          <w:szCs w:val="18"/>
          <w:rPrChange w:id="84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43" w:author="Thomas Erol Tavolara" w:date="2022-11-22T17:28:00Z">
            <w:rPr>
              <w:rFonts w:ascii="Palatino Linotype" w:hAnsi="Palatino Linotype"/>
              <w:sz w:val="18"/>
              <w:szCs w:val="18"/>
            </w:rPr>
          </w:rPrChange>
        </w:rPr>
        <w:t>kidney</w:t>
      </w:r>
      <w:r w:rsidRPr="009F451C">
        <w:rPr>
          <w:rFonts w:ascii="Palatino Linotype" w:hAnsi="Palatino Linotype"/>
          <w:i/>
          <w:sz w:val="18"/>
          <w:szCs w:val="18"/>
          <w:rPrChange w:id="84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45" w:author="Thomas Erol Tavolara" w:date="2022-11-22T17:28:00Z">
            <w:rPr>
              <w:rFonts w:ascii="Palatino Linotype" w:hAnsi="Palatino Linotype"/>
              <w:sz w:val="18"/>
              <w:szCs w:val="18"/>
            </w:rPr>
          </w:rPrChange>
        </w:rPr>
        <w:t>grading</w:t>
      </w:r>
      <w:r w:rsidRPr="009F451C">
        <w:rPr>
          <w:rFonts w:ascii="Palatino Linotype" w:hAnsi="Palatino Linotype"/>
          <w:i/>
          <w:sz w:val="18"/>
          <w:szCs w:val="18"/>
          <w:rPrChange w:id="84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47" w:author="Thomas Erol Tavolara" w:date="2022-11-22T17:28:00Z">
            <w:rPr>
              <w:rFonts w:ascii="Palatino Linotype" w:hAnsi="Palatino Linotype"/>
              <w:sz w:val="18"/>
              <w:szCs w:val="18"/>
            </w:rPr>
          </w:rPrChange>
        </w:rPr>
        <w:t>on</w:t>
      </w:r>
      <w:r w:rsidRPr="009F451C">
        <w:rPr>
          <w:rFonts w:ascii="Palatino Linotype" w:hAnsi="Palatino Linotype"/>
          <w:i/>
          <w:sz w:val="18"/>
          <w:szCs w:val="18"/>
          <w:rPrChange w:id="84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49" w:author="Thomas Erol Tavolara" w:date="2022-11-22T17:28:00Z">
            <w:rPr>
              <w:rFonts w:ascii="Palatino Linotype" w:hAnsi="Palatino Linotype"/>
              <w:sz w:val="18"/>
              <w:szCs w:val="18"/>
            </w:rPr>
          </w:rPrChange>
        </w:rPr>
        <w:t>whole</w:t>
      </w:r>
      <w:r w:rsidRPr="009F451C">
        <w:rPr>
          <w:rFonts w:ascii="Palatino Linotype" w:hAnsi="Palatino Linotype"/>
          <w:i/>
          <w:sz w:val="18"/>
          <w:szCs w:val="18"/>
          <w:rPrChange w:id="8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51" w:author="Thomas Erol Tavolara" w:date="2022-11-22T17:28:00Z">
            <w:rPr>
              <w:rFonts w:ascii="Palatino Linotype" w:hAnsi="Palatino Linotype"/>
              <w:sz w:val="18"/>
              <w:szCs w:val="18"/>
            </w:rPr>
          </w:rPrChange>
        </w:rPr>
        <w:t>slide</w:t>
      </w:r>
      <w:r w:rsidRPr="009F451C">
        <w:rPr>
          <w:rFonts w:ascii="Palatino Linotype" w:hAnsi="Palatino Linotype"/>
          <w:i/>
          <w:sz w:val="18"/>
          <w:szCs w:val="18"/>
          <w:rPrChange w:id="8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53"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854" w:author="Thomas Erol Tavolara" w:date="2022-11-22T17:28:00Z">
            <w:rPr>
              <w:rFonts w:ascii="Palatino Linotype" w:hAnsi="Palatino Linotype"/>
              <w:i/>
              <w:sz w:val="18"/>
              <w:szCs w:val="18"/>
            </w:rPr>
          </w:rPrChange>
        </w:rPr>
        <w:t xml:space="preserve"> Med. Image Anal. </w:t>
      </w:r>
      <w:r w:rsidRPr="009F451C">
        <w:rPr>
          <w:rFonts w:ascii="Palatino Linotype" w:hAnsi="Palatino Linotype"/>
          <w:b/>
          <w:sz w:val="18"/>
          <w:szCs w:val="18"/>
          <w:rPrChange w:id="855" w:author="Thomas Erol Tavolara" w:date="2022-11-22T17:28:00Z">
            <w:rPr>
              <w:rFonts w:ascii="Palatino Linotype" w:hAnsi="Palatino Linotype"/>
              <w:b/>
              <w:sz w:val="18"/>
              <w:szCs w:val="18"/>
            </w:rPr>
          </w:rPrChange>
        </w:rPr>
        <w:t>2022</w:t>
      </w:r>
      <w:r w:rsidRPr="009F451C">
        <w:rPr>
          <w:rFonts w:ascii="Palatino Linotype" w:hAnsi="Palatino Linotype"/>
          <w:sz w:val="18"/>
          <w:szCs w:val="18"/>
          <w:rPrChange w:id="85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857" w:author="Thomas Erol Tavolara" w:date="2022-11-22T17:28:00Z">
            <w:rPr>
              <w:rFonts w:ascii="Palatino Linotype" w:hAnsi="Palatino Linotype"/>
              <w:i/>
              <w:sz w:val="18"/>
              <w:szCs w:val="18"/>
            </w:rPr>
          </w:rPrChange>
        </w:rPr>
        <w:t xml:space="preserve"> 79</w:t>
      </w:r>
      <w:r w:rsidRPr="009F451C">
        <w:rPr>
          <w:rFonts w:ascii="Palatino Linotype" w:hAnsi="Palatino Linotype"/>
          <w:sz w:val="18"/>
          <w:szCs w:val="18"/>
          <w:rPrChange w:id="85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8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60" w:author="Thomas Erol Tavolara" w:date="2022-11-22T17:28:00Z">
            <w:rPr>
              <w:rFonts w:ascii="Palatino Linotype" w:hAnsi="Palatino Linotype"/>
              <w:sz w:val="18"/>
              <w:szCs w:val="18"/>
            </w:rPr>
          </w:rPrChange>
        </w:rPr>
        <w:t>102462.</w:t>
      </w:r>
    </w:p>
    <w:p w14:paraId="167DA6DB"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861"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862" w:author="Thomas Erol Tavolara" w:date="2022-11-22T17:28:00Z">
            <w:rPr>
              <w:rFonts w:ascii="Palatino Linotype" w:hAnsi="Palatino Linotype"/>
              <w:sz w:val="18"/>
              <w:szCs w:val="18"/>
            </w:rPr>
          </w:rPrChange>
        </w:rPr>
        <w:t>Lu,</w:t>
      </w:r>
      <w:r w:rsidRPr="009F451C">
        <w:rPr>
          <w:rFonts w:ascii="Palatino Linotype" w:hAnsi="Palatino Linotype"/>
          <w:i/>
          <w:sz w:val="18"/>
          <w:szCs w:val="18"/>
          <w:rPrChange w:id="8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64" w:author="Thomas Erol Tavolara" w:date="2022-11-22T17:28:00Z">
            <w:rPr>
              <w:rFonts w:ascii="Palatino Linotype" w:hAnsi="Palatino Linotype"/>
              <w:sz w:val="18"/>
              <w:szCs w:val="18"/>
            </w:rPr>
          </w:rPrChange>
        </w:rPr>
        <w:t>M.Y.;</w:t>
      </w:r>
      <w:r w:rsidRPr="009F451C">
        <w:rPr>
          <w:rFonts w:ascii="Palatino Linotype" w:hAnsi="Palatino Linotype"/>
          <w:i/>
          <w:sz w:val="18"/>
          <w:szCs w:val="18"/>
          <w:rPrChange w:id="8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66"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8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68" w:author="Thomas Erol Tavolara" w:date="2022-11-22T17:28:00Z">
            <w:rPr>
              <w:rFonts w:ascii="Palatino Linotype" w:hAnsi="Palatino Linotype"/>
              <w:sz w:val="18"/>
              <w:szCs w:val="18"/>
            </w:rPr>
          </w:rPrChange>
        </w:rPr>
        <w:t>R.J.;</w:t>
      </w:r>
      <w:r w:rsidRPr="009F451C">
        <w:rPr>
          <w:rFonts w:ascii="Palatino Linotype" w:hAnsi="Palatino Linotype"/>
          <w:i/>
          <w:sz w:val="18"/>
          <w:szCs w:val="18"/>
          <w:rPrChange w:id="8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70" w:author="Thomas Erol Tavolara" w:date="2022-11-22T17:28:00Z">
            <w:rPr>
              <w:rFonts w:ascii="Palatino Linotype" w:hAnsi="Palatino Linotype"/>
              <w:sz w:val="18"/>
              <w:szCs w:val="18"/>
            </w:rPr>
          </w:rPrChange>
        </w:rPr>
        <w:t>Wang,</w:t>
      </w:r>
      <w:r w:rsidRPr="009F451C">
        <w:rPr>
          <w:rFonts w:ascii="Palatino Linotype" w:hAnsi="Palatino Linotype"/>
          <w:i/>
          <w:sz w:val="18"/>
          <w:szCs w:val="18"/>
          <w:rPrChange w:id="8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72"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87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74" w:author="Thomas Erol Tavolara" w:date="2022-11-22T17:28:00Z">
            <w:rPr>
              <w:rFonts w:ascii="Palatino Linotype" w:hAnsi="Palatino Linotype"/>
              <w:sz w:val="18"/>
              <w:szCs w:val="18"/>
            </w:rPr>
          </w:rPrChange>
        </w:rPr>
        <w:t>Dillon,</w:t>
      </w:r>
      <w:r w:rsidRPr="009F451C">
        <w:rPr>
          <w:rFonts w:ascii="Palatino Linotype" w:hAnsi="Palatino Linotype"/>
          <w:i/>
          <w:sz w:val="18"/>
          <w:szCs w:val="18"/>
          <w:rPrChange w:id="8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76"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8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78" w:author="Thomas Erol Tavolara" w:date="2022-11-22T17:28:00Z">
            <w:rPr>
              <w:rFonts w:ascii="Palatino Linotype" w:hAnsi="Palatino Linotype"/>
              <w:sz w:val="18"/>
              <w:szCs w:val="18"/>
            </w:rPr>
          </w:rPrChange>
        </w:rPr>
        <w:t>Mahmood,</w:t>
      </w:r>
      <w:r w:rsidRPr="009F451C">
        <w:rPr>
          <w:rFonts w:ascii="Palatino Linotype" w:hAnsi="Palatino Linotype"/>
          <w:i/>
          <w:sz w:val="18"/>
          <w:szCs w:val="18"/>
          <w:rPrChange w:id="8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80"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8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82" w:author="Thomas Erol Tavolara" w:date="2022-11-22T17:28:00Z">
            <w:rPr>
              <w:rFonts w:ascii="Palatino Linotype" w:hAnsi="Palatino Linotype"/>
              <w:sz w:val="18"/>
              <w:szCs w:val="18"/>
            </w:rPr>
          </w:rPrChange>
        </w:rPr>
        <w:t>Semi-supervised</w:t>
      </w:r>
      <w:r w:rsidRPr="009F451C">
        <w:rPr>
          <w:rFonts w:ascii="Palatino Linotype" w:hAnsi="Palatino Linotype"/>
          <w:i/>
          <w:sz w:val="18"/>
          <w:szCs w:val="18"/>
          <w:rPrChange w:id="88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84" w:author="Thomas Erol Tavolara" w:date="2022-11-22T17:28:00Z">
            <w:rPr>
              <w:rFonts w:ascii="Palatino Linotype" w:hAnsi="Palatino Linotype"/>
              <w:sz w:val="18"/>
              <w:szCs w:val="18"/>
            </w:rPr>
          </w:rPrChange>
        </w:rPr>
        <w:t>histology</w:t>
      </w:r>
      <w:r w:rsidRPr="009F451C">
        <w:rPr>
          <w:rFonts w:ascii="Palatino Linotype" w:hAnsi="Palatino Linotype"/>
          <w:i/>
          <w:sz w:val="18"/>
          <w:szCs w:val="18"/>
          <w:rPrChange w:id="88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86" w:author="Thomas Erol Tavolara" w:date="2022-11-22T17:28:00Z">
            <w:rPr>
              <w:rFonts w:ascii="Palatino Linotype" w:hAnsi="Palatino Linotype"/>
              <w:sz w:val="18"/>
              <w:szCs w:val="18"/>
            </w:rPr>
          </w:rPrChange>
        </w:rPr>
        <w:t>classification</w:t>
      </w:r>
      <w:r w:rsidRPr="009F451C">
        <w:rPr>
          <w:rFonts w:ascii="Palatino Linotype" w:hAnsi="Palatino Linotype"/>
          <w:i/>
          <w:sz w:val="18"/>
          <w:szCs w:val="18"/>
          <w:rPrChange w:id="88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88" w:author="Thomas Erol Tavolara" w:date="2022-11-22T17:28:00Z">
            <w:rPr>
              <w:rFonts w:ascii="Palatino Linotype" w:hAnsi="Palatino Linotype"/>
              <w:sz w:val="18"/>
              <w:szCs w:val="18"/>
            </w:rPr>
          </w:rPrChange>
        </w:rPr>
        <w:t>using</w:t>
      </w:r>
      <w:r w:rsidRPr="009F451C">
        <w:rPr>
          <w:rFonts w:ascii="Palatino Linotype" w:hAnsi="Palatino Linotype"/>
          <w:i/>
          <w:sz w:val="18"/>
          <w:szCs w:val="18"/>
          <w:rPrChange w:id="8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90" w:author="Thomas Erol Tavolara" w:date="2022-11-22T17:28:00Z">
            <w:rPr>
              <w:rFonts w:ascii="Palatino Linotype" w:hAnsi="Palatino Linotype"/>
              <w:sz w:val="18"/>
              <w:szCs w:val="18"/>
            </w:rPr>
          </w:rPrChange>
        </w:rPr>
        <w:t>deep</w:t>
      </w:r>
      <w:r w:rsidRPr="009F451C">
        <w:rPr>
          <w:rFonts w:ascii="Palatino Linotype" w:hAnsi="Palatino Linotype"/>
          <w:i/>
          <w:sz w:val="18"/>
          <w:szCs w:val="18"/>
          <w:rPrChange w:id="8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92" w:author="Thomas Erol Tavolara" w:date="2022-11-22T17:28:00Z">
            <w:rPr>
              <w:rFonts w:ascii="Palatino Linotype" w:hAnsi="Palatino Linotype"/>
              <w:sz w:val="18"/>
              <w:szCs w:val="18"/>
            </w:rPr>
          </w:rPrChange>
        </w:rPr>
        <w:t>multiple</w:t>
      </w:r>
      <w:r w:rsidRPr="009F451C">
        <w:rPr>
          <w:rFonts w:ascii="Palatino Linotype" w:hAnsi="Palatino Linotype"/>
          <w:i/>
          <w:sz w:val="18"/>
          <w:szCs w:val="18"/>
          <w:rPrChange w:id="8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94" w:author="Thomas Erol Tavolara" w:date="2022-11-22T17:28:00Z">
            <w:rPr>
              <w:rFonts w:ascii="Palatino Linotype" w:hAnsi="Palatino Linotype"/>
              <w:sz w:val="18"/>
              <w:szCs w:val="18"/>
            </w:rPr>
          </w:rPrChange>
        </w:rPr>
        <w:t>instance</w:t>
      </w:r>
      <w:r w:rsidRPr="009F451C">
        <w:rPr>
          <w:rFonts w:ascii="Palatino Linotype" w:hAnsi="Palatino Linotype"/>
          <w:i/>
          <w:sz w:val="18"/>
          <w:szCs w:val="18"/>
          <w:rPrChange w:id="8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96"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89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898"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89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00" w:author="Thomas Erol Tavolara" w:date="2022-11-22T17:28:00Z">
            <w:rPr>
              <w:rFonts w:ascii="Palatino Linotype" w:hAnsi="Palatino Linotype"/>
              <w:sz w:val="18"/>
              <w:szCs w:val="18"/>
            </w:rPr>
          </w:rPrChange>
        </w:rPr>
        <w:t>contrastive</w:t>
      </w:r>
      <w:r w:rsidRPr="009F451C">
        <w:rPr>
          <w:rFonts w:ascii="Palatino Linotype" w:hAnsi="Palatino Linotype"/>
          <w:i/>
          <w:sz w:val="18"/>
          <w:szCs w:val="18"/>
          <w:rPrChange w:id="90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02" w:author="Thomas Erol Tavolara" w:date="2022-11-22T17:28:00Z">
            <w:rPr>
              <w:rFonts w:ascii="Palatino Linotype" w:hAnsi="Palatino Linotype"/>
              <w:sz w:val="18"/>
              <w:szCs w:val="18"/>
            </w:rPr>
          </w:rPrChange>
        </w:rPr>
        <w:t>predictive</w:t>
      </w:r>
      <w:r w:rsidRPr="009F451C">
        <w:rPr>
          <w:rFonts w:ascii="Palatino Linotype" w:hAnsi="Palatino Linotype"/>
          <w:i/>
          <w:sz w:val="18"/>
          <w:szCs w:val="18"/>
          <w:rPrChange w:id="9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04" w:author="Thomas Erol Tavolara" w:date="2022-11-22T17:28:00Z">
            <w:rPr>
              <w:rFonts w:ascii="Palatino Linotype" w:hAnsi="Palatino Linotype"/>
              <w:sz w:val="18"/>
              <w:szCs w:val="18"/>
            </w:rPr>
          </w:rPrChange>
        </w:rPr>
        <w:t>coding.</w:t>
      </w:r>
      <w:r w:rsidRPr="009F451C">
        <w:rPr>
          <w:rFonts w:ascii="Palatino Linotype" w:hAnsi="Palatino Linotype"/>
          <w:i/>
          <w:sz w:val="18"/>
          <w:szCs w:val="18"/>
          <w:rPrChange w:id="905"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906" w:author="Thomas Erol Tavolara" w:date="2022-11-22T17:28:00Z">
            <w:rPr>
              <w:rFonts w:ascii="Palatino Linotype" w:hAnsi="Palatino Linotype"/>
              <w:i/>
              <w:sz w:val="18"/>
              <w:szCs w:val="18"/>
            </w:rPr>
          </w:rPrChange>
        </w:rPr>
        <w:t>arXiv</w:t>
      </w:r>
      <w:proofErr w:type="spellEnd"/>
      <w:r w:rsidRPr="009F451C">
        <w:rPr>
          <w:rFonts w:ascii="Palatino Linotype" w:hAnsi="Palatino Linotype"/>
          <w:i/>
          <w:sz w:val="18"/>
          <w:szCs w:val="18"/>
          <w:rPrChange w:id="90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908" w:author="Thomas Erol Tavolara" w:date="2022-11-22T17:28:00Z">
            <w:rPr>
              <w:rFonts w:ascii="Palatino Linotype" w:hAnsi="Palatino Linotype"/>
              <w:i/>
              <w:sz w:val="18"/>
              <w:szCs w:val="18"/>
            </w:rPr>
          </w:rPrChange>
        </w:rPr>
        <w:t>Prepr</w:t>
      </w:r>
      <w:proofErr w:type="spellEnd"/>
      <w:r w:rsidRPr="009F451C">
        <w:rPr>
          <w:rFonts w:ascii="Palatino Linotype" w:hAnsi="Palatino Linotype"/>
          <w:i/>
          <w:sz w:val="18"/>
          <w:szCs w:val="18"/>
          <w:rPrChange w:id="909"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910" w:author="Thomas Erol Tavolara" w:date="2022-11-22T17:28:00Z">
            <w:rPr>
              <w:rFonts w:ascii="Palatino Linotype" w:hAnsi="Palatino Linotype"/>
              <w:b/>
              <w:sz w:val="18"/>
              <w:szCs w:val="18"/>
            </w:rPr>
          </w:rPrChange>
        </w:rPr>
        <w:t>2019</w:t>
      </w:r>
      <w:r w:rsidRPr="009F451C">
        <w:rPr>
          <w:rFonts w:ascii="Palatino Linotype" w:hAnsi="Palatino Linotype"/>
          <w:sz w:val="18"/>
          <w:szCs w:val="18"/>
          <w:rPrChange w:id="911" w:author="Thomas Erol Tavolara" w:date="2022-11-22T17:28:00Z">
            <w:rPr>
              <w:rFonts w:ascii="Palatino Linotype" w:hAnsi="Palatino Linotype"/>
              <w:sz w:val="18"/>
              <w:szCs w:val="18"/>
            </w:rPr>
          </w:rPrChange>
        </w:rPr>
        <w:t xml:space="preserve">, </w:t>
      </w:r>
      <w:r w:rsidRPr="009F451C">
        <w:rPr>
          <w:rFonts w:ascii="Palatino Linotype" w:hAnsi="Palatino Linotype"/>
          <w:iCs/>
          <w:sz w:val="18"/>
          <w:szCs w:val="18"/>
          <w:rPrChange w:id="912" w:author="Thomas Erol Tavolara" w:date="2022-11-22T17:28:00Z">
            <w:rPr>
              <w:rFonts w:ascii="Palatino Linotype" w:hAnsi="Palatino Linotype"/>
              <w:iCs/>
              <w:sz w:val="18"/>
              <w:szCs w:val="18"/>
            </w:rPr>
          </w:rPrChange>
        </w:rPr>
        <w:t>arXiv:1910.10825.</w:t>
      </w:r>
    </w:p>
    <w:p w14:paraId="6D76E9BC"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913"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914" w:author="Thomas Erol Tavolara" w:date="2022-11-22T17:28:00Z">
            <w:rPr>
              <w:rFonts w:ascii="Palatino Linotype" w:hAnsi="Palatino Linotype"/>
              <w:sz w:val="18"/>
              <w:szCs w:val="18"/>
            </w:rPr>
          </w:rPrChange>
        </w:rPr>
        <w:t>Gildenblat</w:t>
      </w:r>
      <w:proofErr w:type="spellEnd"/>
      <w:r w:rsidRPr="009F451C">
        <w:rPr>
          <w:rFonts w:ascii="Palatino Linotype" w:hAnsi="Palatino Linotype"/>
          <w:sz w:val="18"/>
          <w:szCs w:val="18"/>
          <w:rPrChange w:id="91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9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17"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918"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919" w:author="Thomas Erol Tavolara" w:date="2022-11-22T17:28:00Z">
            <w:rPr>
              <w:rFonts w:ascii="Palatino Linotype" w:hAnsi="Palatino Linotype"/>
              <w:sz w:val="18"/>
              <w:szCs w:val="18"/>
            </w:rPr>
          </w:rPrChange>
        </w:rPr>
        <w:t>Klaiman</w:t>
      </w:r>
      <w:proofErr w:type="spellEnd"/>
      <w:r w:rsidRPr="009F451C">
        <w:rPr>
          <w:rFonts w:ascii="Palatino Linotype" w:hAnsi="Palatino Linotype"/>
          <w:sz w:val="18"/>
          <w:szCs w:val="18"/>
          <w:rPrChange w:id="92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92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22" w:author="Thomas Erol Tavolara" w:date="2022-11-22T17:28:00Z">
            <w:rPr>
              <w:rFonts w:ascii="Palatino Linotype" w:hAnsi="Palatino Linotype"/>
              <w:sz w:val="18"/>
              <w:szCs w:val="18"/>
            </w:rPr>
          </w:rPrChange>
        </w:rPr>
        <w:t>E.</w:t>
      </w:r>
      <w:r w:rsidRPr="009F451C">
        <w:rPr>
          <w:rFonts w:ascii="Palatino Linotype" w:hAnsi="Palatino Linotype"/>
          <w:i/>
          <w:sz w:val="18"/>
          <w:szCs w:val="18"/>
          <w:rPrChange w:id="92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24" w:author="Thomas Erol Tavolara" w:date="2022-11-22T17:28:00Z">
            <w:rPr>
              <w:rFonts w:ascii="Palatino Linotype" w:hAnsi="Palatino Linotype"/>
              <w:sz w:val="18"/>
              <w:szCs w:val="18"/>
            </w:rPr>
          </w:rPrChange>
        </w:rPr>
        <w:t>Self-supervised</w:t>
      </w:r>
      <w:r w:rsidRPr="009F451C">
        <w:rPr>
          <w:rFonts w:ascii="Palatino Linotype" w:hAnsi="Palatino Linotype"/>
          <w:i/>
          <w:sz w:val="18"/>
          <w:szCs w:val="18"/>
          <w:rPrChange w:id="92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26" w:author="Thomas Erol Tavolara" w:date="2022-11-22T17:28:00Z">
            <w:rPr>
              <w:rFonts w:ascii="Palatino Linotype" w:hAnsi="Palatino Linotype"/>
              <w:sz w:val="18"/>
              <w:szCs w:val="18"/>
            </w:rPr>
          </w:rPrChange>
        </w:rPr>
        <w:t>similarity</w:t>
      </w:r>
      <w:r w:rsidRPr="009F451C">
        <w:rPr>
          <w:rFonts w:ascii="Palatino Linotype" w:hAnsi="Palatino Linotype"/>
          <w:i/>
          <w:sz w:val="18"/>
          <w:szCs w:val="18"/>
          <w:rPrChange w:id="9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28"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92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30"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93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32" w:author="Thomas Erol Tavolara" w:date="2022-11-22T17:28:00Z">
            <w:rPr>
              <w:rFonts w:ascii="Palatino Linotype" w:hAnsi="Palatino Linotype"/>
              <w:sz w:val="18"/>
              <w:szCs w:val="18"/>
            </w:rPr>
          </w:rPrChange>
        </w:rPr>
        <w:t>digital</w:t>
      </w:r>
      <w:r w:rsidRPr="009F451C">
        <w:rPr>
          <w:rFonts w:ascii="Palatino Linotype" w:hAnsi="Palatino Linotype"/>
          <w:i/>
          <w:sz w:val="18"/>
          <w:szCs w:val="18"/>
          <w:rPrChange w:id="9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34" w:author="Thomas Erol Tavolara" w:date="2022-11-22T17:28:00Z">
            <w:rPr>
              <w:rFonts w:ascii="Palatino Linotype" w:hAnsi="Palatino Linotype"/>
              <w:sz w:val="18"/>
              <w:szCs w:val="18"/>
            </w:rPr>
          </w:rPrChange>
        </w:rPr>
        <w:t>pathology.</w:t>
      </w:r>
      <w:r w:rsidRPr="009F451C">
        <w:rPr>
          <w:rFonts w:ascii="Palatino Linotype" w:hAnsi="Palatino Linotype"/>
          <w:i/>
          <w:sz w:val="18"/>
          <w:szCs w:val="18"/>
          <w:rPrChange w:id="935"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936" w:author="Thomas Erol Tavolara" w:date="2022-11-22T17:28:00Z">
            <w:rPr>
              <w:rFonts w:ascii="Palatino Linotype" w:hAnsi="Palatino Linotype"/>
              <w:i/>
              <w:sz w:val="18"/>
              <w:szCs w:val="18"/>
            </w:rPr>
          </w:rPrChange>
        </w:rPr>
        <w:t>arXiv</w:t>
      </w:r>
      <w:proofErr w:type="spellEnd"/>
      <w:r w:rsidRPr="009F451C">
        <w:rPr>
          <w:rFonts w:ascii="Palatino Linotype" w:hAnsi="Palatino Linotype"/>
          <w:i/>
          <w:sz w:val="18"/>
          <w:szCs w:val="18"/>
          <w:rPrChange w:id="93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938" w:author="Thomas Erol Tavolara" w:date="2022-11-22T17:28:00Z">
            <w:rPr>
              <w:rFonts w:ascii="Palatino Linotype" w:hAnsi="Palatino Linotype"/>
              <w:i/>
              <w:sz w:val="18"/>
              <w:szCs w:val="18"/>
            </w:rPr>
          </w:rPrChange>
        </w:rPr>
        <w:t>Prepr</w:t>
      </w:r>
      <w:proofErr w:type="spellEnd"/>
      <w:r w:rsidRPr="009F451C">
        <w:rPr>
          <w:rFonts w:ascii="Palatino Linotype" w:hAnsi="Palatino Linotype"/>
          <w:i/>
          <w:sz w:val="18"/>
          <w:szCs w:val="18"/>
          <w:rPrChange w:id="939"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940" w:author="Thomas Erol Tavolara" w:date="2022-11-22T17:28:00Z">
            <w:rPr>
              <w:rFonts w:ascii="Palatino Linotype" w:hAnsi="Palatino Linotype"/>
              <w:b/>
              <w:sz w:val="18"/>
              <w:szCs w:val="18"/>
            </w:rPr>
          </w:rPrChange>
        </w:rPr>
        <w:t>2019</w:t>
      </w:r>
      <w:r w:rsidRPr="009F451C">
        <w:rPr>
          <w:rFonts w:ascii="Palatino Linotype" w:hAnsi="Palatino Linotype"/>
          <w:sz w:val="18"/>
          <w:szCs w:val="18"/>
          <w:rPrChange w:id="941" w:author="Thomas Erol Tavolara" w:date="2022-11-22T17:28:00Z">
            <w:rPr>
              <w:rFonts w:ascii="Palatino Linotype" w:hAnsi="Palatino Linotype"/>
              <w:sz w:val="18"/>
              <w:szCs w:val="18"/>
            </w:rPr>
          </w:rPrChange>
        </w:rPr>
        <w:t xml:space="preserve">, </w:t>
      </w:r>
      <w:r w:rsidRPr="009F451C">
        <w:rPr>
          <w:rFonts w:ascii="Palatino Linotype" w:hAnsi="Palatino Linotype"/>
          <w:iCs/>
          <w:sz w:val="18"/>
          <w:szCs w:val="18"/>
          <w:rPrChange w:id="942" w:author="Thomas Erol Tavolara" w:date="2022-11-22T17:28:00Z">
            <w:rPr>
              <w:rFonts w:ascii="Palatino Linotype" w:hAnsi="Palatino Linotype"/>
              <w:iCs/>
              <w:sz w:val="18"/>
              <w:szCs w:val="18"/>
            </w:rPr>
          </w:rPrChange>
        </w:rPr>
        <w:t>arXiv:1905.08139</w:t>
      </w:r>
      <w:r w:rsidRPr="009F451C">
        <w:rPr>
          <w:rFonts w:ascii="Palatino Linotype" w:hAnsi="Palatino Linotype"/>
          <w:i/>
          <w:sz w:val="18"/>
          <w:szCs w:val="18"/>
          <w:rPrChange w:id="943" w:author="Thomas Erol Tavolara" w:date="2022-11-22T17:28:00Z">
            <w:rPr>
              <w:rFonts w:ascii="Palatino Linotype" w:hAnsi="Palatino Linotype"/>
              <w:i/>
              <w:sz w:val="18"/>
              <w:szCs w:val="18"/>
            </w:rPr>
          </w:rPrChange>
        </w:rPr>
        <w:t>.</w:t>
      </w:r>
    </w:p>
    <w:p w14:paraId="05F1CAC2"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944"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945" w:author="Thomas Erol Tavolara" w:date="2022-11-22T17:28:00Z">
            <w:rPr>
              <w:rFonts w:ascii="Palatino Linotype" w:hAnsi="Palatino Linotype"/>
              <w:sz w:val="18"/>
              <w:szCs w:val="18"/>
            </w:rPr>
          </w:rPrChange>
        </w:rPr>
        <w:t>Stacke</w:t>
      </w:r>
      <w:proofErr w:type="spellEnd"/>
      <w:r w:rsidRPr="009F451C">
        <w:rPr>
          <w:rFonts w:ascii="Palatino Linotype" w:hAnsi="Palatino Linotype"/>
          <w:sz w:val="18"/>
          <w:szCs w:val="18"/>
          <w:rPrChange w:id="94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94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48" w:author="Thomas Erol Tavolara" w:date="2022-11-22T17:28:00Z">
            <w:rPr>
              <w:rFonts w:ascii="Palatino Linotype" w:hAnsi="Palatino Linotype"/>
              <w:sz w:val="18"/>
              <w:szCs w:val="18"/>
            </w:rPr>
          </w:rPrChange>
        </w:rPr>
        <w:t>K.;</w:t>
      </w:r>
      <w:r w:rsidRPr="009F451C">
        <w:rPr>
          <w:rFonts w:ascii="Palatino Linotype" w:hAnsi="Palatino Linotype"/>
          <w:i/>
          <w:sz w:val="18"/>
          <w:szCs w:val="18"/>
          <w:rPrChange w:id="94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50" w:author="Thomas Erol Tavolara" w:date="2022-11-22T17:28:00Z">
            <w:rPr>
              <w:rFonts w:ascii="Palatino Linotype" w:hAnsi="Palatino Linotype"/>
              <w:sz w:val="18"/>
              <w:szCs w:val="18"/>
            </w:rPr>
          </w:rPrChange>
        </w:rPr>
        <w:t>Unger,</w:t>
      </w:r>
      <w:r w:rsidRPr="009F451C">
        <w:rPr>
          <w:rFonts w:ascii="Palatino Linotype" w:hAnsi="Palatino Linotype"/>
          <w:i/>
          <w:sz w:val="18"/>
          <w:szCs w:val="18"/>
          <w:rPrChange w:id="95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52"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95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54" w:author="Thomas Erol Tavolara" w:date="2022-11-22T17:28:00Z">
            <w:rPr>
              <w:rFonts w:ascii="Palatino Linotype" w:hAnsi="Palatino Linotype"/>
              <w:sz w:val="18"/>
              <w:szCs w:val="18"/>
            </w:rPr>
          </w:rPrChange>
        </w:rPr>
        <w:t>Lundström,</w:t>
      </w:r>
      <w:r w:rsidRPr="009F451C">
        <w:rPr>
          <w:rFonts w:ascii="Palatino Linotype" w:hAnsi="Palatino Linotype"/>
          <w:i/>
          <w:sz w:val="18"/>
          <w:szCs w:val="18"/>
          <w:rPrChange w:id="95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56" w:author="Thomas Erol Tavolara" w:date="2022-11-22T17:28:00Z">
            <w:rPr>
              <w:rFonts w:ascii="Palatino Linotype" w:hAnsi="Palatino Linotype"/>
              <w:sz w:val="18"/>
              <w:szCs w:val="18"/>
            </w:rPr>
          </w:rPrChange>
        </w:rPr>
        <w:t>C.;</w:t>
      </w:r>
      <w:r w:rsidRPr="009F451C">
        <w:rPr>
          <w:rFonts w:ascii="Palatino Linotype" w:hAnsi="Palatino Linotype"/>
          <w:i/>
          <w:sz w:val="18"/>
          <w:szCs w:val="18"/>
          <w:rPrChange w:id="95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958" w:author="Thomas Erol Tavolara" w:date="2022-11-22T17:28:00Z">
            <w:rPr>
              <w:rFonts w:ascii="Palatino Linotype" w:hAnsi="Palatino Linotype"/>
              <w:sz w:val="18"/>
              <w:szCs w:val="18"/>
            </w:rPr>
          </w:rPrChange>
        </w:rPr>
        <w:t>Eilertsen</w:t>
      </w:r>
      <w:proofErr w:type="spellEnd"/>
      <w:r w:rsidRPr="009F451C">
        <w:rPr>
          <w:rFonts w:ascii="Palatino Linotype" w:hAnsi="Palatino Linotype"/>
          <w:sz w:val="18"/>
          <w:szCs w:val="18"/>
          <w:rPrChange w:id="95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96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61"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96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63"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96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65" w:author="Thomas Erol Tavolara" w:date="2022-11-22T17:28:00Z">
            <w:rPr>
              <w:rFonts w:ascii="Palatino Linotype" w:hAnsi="Palatino Linotype"/>
              <w:sz w:val="18"/>
              <w:szCs w:val="18"/>
            </w:rPr>
          </w:rPrChange>
        </w:rPr>
        <w:t>Representations</w:t>
      </w:r>
      <w:r w:rsidRPr="009F451C">
        <w:rPr>
          <w:rFonts w:ascii="Palatino Linotype" w:hAnsi="Palatino Linotype"/>
          <w:i/>
          <w:sz w:val="18"/>
          <w:szCs w:val="18"/>
          <w:rPrChange w:id="96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67" w:author="Thomas Erol Tavolara" w:date="2022-11-22T17:28:00Z">
            <w:rPr>
              <w:rFonts w:ascii="Palatino Linotype" w:hAnsi="Palatino Linotype"/>
              <w:sz w:val="18"/>
              <w:szCs w:val="18"/>
            </w:rPr>
          </w:rPrChange>
        </w:rPr>
        <w:t>with</w:t>
      </w:r>
      <w:r w:rsidRPr="009F451C">
        <w:rPr>
          <w:rFonts w:ascii="Palatino Linotype" w:hAnsi="Palatino Linotype"/>
          <w:i/>
          <w:sz w:val="18"/>
          <w:szCs w:val="18"/>
          <w:rPrChange w:id="9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69" w:author="Thomas Erol Tavolara" w:date="2022-11-22T17:28:00Z">
            <w:rPr>
              <w:rFonts w:ascii="Palatino Linotype" w:hAnsi="Palatino Linotype"/>
              <w:sz w:val="18"/>
              <w:szCs w:val="18"/>
            </w:rPr>
          </w:rPrChange>
        </w:rPr>
        <w:t>Contrastive</w:t>
      </w:r>
      <w:r w:rsidRPr="009F451C">
        <w:rPr>
          <w:rFonts w:ascii="Palatino Linotype" w:hAnsi="Palatino Linotype"/>
          <w:i/>
          <w:sz w:val="18"/>
          <w:szCs w:val="18"/>
          <w:rPrChange w:id="9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71" w:author="Thomas Erol Tavolara" w:date="2022-11-22T17:28:00Z">
            <w:rPr>
              <w:rFonts w:ascii="Palatino Linotype" w:hAnsi="Palatino Linotype"/>
              <w:sz w:val="18"/>
              <w:szCs w:val="18"/>
            </w:rPr>
          </w:rPrChange>
        </w:rPr>
        <w:t>Self-Supervised</w:t>
      </w:r>
      <w:r w:rsidRPr="009F451C">
        <w:rPr>
          <w:rFonts w:ascii="Palatino Linotype" w:hAnsi="Palatino Linotype"/>
          <w:i/>
          <w:sz w:val="18"/>
          <w:szCs w:val="18"/>
          <w:rPrChange w:id="97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73"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97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75"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97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77" w:author="Thomas Erol Tavolara" w:date="2022-11-22T17:28:00Z">
            <w:rPr>
              <w:rFonts w:ascii="Palatino Linotype" w:hAnsi="Palatino Linotype"/>
              <w:sz w:val="18"/>
              <w:szCs w:val="18"/>
            </w:rPr>
          </w:rPrChange>
        </w:rPr>
        <w:t>Histopathology</w:t>
      </w:r>
      <w:r w:rsidRPr="009F451C">
        <w:rPr>
          <w:rFonts w:ascii="Palatino Linotype" w:hAnsi="Palatino Linotype"/>
          <w:i/>
          <w:sz w:val="18"/>
          <w:szCs w:val="18"/>
          <w:rPrChange w:id="97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79" w:author="Thomas Erol Tavolara" w:date="2022-11-22T17:28:00Z">
            <w:rPr>
              <w:rFonts w:ascii="Palatino Linotype" w:hAnsi="Palatino Linotype"/>
              <w:sz w:val="18"/>
              <w:szCs w:val="18"/>
            </w:rPr>
          </w:rPrChange>
        </w:rPr>
        <w:t>Applications.</w:t>
      </w:r>
      <w:r w:rsidRPr="009F451C">
        <w:rPr>
          <w:rFonts w:ascii="Palatino Linotype" w:hAnsi="Palatino Linotype"/>
          <w:i/>
          <w:sz w:val="18"/>
          <w:szCs w:val="18"/>
          <w:rPrChange w:id="98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981" w:author="Thomas Erol Tavolara" w:date="2022-11-22T17:28:00Z">
            <w:rPr>
              <w:rFonts w:ascii="Palatino Linotype" w:hAnsi="Palatino Linotype"/>
              <w:i/>
              <w:sz w:val="18"/>
              <w:szCs w:val="18"/>
            </w:rPr>
          </w:rPrChange>
        </w:rPr>
        <w:t>arXiv</w:t>
      </w:r>
      <w:proofErr w:type="spellEnd"/>
      <w:r w:rsidRPr="009F451C">
        <w:rPr>
          <w:rFonts w:ascii="Palatino Linotype" w:hAnsi="Palatino Linotype"/>
          <w:i/>
          <w:sz w:val="18"/>
          <w:szCs w:val="18"/>
          <w:rPrChange w:id="98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983" w:author="Thomas Erol Tavolara" w:date="2022-11-22T17:28:00Z">
            <w:rPr>
              <w:rFonts w:ascii="Palatino Linotype" w:hAnsi="Palatino Linotype"/>
              <w:i/>
              <w:sz w:val="18"/>
              <w:szCs w:val="18"/>
            </w:rPr>
          </w:rPrChange>
        </w:rPr>
        <w:t>Prepr</w:t>
      </w:r>
      <w:proofErr w:type="spellEnd"/>
      <w:r w:rsidRPr="009F451C">
        <w:rPr>
          <w:rFonts w:ascii="Palatino Linotype" w:hAnsi="Palatino Linotype"/>
          <w:i/>
          <w:sz w:val="18"/>
          <w:szCs w:val="18"/>
          <w:rPrChange w:id="984"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985" w:author="Thomas Erol Tavolara" w:date="2022-11-22T17:28:00Z">
            <w:rPr>
              <w:rFonts w:ascii="Palatino Linotype" w:hAnsi="Palatino Linotype"/>
              <w:b/>
              <w:sz w:val="18"/>
              <w:szCs w:val="18"/>
            </w:rPr>
          </w:rPrChange>
        </w:rPr>
        <w:t>2021</w:t>
      </w:r>
      <w:r w:rsidRPr="009F451C">
        <w:rPr>
          <w:rFonts w:ascii="Palatino Linotype" w:hAnsi="Palatino Linotype"/>
          <w:sz w:val="18"/>
          <w:szCs w:val="18"/>
          <w:rPrChange w:id="986" w:author="Thomas Erol Tavolara" w:date="2022-11-22T17:28:00Z">
            <w:rPr>
              <w:rFonts w:ascii="Palatino Linotype" w:hAnsi="Palatino Linotype"/>
              <w:sz w:val="18"/>
              <w:szCs w:val="18"/>
            </w:rPr>
          </w:rPrChange>
        </w:rPr>
        <w:t xml:space="preserve">, </w:t>
      </w:r>
      <w:r w:rsidRPr="009F451C">
        <w:rPr>
          <w:rFonts w:ascii="Palatino Linotype" w:hAnsi="Palatino Linotype"/>
          <w:iCs/>
          <w:sz w:val="18"/>
          <w:szCs w:val="18"/>
          <w:rPrChange w:id="987" w:author="Thomas Erol Tavolara" w:date="2022-11-22T17:28:00Z">
            <w:rPr>
              <w:rFonts w:ascii="Palatino Linotype" w:hAnsi="Palatino Linotype"/>
              <w:iCs/>
              <w:sz w:val="18"/>
              <w:szCs w:val="18"/>
            </w:rPr>
          </w:rPrChange>
        </w:rPr>
        <w:t>arXiv:2112.05760</w:t>
      </w:r>
      <w:r w:rsidRPr="009F451C">
        <w:rPr>
          <w:rFonts w:ascii="Palatino Linotype" w:hAnsi="Palatino Linotype"/>
          <w:i/>
          <w:sz w:val="18"/>
          <w:szCs w:val="18"/>
          <w:rPrChange w:id="988" w:author="Thomas Erol Tavolara" w:date="2022-11-22T17:28:00Z">
            <w:rPr>
              <w:rFonts w:ascii="Palatino Linotype" w:hAnsi="Palatino Linotype"/>
              <w:i/>
              <w:sz w:val="18"/>
              <w:szCs w:val="18"/>
            </w:rPr>
          </w:rPrChange>
        </w:rPr>
        <w:t>.</w:t>
      </w:r>
    </w:p>
    <w:p w14:paraId="27FC38E3"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989"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990" w:author="Thomas Erol Tavolara" w:date="2022-11-22T17:28:00Z">
            <w:rPr>
              <w:rFonts w:ascii="Palatino Linotype" w:hAnsi="Palatino Linotype"/>
              <w:sz w:val="18"/>
              <w:szCs w:val="18"/>
            </w:rPr>
          </w:rPrChange>
        </w:rPr>
        <w:t>Li,</w:t>
      </w:r>
      <w:r w:rsidRPr="009F451C">
        <w:rPr>
          <w:rFonts w:ascii="Palatino Linotype" w:hAnsi="Palatino Linotype"/>
          <w:i/>
          <w:sz w:val="18"/>
          <w:szCs w:val="18"/>
          <w:rPrChange w:id="9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92" w:author="Thomas Erol Tavolara" w:date="2022-11-22T17:28:00Z">
            <w:rPr>
              <w:rFonts w:ascii="Palatino Linotype" w:hAnsi="Palatino Linotype"/>
              <w:sz w:val="18"/>
              <w:szCs w:val="18"/>
            </w:rPr>
          </w:rPrChange>
        </w:rPr>
        <w:t>B.;</w:t>
      </w:r>
      <w:r w:rsidRPr="009F451C">
        <w:rPr>
          <w:rFonts w:ascii="Palatino Linotype" w:hAnsi="Palatino Linotype"/>
          <w:i/>
          <w:sz w:val="18"/>
          <w:szCs w:val="18"/>
          <w:rPrChange w:id="9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94" w:author="Thomas Erol Tavolara" w:date="2022-11-22T17:28:00Z">
            <w:rPr>
              <w:rFonts w:ascii="Palatino Linotype" w:hAnsi="Palatino Linotype"/>
              <w:sz w:val="18"/>
              <w:szCs w:val="18"/>
            </w:rPr>
          </w:rPrChange>
        </w:rPr>
        <w:t>Li,</w:t>
      </w:r>
      <w:r w:rsidRPr="009F451C">
        <w:rPr>
          <w:rFonts w:ascii="Palatino Linotype" w:hAnsi="Palatino Linotype"/>
          <w:i/>
          <w:sz w:val="18"/>
          <w:szCs w:val="18"/>
          <w:rPrChange w:id="9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996"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99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998" w:author="Thomas Erol Tavolara" w:date="2022-11-22T17:28:00Z">
            <w:rPr>
              <w:rFonts w:ascii="Palatino Linotype" w:hAnsi="Palatino Linotype"/>
              <w:sz w:val="18"/>
              <w:szCs w:val="18"/>
            </w:rPr>
          </w:rPrChange>
        </w:rPr>
        <w:t>Eliceiri</w:t>
      </w:r>
      <w:proofErr w:type="spellEnd"/>
      <w:r w:rsidRPr="009F451C">
        <w:rPr>
          <w:rFonts w:ascii="Palatino Linotype" w:hAnsi="Palatino Linotype"/>
          <w:sz w:val="18"/>
          <w:szCs w:val="18"/>
          <w:rPrChange w:id="99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0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01" w:author="Thomas Erol Tavolara" w:date="2022-11-22T17:28:00Z">
            <w:rPr>
              <w:rFonts w:ascii="Palatino Linotype" w:hAnsi="Palatino Linotype"/>
              <w:sz w:val="18"/>
              <w:szCs w:val="18"/>
            </w:rPr>
          </w:rPrChange>
        </w:rPr>
        <w:t>K.W.</w:t>
      </w:r>
      <w:r w:rsidRPr="009F451C">
        <w:rPr>
          <w:rFonts w:ascii="Palatino Linotype" w:hAnsi="Palatino Linotype"/>
          <w:i/>
          <w:sz w:val="18"/>
          <w:szCs w:val="18"/>
          <w:rPrChange w:id="10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03" w:author="Thomas Erol Tavolara" w:date="2022-11-22T17:28:00Z">
            <w:rPr>
              <w:rFonts w:ascii="Palatino Linotype" w:hAnsi="Palatino Linotype"/>
              <w:sz w:val="18"/>
              <w:szCs w:val="18"/>
            </w:rPr>
          </w:rPrChange>
        </w:rPr>
        <w:t>Dual-stream</w:t>
      </w:r>
      <w:r w:rsidRPr="009F451C">
        <w:rPr>
          <w:rFonts w:ascii="Palatino Linotype" w:hAnsi="Palatino Linotype"/>
          <w:i/>
          <w:sz w:val="18"/>
          <w:szCs w:val="18"/>
          <w:rPrChange w:id="10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05" w:author="Thomas Erol Tavolara" w:date="2022-11-22T17:28:00Z">
            <w:rPr>
              <w:rFonts w:ascii="Palatino Linotype" w:hAnsi="Palatino Linotype"/>
              <w:sz w:val="18"/>
              <w:szCs w:val="18"/>
            </w:rPr>
          </w:rPrChange>
        </w:rPr>
        <w:t>multiple</w:t>
      </w:r>
      <w:r w:rsidRPr="009F451C">
        <w:rPr>
          <w:rFonts w:ascii="Palatino Linotype" w:hAnsi="Palatino Linotype"/>
          <w:i/>
          <w:sz w:val="18"/>
          <w:szCs w:val="18"/>
          <w:rPrChange w:id="10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07" w:author="Thomas Erol Tavolara" w:date="2022-11-22T17:28:00Z">
            <w:rPr>
              <w:rFonts w:ascii="Palatino Linotype" w:hAnsi="Palatino Linotype"/>
              <w:sz w:val="18"/>
              <w:szCs w:val="18"/>
            </w:rPr>
          </w:rPrChange>
        </w:rPr>
        <w:t>instance</w:t>
      </w:r>
      <w:r w:rsidRPr="009F451C">
        <w:rPr>
          <w:rFonts w:ascii="Palatino Linotype" w:hAnsi="Palatino Linotype"/>
          <w:i/>
          <w:sz w:val="18"/>
          <w:szCs w:val="18"/>
          <w:rPrChange w:id="10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09"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10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11" w:author="Thomas Erol Tavolara" w:date="2022-11-22T17:28:00Z">
            <w:rPr>
              <w:rFonts w:ascii="Palatino Linotype" w:hAnsi="Palatino Linotype"/>
              <w:sz w:val="18"/>
              <w:szCs w:val="18"/>
            </w:rPr>
          </w:rPrChange>
        </w:rPr>
        <w:t>network</w:t>
      </w:r>
      <w:r w:rsidRPr="009F451C">
        <w:rPr>
          <w:rFonts w:ascii="Palatino Linotype" w:hAnsi="Palatino Linotype"/>
          <w:i/>
          <w:sz w:val="18"/>
          <w:szCs w:val="18"/>
          <w:rPrChange w:id="10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13"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101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15" w:author="Thomas Erol Tavolara" w:date="2022-11-22T17:28:00Z">
            <w:rPr>
              <w:rFonts w:ascii="Palatino Linotype" w:hAnsi="Palatino Linotype"/>
              <w:sz w:val="18"/>
              <w:szCs w:val="18"/>
            </w:rPr>
          </w:rPrChange>
        </w:rPr>
        <w:t>whole</w:t>
      </w:r>
      <w:r w:rsidRPr="009F451C">
        <w:rPr>
          <w:rFonts w:ascii="Palatino Linotype" w:hAnsi="Palatino Linotype"/>
          <w:i/>
          <w:sz w:val="18"/>
          <w:szCs w:val="18"/>
          <w:rPrChange w:id="10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17" w:author="Thomas Erol Tavolara" w:date="2022-11-22T17:28:00Z">
            <w:rPr>
              <w:rFonts w:ascii="Palatino Linotype" w:hAnsi="Palatino Linotype"/>
              <w:sz w:val="18"/>
              <w:szCs w:val="18"/>
            </w:rPr>
          </w:rPrChange>
        </w:rPr>
        <w:t>slide</w:t>
      </w:r>
      <w:r w:rsidRPr="009F451C">
        <w:rPr>
          <w:rFonts w:ascii="Palatino Linotype" w:hAnsi="Palatino Linotype"/>
          <w:i/>
          <w:sz w:val="18"/>
          <w:szCs w:val="18"/>
          <w:rPrChange w:id="101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19"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10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21" w:author="Thomas Erol Tavolara" w:date="2022-11-22T17:28:00Z">
            <w:rPr>
              <w:rFonts w:ascii="Palatino Linotype" w:hAnsi="Palatino Linotype"/>
              <w:sz w:val="18"/>
              <w:szCs w:val="18"/>
            </w:rPr>
          </w:rPrChange>
        </w:rPr>
        <w:t>classification</w:t>
      </w:r>
      <w:r w:rsidRPr="009F451C">
        <w:rPr>
          <w:rFonts w:ascii="Palatino Linotype" w:hAnsi="Palatino Linotype"/>
          <w:i/>
          <w:sz w:val="18"/>
          <w:szCs w:val="18"/>
          <w:rPrChange w:id="102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23" w:author="Thomas Erol Tavolara" w:date="2022-11-22T17:28:00Z">
            <w:rPr>
              <w:rFonts w:ascii="Palatino Linotype" w:hAnsi="Palatino Linotype"/>
              <w:sz w:val="18"/>
              <w:szCs w:val="18"/>
            </w:rPr>
          </w:rPrChange>
        </w:rPr>
        <w:t>with</w:t>
      </w:r>
      <w:r w:rsidRPr="009F451C">
        <w:rPr>
          <w:rFonts w:ascii="Palatino Linotype" w:hAnsi="Palatino Linotype"/>
          <w:i/>
          <w:sz w:val="18"/>
          <w:szCs w:val="18"/>
          <w:rPrChange w:id="10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25" w:author="Thomas Erol Tavolara" w:date="2022-11-22T17:28:00Z">
            <w:rPr>
              <w:rFonts w:ascii="Palatino Linotype" w:hAnsi="Palatino Linotype"/>
              <w:sz w:val="18"/>
              <w:szCs w:val="18"/>
            </w:rPr>
          </w:rPrChange>
        </w:rPr>
        <w:t>self-supervised</w:t>
      </w:r>
      <w:r w:rsidRPr="009F451C">
        <w:rPr>
          <w:rFonts w:ascii="Palatino Linotype" w:hAnsi="Palatino Linotype"/>
          <w:i/>
          <w:sz w:val="18"/>
          <w:szCs w:val="18"/>
          <w:rPrChange w:id="10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27" w:author="Thomas Erol Tavolara" w:date="2022-11-22T17:28:00Z">
            <w:rPr>
              <w:rFonts w:ascii="Palatino Linotype" w:hAnsi="Palatino Linotype"/>
              <w:sz w:val="18"/>
              <w:szCs w:val="18"/>
            </w:rPr>
          </w:rPrChange>
        </w:rPr>
        <w:t>contrastive</w:t>
      </w:r>
      <w:r w:rsidRPr="009F451C">
        <w:rPr>
          <w:rFonts w:ascii="Palatino Linotype" w:hAnsi="Palatino Linotype"/>
          <w:i/>
          <w:sz w:val="18"/>
          <w:szCs w:val="18"/>
          <w:rPrChange w:id="10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29"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1030"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1031"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10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33"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10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35"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10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37"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10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39" w:author="Thomas Erol Tavolara" w:date="2022-11-22T17:28:00Z">
            <w:rPr>
              <w:rFonts w:ascii="Palatino Linotype" w:hAnsi="Palatino Linotype"/>
              <w:noProof/>
              <w:sz w:val="18"/>
              <w:szCs w:val="18"/>
            </w:rPr>
          </w:rPrChange>
        </w:rPr>
        <w:t>IEEE/CVF</w:t>
      </w:r>
      <w:r w:rsidRPr="009F451C">
        <w:rPr>
          <w:rFonts w:ascii="Palatino Linotype" w:hAnsi="Palatino Linotype"/>
          <w:i/>
          <w:noProof/>
          <w:sz w:val="18"/>
          <w:szCs w:val="18"/>
          <w:rPrChange w:id="10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41"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10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43"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10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45"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10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47"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10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49"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10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51"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10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53" w:author="Thomas Erol Tavolara" w:date="2022-11-22T17:28:00Z">
            <w:rPr>
              <w:rFonts w:ascii="Palatino Linotype" w:hAnsi="Palatino Linotype"/>
              <w:noProof/>
              <w:sz w:val="18"/>
              <w:szCs w:val="18"/>
            </w:rPr>
          </w:rPrChange>
        </w:rPr>
        <w:t>Recognition,</w:t>
      </w:r>
      <w:r w:rsidRPr="009F451C">
        <w:rPr>
          <w:rFonts w:ascii="Palatino Linotype" w:hAnsi="Palatino Linotype"/>
          <w:i/>
          <w:noProof/>
          <w:sz w:val="18"/>
          <w:szCs w:val="18"/>
          <w:rPrChange w:id="1054"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1055" w:author="Thomas Erol Tavolara" w:date="2022-11-22T17:28:00Z">
            <w:rPr>
              <w:rFonts w:ascii="Palatino Linotype" w:hAnsi="Palatino Linotype"/>
              <w:iCs/>
              <w:noProof/>
              <w:sz w:val="18"/>
              <w:szCs w:val="18"/>
              <w:highlight w:val="yellow"/>
            </w:rPr>
          </w:rPrChange>
        </w:rPr>
        <w:t>Nashville, TN, USA, 20–25 June 2021</w:t>
      </w:r>
      <w:r w:rsidRPr="009F451C">
        <w:rPr>
          <w:rFonts w:ascii="Palatino Linotype" w:hAnsi="Palatino Linotype"/>
          <w:iCs/>
          <w:noProof/>
          <w:sz w:val="18"/>
          <w:szCs w:val="18"/>
          <w:rPrChange w:id="1056" w:author="Thomas Erol Tavolara" w:date="2022-11-22T17:28:00Z">
            <w:rPr>
              <w:rFonts w:ascii="Palatino Linotype" w:hAnsi="Palatino Linotype"/>
              <w:iCs/>
              <w:noProof/>
              <w:sz w:val="18"/>
              <w:szCs w:val="18"/>
            </w:rPr>
          </w:rPrChange>
        </w:rPr>
        <w:t>;</w:t>
      </w:r>
      <w:r w:rsidRPr="009F451C">
        <w:rPr>
          <w:rFonts w:ascii="Palatino Linotype" w:hAnsi="Palatino Linotype"/>
          <w:i/>
          <w:noProof/>
          <w:sz w:val="18"/>
          <w:szCs w:val="18"/>
          <w:rPrChange w:id="105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058"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10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60" w:author="Thomas Erol Tavolara" w:date="2022-11-22T17:28:00Z">
            <w:rPr>
              <w:rFonts w:ascii="Palatino Linotype" w:hAnsi="Palatino Linotype"/>
              <w:sz w:val="18"/>
              <w:szCs w:val="18"/>
            </w:rPr>
          </w:rPrChange>
        </w:rPr>
        <w:t>14318–14328.</w:t>
      </w:r>
    </w:p>
    <w:p w14:paraId="121F3017"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061"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062" w:author="Thomas Erol Tavolara" w:date="2022-11-22T17:28:00Z">
            <w:rPr>
              <w:rFonts w:ascii="Palatino Linotype" w:hAnsi="Palatino Linotype"/>
              <w:sz w:val="18"/>
              <w:szCs w:val="18"/>
            </w:rPr>
          </w:rPrChange>
        </w:rPr>
        <w:t>Shao,</w:t>
      </w:r>
      <w:r w:rsidRPr="009F451C">
        <w:rPr>
          <w:rFonts w:ascii="Palatino Linotype" w:hAnsi="Palatino Linotype"/>
          <w:i/>
          <w:sz w:val="18"/>
          <w:szCs w:val="18"/>
          <w:rPrChange w:id="10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64" w:author="Thomas Erol Tavolara" w:date="2022-11-22T17:28:00Z">
            <w:rPr>
              <w:rFonts w:ascii="Palatino Linotype" w:hAnsi="Palatino Linotype"/>
              <w:sz w:val="18"/>
              <w:szCs w:val="18"/>
            </w:rPr>
          </w:rPrChange>
        </w:rPr>
        <w:t>Z.;</w:t>
      </w:r>
      <w:r w:rsidRPr="009F451C">
        <w:rPr>
          <w:rFonts w:ascii="Palatino Linotype" w:hAnsi="Palatino Linotype"/>
          <w:i/>
          <w:sz w:val="18"/>
          <w:szCs w:val="18"/>
          <w:rPrChange w:id="1065"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066" w:author="Thomas Erol Tavolara" w:date="2022-11-22T17:28:00Z">
            <w:rPr>
              <w:rFonts w:ascii="Palatino Linotype" w:hAnsi="Palatino Linotype"/>
              <w:sz w:val="18"/>
              <w:szCs w:val="18"/>
            </w:rPr>
          </w:rPrChange>
        </w:rPr>
        <w:t>Bian</w:t>
      </w:r>
      <w:proofErr w:type="spellEnd"/>
      <w:r w:rsidRPr="009F451C">
        <w:rPr>
          <w:rFonts w:ascii="Palatino Linotype" w:hAnsi="Palatino Linotype"/>
          <w:sz w:val="18"/>
          <w:szCs w:val="18"/>
          <w:rPrChange w:id="106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0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69" w:author="Thomas Erol Tavolara" w:date="2022-11-22T17:28:00Z">
            <w:rPr>
              <w:rFonts w:ascii="Palatino Linotype" w:hAnsi="Palatino Linotype"/>
              <w:sz w:val="18"/>
              <w:szCs w:val="18"/>
            </w:rPr>
          </w:rPrChange>
        </w:rPr>
        <w:t>H.;</w:t>
      </w:r>
      <w:r w:rsidRPr="009F451C">
        <w:rPr>
          <w:rFonts w:ascii="Palatino Linotype" w:hAnsi="Palatino Linotype"/>
          <w:i/>
          <w:sz w:val="18"/>
          <w:szCs w:val="18"/>
          <w:rPrChange w:id="10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71"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107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73"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107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75" w:author="Thomas Erol Tavolara" w:date="2022-11-22T17:28:00Z">
            <w:rPr>
              <w:rFonts w:ascii="Palatino Linotype" w:hAnsi="Palatino Linotype"/>
              <w:sz w:val="18"/>
              <w:szCs w:val="18"/>
            </w:rPr>
          </w:rPrChange>
        </w:rPr>
        <w:t>Wang,</w:t>
      </w:r>
      <w:r w:rsidRPr="009F451C">
        <w:rPr>
          <w:rFonts w:ascii="Palatino Linotype" w:hAnsi="Palatino Linotype"/>
          <w:i/>
          <w:sz w:val="18"/>
          <w:szCs w:val="18"/>
          <w:rPrChange w:id="107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77"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107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79" w:author="Thomas Erol Tavolara" w:date="2022-11-22T17:28:00Z">
            <w:rPr>
              <w:rFonts w:ascii="Palatino Linotype" w:hAnsi="Palatino Linotype"/>
              <w:sz w:val="18"/>
              <w:szCs w:val="18"/>
            </w:rPr>
          </w:rPrChange>
        </w:rPr>
        <w:t>Zhang,</w:t>
      </w:r>
      <w:r w:rsidRPr="009F451C">
        <w:rPr>
          <w:rFonts w:ascii="Palatino Linotype" w:hAnsi="Palatino Linotype"/>
          <w:i/>
          <w:sz w:val="18"/>
          <w:szCs w:val="18"/>
          <w:rPrChange w:id="108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81"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108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83" w:author="Thomas Erol Tavolara" w:date="2022-11-22T17:28:00Z">
            <w:rPr>
              <w:rFonts w:ascii="Palatino Linotype" w:hAnsi="Palatino Linotype"/>
              <w:sz w:val="18"/>
              <w:szCs w:val="18"/>
            </w:rPr>
          </w:rPrChange>
        </w:rPr>
        <w:t>Ji,</w:t>
      </w:r>
      <w:r w:rsidRPr="009F451C">
        <w:rPr>
          <w:rFonts w:ascii="Palatino Linotype" w:hAnsi="Palatino Linotype"/>
          <w:i/>
          <w:sz w:val="18"/>
          <w:szCs w:val="18"/>
          <w:rPrChange w:id="108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85" w:author="Thomas Erol Tavolara" w:date="2022-11-22T17:28:00Z">
            <w:rPr>
              <w:rFonts w:ascii="Palatino Linotype" w:hAnsi="Palatino Linotype"/>
              <w:sz w:val="18"/>
              <w:szCs w:val="18"/>
            </w:rPr>
          </w:rPrChange>
        </w:rPr>
        <w:t>X.</w:t>
      </w:r>
      <w:r w:rsidRPr="009F451C">
        <w:rPr>
          <w:rFonts w:ascii="Palatino Linotype" w:hAnsi="Palatino Linotype"/>
          <w:i/>
          <w:sz w:val="18"/>
          <w:szCs w:val="18"/>
          <w:rPrChange w:id="1086"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087" w:author="Thomas Erol Tavolara" w:date="2022-11-22T17:28:00Z">
            <w:rPr>
              <w:rFonts w:ascii="Palatino Linotype" w:hAnsi="Palatino Linotype"/>
              <w:sz w:val="18"/>
              <w:szCs w:val="18"/>
            </w:rPr>
          </w:rPrChange>
        </w:rPr>
        <w:t>Transmil</w:t>
      </w:r>
      <w:proofErr w:type="spellEnd"/>
      <w:r w:rsidRPr="009F451C">
        <w:rPr>
          <w:rFonts w:ascii="Palatino Linotype" w:hAnsi="Palatino Linotype"/>
          <w:sz w:val="18"/>
          <w:szCs w:val="18"/>
          <w:rPrChange w:id="108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0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90" w:author="Thomas Erol Tavolara" w:date="2022-11-22T17:28:00Z">
            <w:rPr>
              <w:rFonts w:ascii="Palatino Linotype" w:hAnsi="Palatino Linotype"/>
              <w:sz w:val="18"/>
              <w:szCs w:val="18"/>
            </w:rPr>
          </w:rPrChange>
        </w:rPr>
        <w:t>Transformer</w:t>
      </w:r>
      <w:r w:rsidRPr="009F451C">
        <w:rPr>
          <w:rFonts w:ascii="Palatino Linotype" w:hAnsi="Palatino Linotype"/>
          <w:i/>
          <w:sz w:val="18"/>
          <w:szCs w:val="18"/>
          <w:rPrChange w:id="10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92" w:author="Thomas Erol Tavolara" w:date="2022-11-22T17:28:00Z">
            <w:rPr>
              <w:rFonts w:ascii="Palatino Linotype" w:hAnsi="Palatino Linotype"/>
              <w:sz w:val="18"/>
              <w:szCs w:val="18"/>
            </w:rPr>
          </w:rPrChange>
        </w:rPr>
        <w:t>based</w:t>
      </w:r>
      <w:r w:rsidRPr="009F451C">
        <w:rPr>
          <w:rFonts w:ascii="Palatino Linotype" w:hAnsi="Palatino Linotype"/>
          <w:i/>
          <w:sz w:val="18"/>
          <w:szCs w:val="18"/>
          <w:rPrChange w:id="10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94" w:author="Thomas Erol Tavolara" w:date="2022-11-22T17:28:00Z">
            <w:rPr>
              <w:rFonts w:ascii="Palatino Linotype" w:hAnsi="Palatino Linotype"/>
              <w:sz w:val="18"/>
              <w:szCs w:val="18"/>
            </w:rPr>
          </w:rPrChange>
        </w:rPr>
        <w:t>correlated</w:t>
      </w:r>
      <w:r w:rsidRPr="009F451C">
        <w:rPr>
          <w:rFonts w:ascii="Palatino Linotype" w:hAnsi="Palatino Linotype"/>
          <w:i/>
          <w:sz w:val="18"/>
          <w:szCs w:val="18"/>
          <w:rPrChange w:id="10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96" w:author="Thomas Erol Tavolara" w:date="2022-11-22T17:28:00Z">
            <w:rPr>
              <w:rFonts w:ascii="Palatino Linotype" w:hAnsi="Palatino Linotype"/>
              <w:sz w:val="18"/>
              <w:szCs w:val="18"/>
            </w:rPr>
          </w:rPrChange>
        </w:rPr>
        <w:t>multiple</w:t>
      </w:r>
      <w:r w:rsidRPr="009F451C">
        <w:rPr>
          <w:rFonts w:ascii="Palatino Linotype" w:hAnsi="Palatino Linotype"/>
          <w:i/>
          <w:sz w:val="18"/>
          <w:szCs w:val="18"/>
          <w:rPrChange w:id="109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098" w:author="Thomas Erol Tavolara" w:date="2022-11-22T17:28:00Z">
            <w:rPr>
              <w:rFonts w:ascii="Palatino Linotype" w:hAnsi="Palatino Linotype"/>
              <w:sz w:val="18"/>
              <w:szCs w:val="18"/>
            </w:rPr>
          </w:rPrChange>
        </w:rPr>
        <w:t>instance</w:t>
      </w:r>
      <w:r w:rsidRPr="009F451C">
        <w:rPr>
          <w:rFonts w:ascii="Palatino Linotype" w:hAnsi="Palatino Linotype"/>
          <w:i/>
          <w:sz w:val="18"/>
          <w:szCs w:val="18"/>
          <w:rPrChange w:id="109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00"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110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02"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11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04" w:author="Thomas Erol Tavolara" w:date="2022-11-22T17:28:00Z">
            <w:rPr>
              <w:rFonts w:ascii="Palatino Linotype" w:hAnsi="Palatino Linotype"/>
              <w:sz w:val="18"/>
              <w:szCs w:val="18"/>
            </w:rPr>
          </w:rPrChange>
        </w:rPr>
        <w:t>whole</w:t>
      </w:r>
      <w:r w:rsidRPr="009F451C">
        <w:rPr>
          <w:rFonts w:ascii="Palatino Linotype" w:hAnsi="Palatino Linotype"/>
          <w:i/>
          <w:sz w:val="18"/>
          <w:szCs w:val="18"/>
          <w:rPrChange w:id="110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06" w:author="Thomas Erol Tavolara" w:date="2022-11-22T17:28:00Z">
            <w:rPr>
              <w:rFonts w:ascii="Palatino Linotype" w:hAnsi="Palatino Linotype"/>
              <w:sz w:val="18"/>
              <w:szCs w:val="18"/>
            </w:rPr>
          </w:rPrChange>
        </w:rPr>
        <w:t>slide</w:t>
      </w:r>
      <w:r w:rsidRPr="009F451C">
        <w:rPr>
          <w:rFonts w:ascii="Palatino Linotype" w:hAnsi="Palatino Linotype"/>
          <w:i/>
          <w:sz w:val="18"/>
          <w:szCs w:val="18"/>
          <w:rPrChange w:id="110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08"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110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10" w:author="Thomas Erol Tavolara" w:date="2022-11-22T17:28:00Z">
            <w:rPr>
              <w:rFonts w:ascii="Palatino Linotype" w:hAnsi="Palatino Linotype"/>
              <w:sz w:val="18"/>
              <w:szCs w:val="18"/>
            </w:rPr>
          </w:rPrChange>
        </w:rPr>
        <w:t>classification.</w:t>
      </w:r>
      <w:r w:rsidRPr="009F451C">
        <w:rPr>
          <w:rFonts w:ascii="Palatino Linotype" w:hAnsi="Palatino Linotype"/>
          <w:i/>
          <w:sz w:val="18"/>
          <w:szCs w:val="18"/>
          <w:rPrChange w:id="1111" w:author="Thomas Erol Tavolara" w:date="2022-11-22T17:28:00Z">
            <w:rPr>
              <w:rFonts w:ascii="Palatino Linotype" w:hAnsi="Palatino Linotype"/>
              <w:i/>
              <w:sz w:val="18"/>
              <w:szCs w:val="18"/>
            </w:rPr>
          </w:rPrChange>
        </w:rPr>
        <w:t xml:space="preserve"> Adv. Neural Inf. Process. Syst. </w:t>
      </w:r>
      <w:r w:rsidRPr="009F451C">
        <w:rPr>
          <w:rFonts w:ascii="Palatino Linotype" w:hAnsi="Palatino Linotype"/>
          <w:b/>
          <w:sz w:val="18"/>
          <w:szCs w:val="18"/>
          <w:rPrChange w:id="1112" w:author="Thomas Erol Tavolara" w:date="2022-11-22T17:28:00Z">
            <w:rPr>
              <w:rFonts w:ascii="Palatino Linotype" w:hAnsi="Palatino Linotype"/>
              <w:b/>
              <w:sz w:val="18"/>
              <w:szCs w:val="18"/>
            </w:rPr>
          </w:rPrChange>
        </w:rPr>
        <w:t>2021</w:t>
      </w:r>
      <w:r w:rsidRPr="009F451C">
        <w:rPr>
          <w:rFonts w:ascii="Palatino Linotype" w:hAnsi="Palatino Linotype"/>
          <w:sz w:val="18"/>
          <w:szCs w:val="18"/>
          <w:rPrChange w:id="111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114" w:author="Thomas Erol Tavolara" w:date="2022-11-22T17:28:00Z">
            <w:rPr>
              <w:rFonts w:ascii="Palatino Linotype" w:hAnsi="Palatino Linotype"/>
              <w:i/>
              <w:sz w:val="18"/>
              <w:szCs w:val="18"/>
            </w:rPr>
          </w:rPrChange>
        </w:rPr>
        <w:t xml:space="preserve"> 34</w:t>
      </w:r>
      <w:r w:rsidRPr="009F451C">
        <w:rPr>
          <w:rFonts w:ascii="Palatino Linotype" w:hAnsi="Palatino Linotype"/>
          <w:sz w:val="18"/>
          <w:szCs w:val="18"/>
          <w:rPrChange w:id="111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1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17" w:author="Thomas Erol Tavolara" w:date="2022-11-22T17:28:00Z">
            <w:rPr>
              <w:rFonts w:ascii="Palatino Linotype" w:hAnsi="Palatino Linotype"/>
              <w:sz w:val="18"/>
              <w:szCs w:val="18"/>
            </w:rPr>
          </w:rPrChange>
        </w:rPr>
        <w:t>2136–2147.</w:t>
      </w:r>
    </w:p>
    <w:p w14:paraId="51848ABE"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118"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119"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11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21" w:author="Thomas Erol Tavolara" w:date="2022-11-22T17:28:00Z">
            <w:rPr>
              <w:rFonts w:ascii="Palatino Linotype" w:hAnsi="Palatino Linotype"/>
              <w:sz w:val="18"/>
              <w:szCs w:val="18"/>
            </w:rPr>
          </w:rPrChange>
        </w:rPr>
        <w:t>X.;</w:t>
      </w:r>
      <w:r w:rsidRPr="009F451C">
        <w:rPr>
          <w:rFonts w:ascii="Palatino Linotype" w:hAnsi="Palatino Linotype"/>
          <w:i/>
          <w:sz w:val="18"/>
          <w:szCs w:val="18"/>
          <w:rPrChange w:id="112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23" w:author="Thomas Erol Tavolara" w:date="2022-11-22T17:28:00Z">
            <w:rPr>
              <w:rFonts w:ascii="Palatino Linotype" w:hAnsi="Palatino Linotype"/>
              <w:sz w:val="18"/>
              <w:szCs w:val="18"/>
            </w:rPr>
          </w:rPrChange>
        </w:rPr>
        <w:t>He,</w:t>
      </w:r>
      <w:r w:rsidRPr="009F451C">
        <w:rPr>
          <w:rFonts w:ascii="Palatino Linotype" w:hAnsi="Palatino Linotype"/>
          <w:i/>
          <w:sz w:val="18"/>
          <w:szCs w:val="18"/>
          <w:rPrChange w:id="11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25" w:author="Thomas Erol Tavolara" w:date="2022-11-22T17:28:00Z">
            <w:rPr>
              <w:rFonts w:ascii="Palatino Linotype" w:hAnsi="Palatino Linotype"/>
              <w:sz w:val="18"/>
              <w:szCs w:val="18"/>
            </w:rPr>
          </w:rPrChange>
        </w:rPr>
        <w:t>K.</w:t>
      </w:r>
      <w:r w:rsidRPr="009F451C">
        <w:rPr>
          <w:rFonts w:ascii="Palatino Linotype" w:hAnsi="Palatino Linotype"/>
          <w:i/>
          <w:sz w:val="18"/>
          <w:szCs w:val="18"/>
          <w:rPrChange w:id="11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27" w:author="Thomas Erol Tavolara" w:date="2022-11-22T17:28:00Z">
            <w:rPr>
              <w:rFonts w:ascii="Palatino Linotype" w:hAnsi="Palatino Linotype"/>
              <w:sz w:val="18"/>
              <w:szCs w:val="18"/>
            </w:rPr>
          </w:rPrChange>
        </w:rPr>
        <w:t>Exploring</w:t>
      </w:r>
      <w:r w:rsidRPr="009F451C">
        <w:rPr>
          <w:rFonts w:ascii="Palatino Linotype" w:hAnsi="Palatino Linotype"/>
          <w:i/>
          <w:sz w:val="18"/>
          <w:szCs w:val="18"/>
          <w:rPrChange w:id="11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29" w:author="Thomas Erol Tavolara" w:date="2022-11-22T17:28:00Z">
            <w:rPr>
              <w:rFonts w:ascii="Palatino Linotype" w:hAnsi="Palatino Linotype"/>
              <w:sz w:val="18"/>
              <w:szCs w:val="18"/>
            </w:rPr>
          </w:rPrChange>
        </w:rPr>
        <w:t>simple</w:t>
      </w:r>
      <w:r w:rsidRPr="009F451C">
        <w:rPr>
          <w:rFonts w:ascii="Palatino Linotype" w:hAnsi="Palatino Linotype"/>
          <w:i/>
          <w:sz w:val="18"/>
          <w:szCs w:val="18"/>
          <w:rPrChange w:id="113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131" w:author="Thomas Erol Tavolara" w:date="2022-11-22T17:28:00Z">
            <w:rPr>
              <w:rFonts w:ascii="Palatino Linotype" w:hAnsi="Palatino Linotype"/>
              <w:sz w:val="18"/>
              <w:szCs w:val="18"/>
            </w:rPr>
          </w:rPrChange>
        </w:rPr>
        <w:t>siamese</w:t>
      </w:r>
      <w:proofErr w:type="spellEnd"/>
      <w:r w:rsidRPr="009F451C">
        <w:rPr>
          <w:rFonts w:ascii="Palatino Linotype" w:hAnsi="Palatino Linotype"/>
          <w:i/>
          <w:sz w:val="18"/>
          <w:szCs w:val="18"/>
          <w:rPrChange w:id="113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33" w:author="Thomas Erol Tavolara" w:date="2022-11-22T17:28:00Z">
            <w:rPr>
              <w:rFonts w:ascii="Palatino Linotype" w:hAnsi="Palatino Linotype"/>
              <w:sz w:val="18"/>
              <w:szCs w:val="18"/>
            </w:rPr>
          </w:rPrChange>
        </w:rPr>
        <w:t>representation</w:t>
      </w:r>
      <w:r w:rsidRPr="009F451C">
        <w:rPr>
          <w:rFonts w:ascii="Palatino Linotype" w:hAnsi="Palatino Linotype"/>
          <w:i/>
          <w:sz w:val="18"/>
          <w:szCs w:val="18"/>
          <w:rPrChange w:id="113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35"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1136"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1137"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11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139"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11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141"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11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143"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11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145" w:author="Thomas Erol Tavolara" w:date="2022-11-22T17:28:00Z">
            <w:rPr>
              <w:rFonts w:ascii="Palatino Linotype" w:hAnsi="Palatino Linotype"/>
              <w:noProof/>
              <w:sz w:val="18"/>
              <w:szCs w:val="18"/>
            </w:rPr>
          </w:rPrChange>
        </w:rPr>
        <w:t>PMLR,</w:t>
      </w:r>
      <w:r w:rsidRPr="009F451C">
        <w:rPr>
          <w:rFonts w:ascii="Palatino Linotype" w:hAnsi="Palatino Linotype"/>
          <w:i/>
          <w:noProof/>
          <w:sz w:val="18"/>
          <w:szCs w:val="18"/>
          <w:rPrChange w:id="1146"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1147" w:author="Thomas Erol Tavolara" w:date="2022-11-22T17:28:00Z">
            <w:rPr>
              <w:rFonts w:ascii="Palatino Linotype" w:hAnsi="Palatino Linotype"/>
              <w:iCs/>
              <w:noProof/>
              <w:sz w:val="18"/>
              <w:szCs w:val="18"/>
              <w:highlight w:val="yellow"/>
            </w:rPr>
          </w:rPrChange>
        </w:rPr>
        <w:t>Virtual,</w:t>
      </w:r>
      <w:r w:rsidRPr="009F451C">
        <w:rPr>
          <w:rFonts w:ascii="Palatino Linotype" w:hAnsi="Palatino Linotype"/>
          <w:i/>
          <w:noProof/>
          <w:sz w:val="18"/>
          <w:szCs w:val="18"/>
          <w:rPrChange w:id="1148"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1149" w:author="Thomas Erol Tavolara" w:date="2022-11-22T17:28:00Z">
            <w:rPr>
              <w:rFonts w:ascii="Palatino Linotype" w:hAnsi="Palatino Linotype"/>
              <w:noProof/>
              <w:sz w:val="18"/>
              <w:szCs w:val="18"/>
              <w:highlight w:val="yellow"/>
            </w:rPr>
          </w:rPrChange>
        </w:rPr>
        <w:t>13–15 April 2021</w:t>
      </w:r>
      <w:r w:rsidRPr="009F451C">
        <w:rPr>
          <w:rFonts w:ascii="Palatino Linotype" w:hAnsi="Palatino Linotype"/>
          <w:sz w:val="18"/>
          <w:szCs w:val="18"/>
          <w:rPrChange w:id="115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15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52" w:author="Thomas Erol Tavolara" w:date="2022-11-22T17:28:00Z">
            <w:rPr>
              <w:rFonts w:ascii="Palatino Linotype" w:hAnsi="Palatino Linotype"/>
              <w:sz w:val="18"/>
              <w:szCs w:val="18"/>
            </w:rPr>
          </w:rPrChange>
        </w:rPr>
        <w:t>pp.</w:t>
      </w:r>
      <w:r w:rsidRPr="009F451C">
        <w:rPr>
          <w:rFonts w:ascii="Palatino Linotype" w:hAnsi="Palatino Linotype"/>
          <w:i/>
          <w:sz w:val="18"/>
          <w:szCs w:val="18"/>
          <w:rPrChange w:id="115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54" w:author="Thomas Erol Tavolara" w:date="2022-11-22T17:28:00Z">
            <w:rPr>
              <w:rFonts w:ascii="Palatino Linotype" w:hAnsi="Palatino Linotype"/>
              <w:sz w:val="18"/>
              <w:szCs w:val="18"/>
            </w:rPr>
          </w:rPrChange>
        </w:rPr>
        <w:t>15750–15758.</w:t>
      </w:r>
    </w:p>
    <w:p w14:paraId="64CB713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155"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156" w:author="Thomas Erol Tavolara" w:date="2022-11-22T17:28:00Z">
            <w:rPr>
              <w:rFonts w:ascii="Palatino Linotype" w:hAnsi="Palatino Linotype"/>
              <w:sz w:val="18"/>
              <w:szCs w:val="18"/>
            </w:rPr>
          </w:rPrChange>
        </w:rPr>
        <w:t>Liu,</w:t>
      </w:r>
      <w:r w:rsidRPr="009F451C">
        <w:rPr>
          <w:rFonts w:ascii="Palatino Linotype" w:hAnsi="Palatino Linotype"/>
          <w:i/>
          <w:sz w:val="18"/>
          <w:szCs w:val="18"/>
          <w:rPrChange w:id="11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58" w:author="Thomas Erol Tavolara" w:date="2022-11-22T17:28:00Z">
            <w:rPr>
              <w:rFonts w:ascii="Palatino Linotype" w:hAnsi="Palatino Linotype"/>
              <w:sz w:val="18"/>
              <w:szCs w:val="18"/>
            </w:rPr>
          </w:rPrChange>
        </w:rPr>
        <w:t>Q.;</w:t>
      </w:r>
      <w:r w:rsidRPr="009F451C">
        <w:rPr>
          <w:rFonts w:ascii="Palatino Linotype" w:hAnsi="Palatino Linotype"/>
          <w:i/>
          <w:sz w:val="18"/>
          <w:szCs w:val="18"/>
          <w:rPrChange w:id="11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60" w:author="Thomas Erol Tavolara" w:date="2022-11-22T17:28:00Z">
            <w:rPr>
              <w:rFonts w:ascii="Palatino Linotype" w:hAnsi="Palatino Linotype"/>
              <w:sz w:val="18"/>
              <w:szCs w:val="18"/>
            </w:rPr>
          </w:rPrChange>
        </w:rPr>
        <w:t>Louis,</w:t>
      </w:r>
      <w:r w:rsidRPr="009F451C">
        <w:rPr>
          <w:rFonts w:ascii="Palatino Linotype" w:hAnsi="Palatino Linotype"/>
          <w:i/>
          <w:sz w:val="18"/>
          <w:szCs w:val="18"/>
          <w:rPrChange w:id="11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62" w:author="Thomas Erol Tavolara" w:date="2022-11-22T17:28:00Z">
            <w:rPr>
              <w:rFonts w:ascii="Palatino Linotype" w:hAnsi="Palatino Linotype"/>
              <w:sz w:val="18"/>
              <w:szCs w:val="18"/>
            </w:rPr>
          </w:rPrChange>
        </w:rPr>
        <w:t>P.C.;</w:t>
      </w:r>
      <w:r w:rsidRPr="009F451C">
        <w:rPr>
          <w:rFonts w:ascii="Palatino Linotype" w:hAnsi="Palatino Linotype"/>
          <w:i/>
          <w:sz w:val="18"/>
          <w:szCs w:val="18"/>
          <w:rPrChange w:id="11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64" w:author="Thomas Erol Tavolara" w:date="2022-11-22T17:28:00Z">
            <w:rPr>
              <w:rFonts w:ascii="Palatino Linotype" w:hAnsi="Palatino Linotype"/>
              <w:sz w:val="18"/>
              <w:szCs w:val="18"/>
            </w:rPr>
          </w:rPrChange>
        </w:rPr>
        <w:t>Lu,</w:t>
      </w:r>
      <w:r w:rsidRPr="009F451C">
        <w:rPr>
          <w:rFonts w:ascii="Palatino Linotype" w:hAnsi="Palatino Linotype"/>
          <w:i/>
          <w:sz w:val="18"/>
          <w:szCs w:val="18"/>
          <w:rPrChange w:id="11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66"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11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68" w:author="Thomas Erol Tavolara" w:date="2022-11-22T17:28:00Z">
            <w:rPr>
              <w:rFonts w:ascii="Palatino Linotype" w:hAnsi="Palatino Linotype"/>
              <w:sz w:val="18"/>
              <w:szCs w:val="18"/>
            </w:rPr>
          </w:rPrChange>
        </w:rPr>
        <w:t>Jha,</w:t>
      </w:r>
      <w:r w:rsidRPr="009F451C">
        <w:rPr>
          <w:rFonts w:ascii="Palatino Linotype" w:hAnsi="Palatino Linotype"/>
          <w:i/>
          <w:sz w:val="18"/>
          <w:szCs w:val="18"/>
          <w:rPrChange w:id="11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70"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11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72" w:author="Thomas Erol Tavolara" w:date="2022-11-22T17:28:00Z">
            <w:rPr>
              <w:rFonts w:ascii="Palatino Linotype" w:hAnsi="Palatino Linotype"/>
              <w:sz w:val="18"/>
              <w:szCs w:val="18"/>
            </w:rPr>
          </w:rPrChange>
        </w:rPr>
        <w:t>Zhao,</w:t>
      </w:r>
      <w:r w:rsidRPr="009F451C">
        <w:rPr>
          <w:rFonts w:ascii="Palatino Linotype" w:hAnsi="Palatino Linotype"/>
          <w:i/>
          <w:sz w:val="18"/>
          <w:szCs w:val="18"/>
          <w:rPrChange w:id="117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74"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11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76" w:author="Thomas Erol Tavolara" w:date="2022-11-22T17:28:00Z">
            <w:rPr>
              <w:rFonts w:ascii="Palatino Linotype" w:hAnsi="Palatino Linotype"/>
              <w:sz w:val="18"/>
              <w:szCs w:val="18"/>
            </w:rPr>
          </w:rPrChange>
        </w:rPr>
        <w:t>Deng,</w:t>
      </w:r>
      <w:r w:rsidRPr="009F451C">
        <w:rPr>
          <w:rFonts w:ascii="Palatino Linotype" w:hAnsi="Palatino Linotype"/>
          <w:i/>
          <w:sz w:val="18"/>
          <w:szCs w:val="18"/>
          <w:rPrChange w:id="11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78" w:author="Thomas Erol Tavolara" w:date="2022-11-22T17:28:00Z">
            <w:rPr>
              <w:rFonts w:ascii="Palatino Linotype" w:hAnsi="Palatino Linotype"/>
              <w:sz w:val="18"/>
              <w:szCs w:val="18"/>
            </w:rPr>
          </w:rPrChange>
        </w:rPr>
        <w:t>R.;</w:t>
      </w:r>
      <w:r w:rsidRPr="009F451C">
        <w:rPr>
          <w:rFonts w:ascii="Palatino Linotype" w:hAnsi="Palatino Linotype"/>
          <w:i/>
          <w:sz w:val="18"/>
          <w:szCs w:val="18"/>
          <w:rPrChange w:id="11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80" w:author="Thomas Erol Tavolara" w:date="2022-11-22T17:28:00Z">
            <w:rPr>
              <w:rFonts w:ascii="Palatino Linotype" w:hAnsi="Palatino Linotype"/>
              <w:sz w:val="18"/>
              <w:szCs w:val="18"/>
            </w:rPr>
          </w:rPrChange>
        </w:rPr>
        <w:t>Yao,</w:t>
      </w:r>
      <w:r w:rsidRPr="009F451C">
        <w:rPr>
          <w:rFonts w:ascii="Palatino Linotype" w:hAnsi="Palatino Linotype"/>
          <w:i/>
          <w:sz w:val="18"/>
          <w:szCs w:val="18"/>
          <w:rPrChange w:id="11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82"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118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84" w:author="Thomas Erol Tavolara" w:date="2022-11-22T17:28:00Z">
            <w:rPr>
              <w:rFonts w:ascii="Palatino Linotype" w:hAnsi="Palatino Linotype"/>
              <w:sz w:val="18"/>
              <w:szCs w:val="18"/>
            </w:rPr>
          </w:rPrChange>
        </w:rPr>
        <w:t>Roland,</w:t>
      </w:r>
      <w:r w:rsidRPr="009F451C">
        <w:rPr>
          <w:rFonts w:ascii="Palatino Linotype" w:hAnsi="Palatino Linotype"/>
          <w:i/>
          <w:sz w:val="18"/>
          <w:szCs w:val="18"/>
          <w:rPrChange w:id="118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86" w:author="Thomas Erol Tavolara" w:date="2022-11-22T17:28:00Z">
            <w:rPr>
              <w:rFonts w:ascii="Palatino Linotype" w:hAnsi="Palatino Linotype"/>
              <w:sz w:val="18"/>
              <w:szCs w:val="18"/>
            </w:rPr>
          </w:rPrChange>
        </w:rPr>
        <w:t>J.T.;</w:t>
      </w:r>
      <w:r w:rsidRPr="009F451C">
        <w:rPr>
          <w:rFonts w:ascii="Palatino Linotype" w:hAnsi="Palatino Linotype"/>
          <w:i/>
          <w:sz w:val="18"/>
          <w:szCs w:val="18"/>
          <w:rPrChange w:id="118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88" w:author="Thomas Erol Tavolara" w:date="2022-11-22T17:28:00Z">
            <w:rPr>
              <w:rFonts w:ascii="Palatino Linotype" w:hAnsi="Palatino Linotype"/>
              <w:sz w:val="18"/>
              <w:szCs w:val="18"/>
            </w:rPr>
          </w:rPrChange>
        </w:rPr>
        <w:t>Yang,</w:t>
      </w:r>
      <w:r w:rsidRPr="009F451C">
        <w:rPr>
          <w:rFonts w:ascii="Palatino Linotype" w:hAnsi="Palatino Linotype"/>
          <w:i/>
          <w:sz w:val="18"/>
          <w:szCs w:val="18"/>
          <w:rPrChange w:id="11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90" w:author="Thomas Erol Tavolara" w:date="2022-11-22T17:28:00Z">
            <w:rPr>
              <w:rFonts w:ascii="Palatino Linotype" w:hAnsi="Palatino Linotype"/>
              <w:sz w:val="18"/>
              <w:szCs w:val="18"/>
            </w:rPr>
          </w:rPrChange>
        </w:rPr>
        <w:t>H.;</w:t>
      </w:r>
      <w:r w:rsidRPr="009F451C">
        <w:rPr>
          <w:rFonts w:ascii="Palatino Linotype" w:hAnsi="Palatino Linotype"/>
          <w:i/>
          <w:sz w:val="18"/>
          <w:szCs w:val="18"/>
          <w:rPrChange w:id="11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92" w:author="Thomas Erol Tavolara" w:date="2022-11-22T17:28:00Z">
            <w:rPr>
              <w:rFonts w:ascii="Palatino Linotype" w:hAnsi="Palatino Linotype"/>
              <w:sz w:val="18"/>
              <w:szCs w:val="18"/>
            </w:rPr>
          </w:rPrChange>
        </w:rPr>
        <w:t>Zhao,</w:t>
      </w:r>
      <w:r w:rsidRPr="009F451C">
        <w:rPr>
          <w:rFonts w:ascii="Palatino Linotype" w:hAnsi="Palatino Linotype"/>
          <w:i/>
          <w:sz w:val="18"/>
          <w:szCs w:val="18"/>
          <w:rPrChange w:id="11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94"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1195"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196" w:author="Thomas Erol Tavolara" w:date="2022-11-22T17:28:00Z">
            <w:rPr>
              <w:rFonts w:ascii="Palatino Linotype" w:hAnsi="Palatino Linotype"/>
              <w:sz w:val="18"/>
              <w:szCs w:val="18"/>
            </w:rPr>
          </w:rPrChange>
        </w:rPr>
        <w:t>Simtriplet</w:t>
      </w:r>
      <w:proofErr w:type="spellEnd"/>
      <w:r w:rsidRPr="009F451C">
        <w:rPr>
          <w:rFonts w:ascii="Palatino Linotype" w:hAnsi="Palatino Linotype"/>
          <w:sz w:val="18"/>
          <w:szCs w:val="18"/>
          <w:rPrChange w:id="119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19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199" w:author="Thomas Erol Tavolara" w:date="2022-11-22T17:28:00Z">
            <w:rPr>
              <w:rFonts w:ascii="Palatino Linotype" w:hAnsi="Palatino Linotype"/>
              <w:sz w:val="18"/>
              <w:szCs w:val="18"/>
            </w:rPr>
          </w:rPrChange>
        </w:rPr>
        <w:t>Simple</w:t>
      </w:r>
      <w:r w:rsidRPr="009F451C">
        <w:rPr>
          <w:rFonts w:ascii="Palatino Linotype" w:hAnsi="Palatino Linotype"/>
          <w:i/>
          <w:sz w:val="18"/>
          <w:szCs w:val="18"/>
          <w:rPrChange w:id="12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01" w:author="Thomas Erol Tavolara" w:date="2022-11-22T17:28:00Z">
            <w:rPr>
              <w:rFonts w:ascii="Palatino Linotype" w:hAnsi="Palatino Linotype"/>
              <w:sz w:val="18"/>
              <w:szCs w:val="18"/>
            </w:rPr>
          </w:rPrChange>
        </w:rPr>
        <w:t>triplet</w:t>
      </w:r>
      <w:r w:rsidRPr="009F451C">
        <w:rPr>
          <w:rFonts w:ascii="Palatino Linotype" w:hAnsi="Palatino Linotype"/>
          <w:i/>
          <w:sz w:val="18"/>
          <w:szCs w:val="18"/>
          <w:rPrChange w:id="12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03" w:author="Thomas Erol Tavolara" w:date="2022-11-22T17:28:00Z">
            <w:rPr>
              <w:rFonts w:ascii="Palatino Linotype" w:hAnsi="Palatino Linotype"/>
              <w:sz w:val="18"/>
              <w:szCs w:val="18"/>
            </w:rPr>
          </w:rPrChange>
        </w:rPr>
        <w:t>representation</w:t>
      </w:r>
      <w:r w:rsidRPr="009F451C">
        <w:rPr>
          <w:rFonts w:ascii="Palatino Linotype" w:hAnsi="Palatino Linotype"/>
          <w:i/>
          <w:sz w:val="18"/>
          <w:szCs w:val="18"/>
          <w:rPrChange w:id="12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05"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12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07" w:author="Thomas Erol Tavolara" w:date="2022-11-22T17:28:00Z">
            <w:rPr>
              <w:rFonts w:ascii="Palatino Linotype" w:hAnsi="Palatino Linotype"/>
              <w:sz w:val="18"/>
              <w:szCs w:val="18"/>
            </w:rPr>
          </w:rPrChange>
        </w:rPr>
        <w:t>with</w:t>
      </w:r>
      <w:r w:rsidRPr="009F451C">
        <w:rPr>
          <w:rFonts w:ascii="Palatino Linotype" w:hAnsi="Palatino Linotype"/>
          <w:i/>
          <w:sz w:val="18"/>
          <w:szCs w:val="18"/>
          <w:rPrChange w:id="12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09"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12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11" w:author="Thomas Erol Tavolara" w:date="2022-11-22T17:28:00Z">
            <w:rPr>
              <w:rFonts w:ascii="Palatino Linotype" w:hAnsi="Palatino Linotype"/>
              <w:sz w:val="18"/>
              <w:szCs w:val="18"/>
            </w:rPr>
          </w:rPrChange>
        </w:rPr>
        <w:t>single</w:t>
      </w:r>
      <w:r w:rsidRPr="009F451C">
        <w:rPr>
          <w:rFonts w:ascii="Palatino Linotype" w:hAnsi="Palatino Linotype"/>
          <w:i/>
          <w:sz w:val="18"/>
          <w:szCs w:val="18"/>
          <w:rPrChange w:id="121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213" w:author="Thomas Erol Tavolara" w:date="2022-11-22T17:28:00Z">
            <w:rPr>
              <w:rFonts w:ascii="Palatino Linotype" w:hAnsi="Palatino Linotype"/>
              <w:sz w:val="18"/>
              <w:szCs w:val="18"/>
            </w:rPr>
          </w:rPrChange>
        </w:rPr>
        <w:t>gpu</w:t>
      </w:r>
      <w:proofErr w:type="spellEnd"/>
      <w:r w:rsidRPr="009F451C">
        <w:rPr>
          <w:rFonts w:ascii="Palatino Linotype" w:hAnsi="Palatino Linotype"/>
          <w:sz w:val="18"/>
          <w:szCs w:val="18"/>
          <w:rPrChange w:id="121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215"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1216"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12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18"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12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20"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12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22"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12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24" w:author="Thomas Erol Tavolara" w:date="2022-11-22T17:28:00Z">
            <w:rPr>
              <w:rFonts w:ascii="Palatino Linotype" w:hAnsi="Palatino Linotype"/>
              <w:noProof/>
              <w:sz w:val="18"/>
              <w:szCs w:val="18"/>
            </w:rPr>
          </w:rPrChange>
        </w:rPr>
        <w:t>International</w:t>
      </w:r>
      <w:r w:rsidRPr="009F451C">
        <w:rPr>
          <w:rFonts w:ascii="Palatino Linotype" w:hAnsi="Palatino Linotype"/>
          <w:i/>
          <w:noProof/>
          <w:sz w:val="18"/>
          <w:szCs w:val="18"/>
          <w:rPrChange w:id="12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26"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12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28"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12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30" w:author="Thomas Erol Tavolara" w:date="2022-11-22T17:28:00Z">
            <w:rPr>
              <w:rFonts w:ascii="Palatino Linotype" w:hAnsi="Palatino Linotype"/>
              <w:noProof/>
              <w:sz w:val="18"/>
              <w:szCs w:val="18"/>
            </w:rPr>
          </w:rPrChange>
        </w:rPr>
        <w:t>Medical</w:t>
      </w:r>
      <w:r w:rsidRPr="009F451C">
        <w:rPr>
          <w:rFonts w:ascii="Palatino Linotype" w:hAnsi="Palatino Linotype"/>
          <w:i/>
          <w:noProof/>
          <w:sz w:val="18"/>
          <w:szCs w:val="18"/>
          <w:rPrChange w:id="12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32"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12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34" w:author="Thomas Erol Tavolara" w:date="2022-11-22T17:28:00Z">
            <w:rPr>
              <w:rFonts w:ascii="Palatino Linotype" w:hAnsi="Palatino Linotype"/>
              <w:noProof/>
              <w:sz w:val="18"/>
              <w:szCs w:val="18"/>
            </w:rPr>
          </w:rPrChange>
        </w:rPr>
        <w:t>Computing</w:t>
      </w:r>
      <w:r w:rsidRPr="009F451C">
        <w:rPr>
          <w:rFonts w:ascii="Palatino Linotype" w:hAnsi="Palatino Linotype"/>
          <w:i/>
          <w:noProof/>
          <w:sz w:val="18"/>
          <w:szCs w:val="18"/>
          <w:rPrChange w:id="12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36"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12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38" w:author="Thomas Erol Tavolara" w:date="2022-11-22T17:28:00Z">
            <w:rPr>
              <w:rFonts w:ascii="Palatino Linotype" w:hAnsi="Palatino Linotype"/>
              <w:noProof/>
              <w:sz w:val="18"/>
              <w:szCs w:val="18"/>
            </w:rPr>
          </w:rPrChange>
        </w:rPr>
        <w:t>Computer-Assisted</w:t>
      </w:r>
      <w:r w:rsidRPr="009F451C">
        <w:rPr>
          <w:rFonts w:ascii="Palatino Linotype" w:hAnsi="Palatino Linotype"/>
          <w:i/>
          <w:noProof/>
          <w:sz w:val="18"/>
          <w:szCs w:val="18"/>
          <w:rPrChange w:id="12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40" w:author="Thomas Erol Tavolara" w:date="2022-11-22T17:28:00Z">
            <w:rPr>
              <w:rFonts w:ascii="Palatino Linotype" w:hAnsi="Palatino Linotype"/>
              <w:noProof/>
              <w:sz w:val="18"/>
              <w:szCs w:val="18"/>
            </w:rPr>
          </w:rPrChange>
        </w:rPr>
        <w:t>Intervention,</w:t>
      </w:r>
      <w:r w:rsidRPr="009F451C">
        <w:rPr>
          <w:rFonts w:ascii="Palatino Linotype" w:hAnsi="Palatino Linotype"/>
          <w:i/>
          <w:noProof/>
          <w:sz w:val="18"/>
          <w:szCs w:val="18"/>
          <w:rPrChange w:id="12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42" w:author="Thomas Erol Tavolara" w:date="2022-11-22T17:28:00Z">
            <w:rPr>
              <w:rFonts w:ascii="Palatino Linotype" w:hAnsi="Palatino Linotype"/>
              <w:noProof/>
              <w:sz w:val="18"/>
              <w:szCs w:val="18"/>
              <w:highlight w:val="yellow"/>
            </w:rPr>
          </w:rPrChange>
        </w:rPr>
        <w:t>Strasbourg, France, 27 September–1 October 2021</w:t>
      </w:r>
      <w:r w:rsidRPr="009F451C">
        <w:rPr>
          <w:rFonts w:ascii="Palatino Linotype" w:hAnsi="Palatino Linotype"/>
          <w:noProof/>
          <w:sz w:val="18"/>
          <w:szCs w:val="18"/>
          <w:rPrChange w:id="1243"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12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245"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124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47" w:author="Thomas Erol Tavolara" w:date="2022-11-22T17:28:00Z">
            <w:rPr>
              <w:rFonts w:ascii="Palatino Linotype" w:hAnsi="Palatino Linotype"/>
              <w:sz w:val="18"/>
              <w:szCs w:val="18"/>
            </w:rPr>
          </w:rPrChange>
        </w:rPr>
        <w:t>102–112.</w:t>
      </w:r>
    </w:p>
    <w:p w14:paraId="6BC23A4B"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248"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249" w:author="Thomas Erol Tavolara" w:date="2022-11-22T17:28:00Z">
            <w:rPr>
              <w:rFonts w:ascii="Palatino Linotype" w:hAnsi="Palatino Linotype"/>
              <w:sz w:val="18"/>
              <w:szCs w:val="18"/>
            </w:rPr>
          </w:rPrChange>
        </w:rPr>
        <w:t>Li,</w:t>
      </w:r>
      <w:r w:rsidRPr="009F451C">
        <w:rPr>
          <w:rFonts w:ascii="Palatino Linotype" w:hAnsi="Palatino Linotype"/>
          <w:i/>
          <w:sz w:val="18"/>
          <w:szCs w:val="18"/>
          <w:rPrChange w:id="12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51" w:author="Thomas Erol Tavolara" w:date="2022-11-22T17:28:00Z">
            <w:rPr>
              <w:rFonts w:ascii="Palatino Linotype" w:hAnsi="Palatino Linotype"/>
              <w:sz w:val="18"/>
              <w:szCs w:val="18"/>
            </w:rPr>
          </w:rPrChange>
        </w:rPr>
        <w:t>C.;</w:t>
      </w:r>
      <w:r w:rsidRPr="009F451C">
        <w:rPr>
          <w:rFonts w:ascii="Palatino Linotype" w:hAnsi="Palatino Linotype"/>
          <w:i/>
          <w:sz w:val="18"/>
          <w:szCs w:val="18"/>
          <w:rPrChange w:id="12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53" w:author="Thomas Erol Tavolara" w:date="2022-11-22T17:28:00Z">
            <w:rPr>
              <w:rFonts w:ascii="Palatino Linotype" w:hAnsi="Palatino Linotype"/>
              <w:sz w:val="18"/>
              <w:szCs w:val="18"/>
            </w:rPr>
          </w:rPrChange>
        </w:rPr>
        <w:t>Wang,</w:t>
      </w:r>
      <w:r w:rsidRPr="009F451C">
        <w:rPr>
          <w:rFonts w:ascii="Palatino Linotype" w:hAnsi="Palatino Linotype"/>
          <w:i/>
          <w:sz w:val="18"/>
          <w:szCs w:val="18"/>
          <w:rPrChange w:id="125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55" w:author="Thomas Erol Tavolara" w:date="2022-11-22T17:28:00Z">
            <w:rPr>
              <w:rFonts w:ascii="Palatino Linotype" w:hAnsi="Palatino Linotype"/>
              <w:sz w:val="18"/>
              <w:szCs w:val="18"/>
            </w:rPr>
          </w:rPrChange>
        </w:rPr>
        <w:t>X.;</w:t>
      </w:r>
      <w:r w:rsidRPr="009F451C">
        <w:rPr>
          <w:rFonts w:ascii="Palatino Linotype" w:hAnsi="Palatino Linotype"/>
          <w:i/>
          <w:sz w:val="18"/>
          <w:szCs w:val="18"/>
          <w:rPrChange w:id="125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57" w:author="Thomas Erol Tavolara" w:date="2022-11-22T17:28:00Z">
            <w:rPr>
              <w:rFonts w:ascii="Palatino Linotype" w:hAnsi="Palatino Linotype"/>
              <w:sz w:val="18"/>
              <w:szCs w:val="18"/>
            </w:rPr>
          </w:rPrChange>
        </w:rPr>
        <w:t>Liu,</w:t>
      </w:r>
      <w:r w:rsidRPr="009F451C">
        <w:rPr>
          <w:rFonts w:ascii="Palatino Linotype" w:hAnsi="Palatino Linotype"/>
          <w:i/>
          <w:sz w:val="18"/>
          <w:szCs w:val="18"/>
          <w:rPrChange w:id="125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59" w:author="Thomas Erol Tavolara" w:date="2022-11-22T17:28:00Z">
            <w:rPr>
              <w:rFonts w:ascii="Palatino Linotype" w:hAnsi="Palatino Linotype"/>
              <w:sz w:val="18"/>
              <w:szCs w:val="18"/>
            </w:rPr>
          </w:rPrChange>
        </w:rPr>
        <w:t>W.;</w:t>
      </w:r>
      <w:r w:rsidRPr="009F451C">
        <w:rPr>
          <w:rFonts w:ascii="Palatino Linotype" w:hAnsi="Palatino Linotype"/>
          <w:i/>
          <w:sz w:val="18"/>
          <w:szCs w:val="18"/>
          <w:rPrChange w:id="126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261" w:author="Thomas Erol Tavolara" w:date="2022-11-22T17:28:00Z">
            <w:rPr>
              <w:rFonts w:ascii="Palatino Linotype" w:hAnsi="Palatino Linotype"/>
              <w:sz w:val="18"/>
              <w:szCs w:val="18"/>
            </w:rPr>
          </w:rPrChange>
        </w:rPr>
        <w:t>Latecki</w:t>
      </w:r>
      <w:proofErr w:type="spellEnd"/>
      <w:r w:rsidRPr="009F451C">
        <w:rPr>
          <w:rFonts w:ascii="Palatino Linotype" w:hAnsi="Palatino Linotype"/>
          <w:sz w:val="18"/>
          <w:szCs w:val="18"/>
          <w:rPrChange w:id="126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2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64" w:author="Thomas Erol Tavolara" w:date="2022-11-22T17:28:00Z">
            <w:rPr>
              <w:rFonts w:ascii="Palatino Linotype" w:hAnsi="Palatino Linotype"/>
              <w:sz w:val="18"/>
              <w:szCs w:val="18"/>
            </w:rPr>
          </w:rPrChange>
        </w:rPr>
        <w:t>L.J.;</w:t>
      </w:r>
      <w:r w:rsidRPr="009F451C">
        <w:rPr>
          <w:rFonts w:ascii="Palatino Linotype" w:hAnsi="Palatino Linotype"/>
          <w:i/>
          <w:sz w:val="18"/>
          <w:szCs w:val="18"/>
          <w:rPrChange w:id="12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66" w:author="Thomas Erol Tavolara" w:date="2022-11-22T17:28:00Z">
            <w:rPr>
              <w:rFonts w:ascii="Palatino Linotype" w:hAnsi="Palatino Linotype"/>
              <w:sz w:val="18"/>
              <w:szCs w:val="18"/>
            </w:rPr>
          </w:rPrChange>
        </w:rPr>
        <w:t>Wang,</w:t>
      </w:r>
      <w:r w:rsidRPr="009F451C">
        <w:rPr>
          <w:rFonts w:ascii="Palatino Linotype" w:hAnsi="Palatino Linotype"/>
          <w:i/>
          <w:sz w:val="18"/>
          <w:szCs w:val="18"/>
          <w:rPrChange w:id="12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68" w:author="Thomas Erol Tavolara" w:date="2022-11-22T17:28:00Z">
            <w:rPr>
              <w:rFonts w:ascii="Palatino Linotype" w:hAnsi="Palatino Linotype"/>
              <w:sz w:val="18"/>
              <w:szCs w:val="18"/>
            </w:rPr>
          </w:rPrChange>
        </w:rPr>
        <w:t>B.;</w:t>
      </w:r>
      <w:r w:rsidRPr="009F451C">
        <w:rPr>
          <w:rFonts w:ascii="Palatino Linotype" w:hAnsi="Palatino Linotype"/>
          <w:i/>
          <w:sz w:val="18"/>
          <w:szCs w:val="18"/>
          <w:rPrChange w:id="12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70" w:author="Thomas Erol Tavolara" w:date="2022-11-22T17:28:00Z">
            <w:rPr>
              <w:rFonts w:ascii="Palatino Linotype" w:hAnsi="Palatino Linotype"/>
              <w:sz w:val="18"/>
              <w:szCs w:val="18"/>
            </w:rPr>
          </w:rPrChange>
        </w:rPr>
        <w:t>Huang,</w:t>
      </w:r>
      <w:r w:rsidRPr="009F451C">
        <w:rPr>
          <w:rFonts w:ascii="Palatino Linotype" w:hAnsi="Palatino Linotype"/>
          <w:i/>
          <w:sz w:val="18"/>
          <w:szCs w:val="18"/>
          <w:rPrChange w:id="12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72"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127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74" w:author="Thomas Erol Tavolara" w:date="2022-11-22T17:28:00Z">
            <w:rPr>
              <w:rFonts w:ascii="Palatino Linotype" w:hAnsi="Palatino Linotype"/>
              <w:sz w:val="18"/>
              <w:szCs w:val="18"/>
            </w:rPr>
          </w:rPrChange>
        </w:rPr>
        <w:t>Weakly</w:t>
      </w:r>
      <w:r w:rsidRPr="009F451C">
        <w:rPr>
          <w:rFonts w:ascii="Palatino Linotype" w:hAnsi="Palatino Linotype"/>
          <w:i/>
          <w:sz w:val="18"/>
          <w:szCs w:val="18"/>
          <w:rPrChange w:id="12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76" w:author="Thomas Erol Tavolara" w:date="2022-11-22T17:28:00Z">
            <w:rPr>
              <w:rFonts w:ascii="Palatino Linotype" w:hAnsi="Palatino Linotype"/>
              <w:sz w:val="18"/>
              <w:szCs w:val="18"/>
            </w:rPr>
          </w:rPrChange>
        </w:rPr>
        <w:t>supervised</w:t>
      </w:r>
      <w:r w:rsidRPr="009F451C">
        <w:rPr>
          <w:rFonts w:ascii="Palatino Linotype" w:hAnsi="Palatino Linotype"/>
          <w:i/>
          <w:sz w:val="18"/>
          <w:szCs w:val="18"/>
          <w:rPrChange w:id="12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78" w:author="Thomas Erol Tavolara" w:date="2022-11-22T17:28:00Z">
            <w:rPr>
              <w:rFonts w:ascii="Palatino Linotype" w:hAnsi="Palatino Linotype"/>
              <w:sz w:val="18"/>
              <w:szCs w:val="18"/>
            </w:rPr>
          </w:rPrChange>
        </w:rPr>
        <w:t>mitosis</w:t>
      </w:r>
      <w:r w:rsidRPr="009F451C">
        <w:rPr>
          <w:rFonts w:ascii="Palatino Linotype" w:hAnsi="Palatino Linotype"/>
          <w:i/>
          <w:sz w:val="18"/>
          <w:szCs w:val="18"/>
          <w:rPrChange w:id="12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80" w:author="Thomas Erol Tavolara" w:date="2022-11-22T17:28:00Z">
            <w:rPr>
              <w:rFonts w:ascii="Palatino Linotype" w:hAnsi="Palatino Linotype"/>
              <w:sz w:val="18"/>
              <w:szCs w:val="18"/>
            </w:rPr>
          </w:rPrChange>
        </w:rPr>
        <w:t>detection</w:t>
      </w:r>
      <w:r w:rsidRPr="009F451C">
        <w:rPr>
          <w:rFonts w:ascii="Palatino Linotype" w:hAnsi="Palatino Linotype"/>
          <w:i/>
          <w:sz w:val="18"/>
          <w:szCs w:val="18"/>
          <w:rPrChange w:id="12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82"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128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84" w:author="Thomas Erol Tavolara" w:date="2022-11-22T17:28:00Z">
            <w:rPr>
              <w:rFonts w:ascii="Palatino Linotype" w:hAnsi="Palatino Linotype"/>
              <w:sz w:val="18"/>
              <w:szCs w:val="18"/>
            </w:rPr>
          </w:rPrChange>
        </w:rPr>
        <w:t>breast</w:t>
      </w:r>
      <w:r w:rsidRPr="009F451C">
        <w:rPr>
          <w:rFonts w:ascii="Palatino Linotype" w:hAnsi="Palatino Linotype"/>
          <w:i/>
          <w:sz w:val="18"/>
          <w:szCs w:val="18"/>
          <w:rPrChange w:id="128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86" w:author="Thomas Erol Tavolara" w:date="2022-11-22T17:28:00Z">
            <w:rPr>
              <w:rFonts w:ascii="Palatino Linotype" w:hAnsi="Palatino Linotype"/>
              <w:sz w:val="18"/>
              <w:szCs w:val="18"/>
            </w:rPr>
          </w:rPrChange>
        </w:rPr>
        <w:t>histopathology</w:t>
      </w:r>
      <w:r w:rsidRPr="009F451C">
        <w:rPr>
          <w:rFonts w:ascii="Palatino Linotype" w:hAnsi="Palatino Linotype"/>
          <w:i/>
          <w:sz w:val="18"/>
          <w:szCs w:val="18"/>
          <w:rPrChange w:id="128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88"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12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90" w:author="Thomas Erol Tavolara" w:date="2022-11-22T17:28:00Z">
            <w:rPr>
              <w:rFonts w:ascii="Palatino Linotype" w:hAnsi="Palatino Linotype"/>
              <w:sz w:val="18"/>
              <w:szCs w:val="18"/>
            </w:rPr>
          </w:rPrChange>
        </w:rPr>
        <w:t>using</w:t>
      </w:r>
      <w:r w:rsidRPr="009F451C">
        <w:rPr>
          <w:rFonts w:ascii="Palatino Linotype" w:hAnsi="Palatino Linotype"/>
          <w:i/>
          <w:sz w:val="18"/>
          <w:szCs w:val="18"/>
          <w:rPrChange w:id="12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92" w:author="Thomas Erol Tavolara" w:date="2022-11-22T17:28:00Z">
            <w:rPr>
              <w:rFonts w:ascii="Palatino Linotype" w:hAnsi="Palatino Linotype"/>
              <w:sz w:val="18"/>
              <w:szCs w:val="18"/>
            </w:rPr>
          </w:rPrChange>
        </w:rPr>
        <w:t>concentric</w:t>
      </w:r>
      <w:r w:rsidRPr="009F451C">
        <w:rPr>
          <w:rFonts w:ascii="Palatino Linotype" w:hAnsi="Palatino Linotype"/>
          <w:i/>
          <w:sz w:val="18"/>
          <w:szCs w:val="18"/>
          <w:rPrChange w:id="12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294" w:author="Thomas Erol Tavolara" w:date="2022-11-22T17:28:00Z">
            <w:rPr>
              <w:rFonts w:ascii="Palatino Linotype" w:hAnsi="Palatino Linotype"/>
              <w:sz w:val="18"/>
              <w:szCs w:val="18"/>
            </w:rPr>
          </w:rPrChange>
        </w:rPr>
        <w:t>loss.</w:t>
      </w:r>
      <w:r w:rsidRPr="009F451C">
        <w:rPr>
          <w:rFonts w:ascii="Palatino Linotype" w:hAnsi="Palatino Linotype"/>
          <w:i/>
          <w:sz w:val="18"/>
          <w:szCs w:val="18"/>
          <w:rPrChange w:id="1295" w:author="Thomas Erol Tavolara" w:date="2022-11-22T17:28:00Z">
            <w:rPr>
              <w:rFonts w:ascii="Palatino Linotype" w:hAnsi="Palatino Linotype"/>
              <w:i/>
              <w:sz w:val="18"/>
              <w:szCs w:val="18"/>
            </w:rPr>
          </w:rPrChange>
        </w:rPr>
        <w:t xml:space="preserve"> Med. Image Anal. </w:t>
      </w:r>
      <w:r w:rsidRPr="009F451C">
        <w:rPr>
          <w:rFonts w:ascii="Palatino Linotype" w:hAnsi="Palatino Linotype"/>
          <w:b/>
          <w:sz w:val="18"/>
          <w:szCs w:val="18"/>
          <w:rPrChange w:id="1296" w:author="Thomas Erol Tavolara" w:date="2022-11-22T17:28:00Z">
            <w:rPr>
              <w:rFonts w:ascii="Palatino Linotype" w:hAnsi="Palatino Linotype"/>
              <w:b/>
              <w:sz w:val="18"/>
              <w:szCs w:val="18"/>
            </w:rPr>
          </w:rPrChange>
        </w:rPr>
        <w:t>2019</w:t>
      </w:r>
      <w:r w:rsidRPr="009F451C">
        <w:rPr>
          <w:rFonts w:ascii="Palatino Linotype" w:hAnsi="Palatino Linotype"/>
          <w:sz w:val="18"/>
          <w:szCs w:val="18"/>
          <w:rPrChange w:id="129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298" w:author="Thomas Erol Tavolara" w:date="2022-11-22T17:28:00Z">
            <w:rPr>
              <w:rFonts w:ascii="Palatino Linotype" w:hAnsi="Palatino Linotype"/>
              <w:i/>
              <w:sz w:val="18"/>
              <w:szCs w:val="18"/>
            </w:rPr>
          </w:rPrChange>
        </w:rPr>
        <w:t xml:space="preserve"> 53</w:t>
      </w:r>
      <w:r w:rsidRPr="009F451C">
        <w:rPr>
          <w:rFonts w:ascii="Palatino Linotype" w:hAnsi="Palatino Linotype"/>
          <w:sz w:val="18"/>
          <w:szCs w:val="18"/>
          <w:rPrChange w:id="129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3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01" w:author="Thomas Erol Tavolara" w:date="2022-11-22T17:28:00Z">
            <w:rPr>
              <w:rFonts w:ascii="Palatino Linotype" w:hAnsi="Palatino Linotype"/>
              <w:sz w:val="18"/>
              <w:szCs w:val="18"/>
            </w:rPr>
          </w:rPrChange>
        </w:rPr>
        <w:t>165–178.</w:t>
      </w:r>
    </w:p>
    <w:p w14:paraId="154332C1"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302"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303" w:author="Thomas Erol Tavolara" w:date="2022-11-22T17:28:00Z">
            <w:rPr>
              <w:rFonts w:ascii="Palatino Linotype" w:hAnsi="Palatino Linotype"/>
              <w:sz w:val="18"/>
              <w:szCs w:val="18"/>
            </w:rPr>
          </w:rPrChange>
        </w:rPr>
        <w:t>Tellez,</w:t>
      </w:r>
      <w:r w:rsidRPr="009F451C">
        <w:rPr>
          <w:rFonts w:ascii="Palatino Linotype" w:hAnsi="Palatino Linotype"/>
          <w:i/>
          <w:sz w:val="18"/>
          <w:szCs w:val="18"/>
          <w:rPrChange w:id="13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05"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1306"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307" w:author="Thomas Erol Tavolara" w:date="2022-11-22T17:28:00Z">
            <w:rPr>
              <w:rFonts w:ascii="Palatino Linotype" w:hAnsi="Palatino Linotype"/>
              <w:sz w:val="18"/>
              <w:szCs w:val="18"/>
            </w:rPr>
          </w:rPrChange>
        </w:rPr>
        <w:t>Litjens</w:t>
      </w:r>
      <w:proofErr w:type="spellEnd"/>
      <w:r w:rsidRPr="009F451C">
        <w:rPr>
          <w:rFonts w:ascii="Palatino Linotype" w:hAnsi="Palatino Linotype"/>
          <w:sz w:val="18"/>
          <w:szCs w:val="18"/>
          <w:rPrChange w:id="130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30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10"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131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12" w:author="Thomas Erol Tavolara" w:date="2022-11-22T17:28:00Z">
            <w:rPr>
              <w:rFonts w:ascii="Palatino Linotype" w:hAnsi="Palatino Linotype"/>
              <w:sz w:val="18"/>
              <w:szCs w:val="18"/>
            </w:rPr>
          </w:rPrChange>
        </w:rPr>
        <w:t>van</w:t>
      </w:r>
      <w:r w:rsidRPr="009F451C">
        <w:rPr>
          <w:rFonts w:ascii="Palatino Linotype" w:hAnsi="Palatino Linotype"/>
          <w:i/>
          <w:sz w:val="18"/>
          <w:szCs w:val="18"/>
          <w:rPrChange w:id="131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14" w:author="Thomas Erol Tavolara" w:date="2022-11-22T17:28:00Z">
            <w:rPr>
              <w:rFonts w:ascii="Palatino Linotype" w:hAnsi="Palatino Linotype"/>
              <w:sz w:val="18"/>
              <w:szCs w:val="18"/>
            </w:rPr>
          </w:rPrChange>
        </w:rPr>
        <w:t>der</w:t>
      </w:r>
      <w:r w:rsidRPr="009F451C">
        <w:rPr>
          <w:rFonts w:ascii="Palatino Linotype" w:hAnsi="Palatino Linotype"/>
          <w:i/>
          <w:sz w:val="18"/>
          <w:szCs w:val="18"/>
          <w:rPrChange w:id="1315"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316" w:author="Thomas Erol Tavolara" w:date="2022-11-22T17:28:00Z">
            <w:rPr>
              <w:rFonts w:ascii="Palatino Linotype" w:hAnsi="Palatino Linotype"/>
              <w:sz w:val="18"/>
              <w:szCs w:val="18"/>
            </w:rPr>
          </w:rPrChange>
        </w:rPr>
        <w:t>Laak</w:t>
      </w:r>
      <w:proofErr w:type="spellEnd"/>
      <w:r w:rsidRPr="009F451C">
        <w:rPr>
          <w:rFonts w:ascii="Palatino Linotype" w:hAnsi="Palatino Linotype"/>
          <w:sz w:val="18"/>
          <w:szCs w:val="18"/>
          <w:rPrChange w:id="131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31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19"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132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321" w:author="Thomas Erol Tavolara" w:date="2022-11-22T17:28:00Z">
            <w:rPr>
              <w:rFonts w:ascii="Palatino Linotype" w:hAnsi="Palatino Linotype"/>
              <w:sz w:val="18"/>
              <w:szCs w:val="18"/>
            </w:rPr>
          </w:rPrChange>
        </w:rPr>
        <w:t>Ciompi</w:t>
      </w:r>
      <w:proofErr w:type="spellEnd"/>
      <w:r w:rsidRPr="009F451C">
        <w:rPr>
          <w:rFonts w:ascii="Palatino Linotype" w:hAnsi="Palatino Linotype"/>
          <w:sz w:val="18"/>
          <w:szCs w:val="18"/>
          <w:rPrChange w:id="132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32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24"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132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26" w:author="Thomas Erol Tavolara" w:date="2022-11-22T17:28:00Z">
            <w:rPr>
              <w:rFonts w:ascii="Palatino Linotype" w:hAnsi="Palatino Linotype"/>
              <w:sz w:val="18"/>
              <w:szCs w:val="18"/>
            </w:rPr>
          </w:rPrChange>
        </w:rPr>
        <w:t>Neural</w:t>
      </w:r>
      <w:r w:rsidRPr="009F451C">
        <w:rPr>
          <w:rFonts w:ascii="Palatino Linotype" w:hAnsi="Palatino Linotype"/>
          <w:i/>
          <w:sz w:val="18"/>
          <w:szCs w:val="18"/>
          <w:rPrChange w:id="13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28"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132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30" w:author="Thomas Erol Tavolara" w:date="2022-11-22T17:28:00Z">
            <w:rPr>
              <w:rFonts w:ascii="Palatino Linotype" w:hAnsi="Palatino Linotype"/>
              <w:sz w:val="18"/>
              <w:szCs w:val="18"/>
            </w:rPr>
          </w:rPrChange>
        </w:rPr>
        <w:t>compression</w:t>
      </w:r>
      <w:r w:rsidRPr="009F451C">
        <w:rPr>
          <w:rFonts w:ascii="Palatino Linotype" w:hAnsi="Palatino Linotype"/>
          <w:i/>
          <w:sz w:val="18"/>
          <w:szCs w:val="18"/>
          <w:rPrChange w:id="133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32"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13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34" w:author="Thomas Erol Tavolara" w:date="2022-11-22T17:28:00Z">
            <w:rPr>
              <w:rFonts w:ascii="Palatino Linotype" w:hAnsi="Palatino Linotype"/>
              <w:sz w:val="18"/>
              <w:szCs w:val="18"/>
            </w:rPr>
          </w:rPrChange>
        </w:rPr>
        <w:t>gigapixel</w:t>
      </w:r>
      <w:r w:rsidRPr="009F451C">
        <w:rPr>
          <w:rFonts w:ascii="Palatino Linotype" w:hAnsi="Palatino Linotype"/>
          <w:i/>
          <w:sz w:val="18"/>
          <w:szCs w:val="18"/>
          <w:rPrChange w:id="133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36" w:author="Thomas Erol Tavolara" w:date="2022-11-22T17:28:00Z">
            <w:rPr>
              <w:rFonts w:ascii="Palatino Linotype" w:hAnsi="Palatino Linotype"/>
              <w:sz w:val="18"/>
              <w:szCs w:val="18"/>
            </w:rPr>
          </w:rPrChange>
        </w:rPr>
        <w:t>histopathology</w:t>
      </w:r>
      <w:r w:rsidRPr="009F451C">
        <w:rPr>
          <w:rFonts w:ascii="Palatino Linotype" w:hAnsi="Palatino Linotype"/>
          <w:i/>
          <w:sz w:val="18"/>
          <w:szCs w:val="18"/>
          <w:rPrChange w:id="133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38"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133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40" w:author="Thomas Erol Tavolara" w:date="2022-11-22T17:28:00Z">
            <w:rPr>
              <w:rFonts w:ascii="Palatino Linotype" w:hAnsi="Palatino Linotype"/>
              <w:sz w:val="18"/>
              <w:szCs w:val="18"/>
            </w:rPr>
          </w:rPrChange>
        </w:rPr>
        <w:t>analysis.</w:t>
      </w:r>
      <w:r w:rsidRPr="009F451C">
        <w:rPr>
          <w:rFonts w:ascii="Palatino Linotype" w:hAnsi="Palatino Linotype"/>
          <w:i/>
          <w:sz w:val="18"/>
          <w:szCs w:val="18"/>
          <w:rPrChange w:id="1341" w:author="Thomas Erol Tavolara" w:date="2022-11-22T17:28:00Z">
            <w:rPr>
              <w:rFonts w:ascii="Palatino Linotype" w:hAnsi="Palatino Linotype"/>
              <w:i/>
              <w:sz w:val="18"/>
              <w:szCs w:val="18"/>
            </w:rPr>
          </w:rPrChange>
        </w:rPr>
        <w:t xml:space="preserve"> IEEE Trans. Pattern Anal. Mach. </w:t>
      </w:r>
      <w:proofErr w:type="spellStart"/>
      <w:r w:rsidRPr="009F451C">
        <w:rPr>
          <w:rFonts w:ascii="Palatino Linotype" w:hAnsi="Palatino Linotype"/>
          <w:i/>
          <w:sz w:val="18"/>
          <w:szCs w:val="18"/>
          <w:rPrChange w:id="1342" w:author="Thomas Erol Tavolara" w:date="2022-11-22T17:28:00Z">
            <w:rPr>
              <w:rFonts w:ascii="Palatino Linotype" w:hAnsi="Palatino Linotype"/>
              <w:i/>
              <w:sz w:val="18"/>
              <w:szCs w:val="18"/>
            </w:rPr>
          </w:rPrChange>
        </w:rPr>
        <w:t>Intell</w:t>
      </w:r>
      <w:proofErr w:type="spellEnd"/>
      <w:r w:rsidRPr="009F451C">
        <w:rPr>
          <w:rFonts w:ascii="Palatino Linotype" w:hAnsi="Palatino Linotype"/>
          <w:i/>
          <w:sz w:val="18"/>
          <w:szCs w:val="18"/>
          <w:rPrChange w:id="1343"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1344" w:author="Thomas Erol Tavolara" w:date="2022-11-22T17:28:00Z">
            <w:rPr>
              <w:rFonts w:ascii="Palatino Linotype" w:hAnsi="Palatino Linotype"/>
              <w:b/>
              <w:sz w:val="18"/>
              <w:szCs w:val="18"/>
            </w:rPr>
          </w:rPrChange>
        </w:rPr>
        <w:t>2019</w:t>
      </w:r>
      <w:r w:rsidRPr="009F451C">
        <w:rPr>
          <w:rFonts w:ascii="Palatino Linotype" w:hAnsi="Palatino Linotype"/>
          <w:sz w:val="18"/>
          <w:szCs w:val="18"/>
          <w:rPrChange w:id="1345" w:author="Thomas Erol Tavolara" w:date="2022-11-22T17:28:00Z">
            <w:rPr>
              <w:rFonts w:ascii="Palatino Linotype" w:hAnsi="Palatino Linotype"/>
              <w:sz w:val="18"/>
              <w:szCs w:val="18"/>
            </w:rPr>
          </w:rPrChange>
        </w:rPr>
        <w:t xml:space="preserve">, </w:t>
      </w:r>
      <w:r w:rsidRPr="009F451C">
        <w:rPr>
          <w:rFonts w:ascii="Palatino Linotype" w:hAnsi="Palatino Linotype"/>
          <w:i/>
          <w:iCs/>
          <w:sz w:val="18"/>
          <w:szCs w:val="18"/>
          <w:rPrChange w:id="1346" w:author="Thomas Erol Tavolara" w:date="2022-11-22T17:28:00Z">
            <w:rPr>
              <w:rFonts w:ascii="Palatino Linotype" w:hAnsi="Palatino Linotype"/>
              <w:i/>
              <w:iCs/>
              <w:sz w:val="18"/>
              <w:szCs w:val="18"/>
            </w:rPr>
          </w:rPrChange>
        </w:rPr>
        <w:t>43</w:t>
      </w:r>
      <w:r w:rsidRPr="009F451C">
        <w:rPr>
          <w:rFonts w:ascii="Palatino Linotype" w:hAnsi="Palatino Linotype"/>
          <w:sz w:val="18"/>
          <w:szCs w:val="18"/>
          <w:rPrChange w:id="1347" w:author="Thomas Erol Tavolara" w:date="2022-11-22T17:28:00Z">
            <w:rPr>
              <w:rFonts w:ascii="Palatino Linotype" w:hAnsi="Palatino Linotype"/>
              <w:sz w:val="18"/>
              <w:szCs w:val="18"/>
            </w:rPr>
          </w:rPrChange>
        </w:rPr>
        <w:t>, 567–578.</w:t>
      </w:r>
    </w:p>
    <w:p w14:paraId="4DFED1FB"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348"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1349" w:author="Thomas Erol Tavolara" w:date="2022-11-22T17:28:00Z">
            <w:rPr>
              <w:rFonts w:ascii="Palatino Linotype" w:hAnsi="Palatino Linotype"/>
              <w:sz w:val="18"/>
              <w:szCs w:val="18"/>
            </w:rPr>
          </w:rPrChange>
        </w:rPr>
        <w:lastRenderedPageBreak/>
        <w:t>Marimont</w:t>
      </w:r>
      <w:proofErr w:type="spellEnd"/>
      <w:r w:rsidRPr="009F451C">
        <w:rPr>
          <w:rFonts w:ascii="Palatino Linotype" w:hAnsi="Palatino Linotype"/>
          <w:sz w:val="18"/>
          <w:szCs w:val="18"/>
          <w:rPrChange w:id="135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35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52" w:author="Thomas Erol Tavolara" w:date="2022-11-22T17:28:00Z">
            <w:rPr>
              <w:rFonts w:ascii="Palatino Linotype" w:hAnsi="Palatino Linotype"/>
              <w:sz w:val="18"/>
              <w:szCs w:val="18"/>
            </w:rPr>
          </w:rPrChange>
        </w:rPr>
        <w:t>R.B.;</w:t>
      </w:r>
      <w:r w:rsidRPr="009F451C">
        <w:rPr>
          <w:rFonts w:ascii="Palatino Linotype" w:hAnsi="Palatino Linotype"/>
          <w:i/>
          <w:sz w:val="18"/>
          <w:szCs w:val="18"/>
          <w:rPrChange w:id="135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54" w:author="Thomas Erol Tavolara" w:date="2022-11-22T17:28:00Z">
            <w:rPr>
              <w:rFonts w:ascii="Palatino Linotype" w:hAnsi="Palatino Linotype"/>
              <w:sz w:val="18"/>
              <w:szCs w:val="18"/>
            </w:rPr>
          </w:rPrChange>
        </w:rPr>
        <w:t>Shapiro,</w:t>
      </w:r>
      <w:r w:rsidRPr="009F451C">
        <w:rPr>
          <w:rFonts w:ascii="Palatino Linotype" w:hAnsi="Palatino Linotype"/>
          <w:i/>
          <w:sz w:val="18"/>
          <w:szCs w:val="18"/>
          <w:rPrChange w:id="135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56" w:author="Thomas Erol Tavolara" w:date="2022-11-22T17:28:00Z">
            <w:rPr>
              <w:rFonts w:ascii="Palatino Linotype" w:hAnsi="Palatino Linotype"/>
              <w:sz w:val="18"/>
              <w:szCs w:val="18"/>
            </w:rPr>
          </w:rPrChange>
        </w:rPr>
        <w:t>M.B.</w:t>
      </w:r>
      <w:r w:rsidRPr="009F451C">
        <w:rPr>
          <w:rFonts w:ascii="Palatino Linotype" w:hAnsi="Palatino Linotype"/>
          <w:i/>
          <w:sz w:val="18"/>
          <w:szCs w:val="18"/>
          <w:rPrChange w:id="13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58" w:author="Thomas Erol Tavolara" w:date="2022-11-22T17:28:00Z">
            <w:rPr>
              <w:rFonts w:ascii="Palatino Linotype" w:hAnsi="Palatino Linotype"/>
              <w:sz w:val="18"/>
              <w:szCs w:val="18"/>
            </w:rPr>
          </w:rPrChange>
        </w:rPr>
        <w:t>Nearest</w:t>
      </w:r>
      <w:r w:rsidRPr="009F451C">
        <w:rPr>
          <w:rFonts w:ascii="Palatino Linotype" w:hAnsi="Palatino Linotype"/>
          <w:i/>
          <w:sz w:val="18"/>
          <w:szCs w:val="18"/>
          <w:rPrChange w:id="135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360" w:author="Thomas Erol Tavolara" w:date="2022-11-22T17:28:00Z">
            <w:rPr>
              <w:rFonts w:ascii="Palatino Linotype" w:hAnsi="Palatino Linotype"/>
              <w:sz w:val="18"/>
              <w:szCs w:val="18"/>
            </w:rPr>
          </w:rPrChange>
        </w:rPr>
        <w:t>neighbour</w:t>
      </w:r>
      <w:proofErr w:type="spellEnd"/>
      <w:r w:rsidRPr="009F451C">
        <w:rPr>
          <w:rFonts w:ascii="Palatino Linotype" w:hAnsi="Palatino Linotype"/>
          <w:i/>
          <w:sz w:val="18"/>
          <w:szCs w:val="18"/>
          <w:rPrChange w:id="13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62" w:author="Thomas Erol Tavolara" w:date="2022-11-22T17:28:00Z">
            <w:rPr>
              <w:rFonts w:ascii="Palatino Linotype" w:hAnsi="Palatino Linotype"/>
              <w:sz w:val="18"/>
              <w:szCs w:val="18"/>
            </w:rPr>
          </w:rPrChange>
        </w:rPr>
        <w:t>searches</w:t>
      </w:r>
      <w:r w:rsidRPr="009F451C">
        <w:rPr>
          <w:rFonts w:ascii="Palatino Linotype" w:hAnsi="Palatino Linotype"/>
          <w:i/>
          <w:sz w:val="18"/>
          <w:szCs w:val="18"/>
          <w:rPrChange w:id="13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64"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13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66" w:author="Thomas Erol Tavolara" w:date="2022-11-22T17:28:00Z">
            <w:rPr>
              <w:rFonts w:ascii="Palatino Linotype" w:hAnsi="Palatino Linotype"/>
              <w:sz w:val="18"/>
              <w:szCs w:val="18"/>
            </w:rPr>
          </w:rPrChange>
        </w:rPr>
        <w:t>the</w:t>
      </w:r>
      <w:r w:rsidRPr="009F451C">
        <w:rPr>
          <w:rFonts w:ascii="Palatino Linotype" w:hAnsi="Palatino Linotype"/>
          <w:i/>
          <w:sz w:val="18"/>
          <w:szCs w:val="18"/>
          <w:rPrChange w:id="13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68" w:author="Thomas Erol Tavolara" w:date="2022-11-22T17:28:00Z">
            <w:rPr>
              <w:rFonts w:ascii="Palatino Linotype" w:hAnsi="Palatino Linotype"/>
              <w:sz w:val="18"/>
              <w:szCs w:val="18"/>
            </w:rPr>
          </w:rPrChange>
        </w:rPr>
        <w:t>curse</w:t>
      </w:r>
      <w:r w:rsidRPr="009F451C">
        <w:rPr>
          <w:rFonts w:ascii="Palatino Linotype" w:hAnsi="Palatino Linotype"/>
          <w:i/>
          <w:sz w:val="18"/>
          <w:szCs w:val="18"/>
          <w:rPrChange w:id="13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70" w:author="Thomas Erol Tavolara" w:date="2022-11-22T17:28:00Z">
            <w:rPr>
              <w:rFonts w:ascii="Palatino Linotype" w:hAnsi="Palatino Linotype"/>
              <w:sz w:val="18"/>
              <w:szCs w:val="18"/>
            </w:rPr>
          </w:rPrChange>
        </w:rPr>
        <w:t>of</w:t>
      </w:r>
      <w:r w:rsidRPr="009F451C">
        <w:rPr>
          <w:rFonts w:ascii="Palatino Linotype" w:hAnsi="Palatino Linotype"/>
          <w:i/>
          <w:sz w:val="18"/>
          <w:szCs w:val="18"/>
          <w:rPrChange w:id="13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72" w:author="Thomas Erol Tavolara" w:date="2022-11-22T17:28:00Z">
            <w:rPr>
              <w:rFonts w:ascii="Palatino Linotype" w:hAnsi="Palatino Linotype"/>
              <w:sz w:val="18"/>
              <w:szCs w:val="18"/>
            </w:rPr>
          </w:rPrChange>
        </w:rPr>
        <w:t>dimensionality.</w:t>
      </w:r>
      <w:r w:rsidRPr="009F451C">
        <w:rPr>
          <w:rFonts w:ascii="Palatino Linotype" w:hAnsi="Palatino Linotype"/>
          <w:i/>
          <w:sz w:val="18"/>
          <w:szCs w:val="18"/>
          <w:rPrChange w:id="1373" w:author="Thomas Erol Tavolara" w:date="2022-11-22T17:28:00Z">
            <w:rPr>
              <w:rFonts w:ascii="Palatino Linotype" w:hAnsi="Palatino Linotype"/>
              <w:i/>
              <w:sz w:val="18"/>
              <w:szCs w:val="18"/>
            </w:rPr>
          </w:rPrChange>
        </w:rPr>
        <w:t xml:space="preserve"> IMA J. Appl. Math. </w:t>
      </w:r>
      <w:r w:rsidRPr="009F451C">
        <w:rPr>
          <w:rFonts w:ascii="Palatino Linotype" w:hAnsi="Palatino Linotype"/>
          <w:b/>
          <w:sz w:val="18"/>
          <w:szCs w:val="18"/>
          <w:rPrChange w:id="1374" w:author="Thomas Erol Tavolara" w:date="2022-11-22T17:28:00Z">
            <w:rPr>
              <w:rFonts w:ascii="Palatino Linotype" w:hAnsi="Palatino Linotype"/>
              <w:b/>
              <w:sz w:val="18"/>
              <w:szCs w:val="18"/>
            </w:rPr>
          </w:rPrChange>
        </w:rPr>
        <w:t>1979</w:t>
      </w:r>
      <w:r w:rsidRPr="009F451C">
        <w:rPr>
          <w:rFonts w:ascii="Palatino Linotype" w:hAnsi="Palatino Linotype"/>
          <w:sz w:val="18"/>
          <w:szCs w:val="18"/>
          <w:rPrChange w:id="137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376" w:author="Thomas Erol Tavolara" w:date="2022-11-22T17:28:00Z">
            <w:rPr>
              <w:rFonts w:ascii="Palatino Linotype" w:hAnsi="Palatino Linotype"/>
              <w:i/>
              <w:sz w:val="18"/>
              <w:szCs w:val="18"/>
            </w:rPr>
          </w:rPrChange>
        </w:rPr>
        <w:t xml:space="preserve"> 24</w:t>
      </w:r>
      <w:r w:rsidRPr="009F451C">
        <w:rPr>
          <w:rFonts w:ascii="Palatino Linotype" w:hAnsi="Palatino Linotype"/>
          <w:sz w:val="18"/>
          <w:szCs w:val="18"/>
          <w:rPrChange w:id="137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37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79" w:author="Thomas Erol Tavolara" w:date="2022-11-22T17:28:00Z">
            <w:rPr>
              <w:rFonts w:ascii="Palatino Linotype" w:hAnsi="Palatino Linotype"/>
              <w:sz w:val="18"/>
              <w:szCs w:val="18"/>
            </w:rPr>
          </w:rPrChange>
        </w:rPr>
        <w:t>59–70.</w:t>
      </w:r>
    </w:p>
    <w:p w14:paraId="43CA690B"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380"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381" w:author="Thomas Erol Tavolara" w:date="2022-11-22T17:28:00Z">
            <w:rPr>
              <w:rFonts w:ascii="Palatino Linotype" w:hAnsi="Palatino Linotype"/>
              <w:sz w:val="18"/>
              <w:szCs w:val="18"/>
            </w:rPr>
          </w:rPrChange>
        </w:rPr>
        <w:t>Hou,</w:t>
      </w:r>
      <w:r w:rsidRPr="009F451C">
        <w:rPr>
          <w:rFonts w:ascii="Palatino Linotype" w:hAnsi="Palatino Linotype"/>
          <w:i/>
          <w:sz w:val="18"/>
          <w:szCs w:val="18"/>
          <w:rPrChange w:id="138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83" w:author="Thomas Erol Tavolara" w:date="2022-11-22T17:28:00Z">
            <w:rPr>
              <w:rFonts w:ascii="Palatino Linotype" w:hAnsi="Palatino Linotype"/>
              <w:sz w:val="18"/>
              <w:szCs w:val="18"/>
            </w:rPr>
          </w:rPrChange>
        </w:rPr>
        <w:t>L.;</w:t>
      </w:r>
      <w:r w:rsidRPr="009F451C">
        <w:rPr>
          <w:rFonts w:ascii="Palatino Linotype" w:hAnsi="Palatino Linotype"/>
          <w:i/>
          <w:sz w:val="18"/>
          <w:szCs w:val="18"/>
          <w:rPrChange w:id="138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85" w:author="Thomas Erol Tavolara" w:date="2022-11-22T17:28:00Z">
            <w:rPr>
              <w:rFonts w:ascii="Palatino Linotype" w:hAnsi="Palatino Linotype"/>
              <w:sz w:val="18"/>
              <w:szCs w:val="18"/>
            </w:rPr>
          </w:rPrChange>
        </w:rPr>
        <w:t>Nguyen,</w:t>
      </w:r>
      <w:r w:rsidRPr="009F451C">
        <w:rPr>
          <w:rFonts w:ascii="Palatino Linotype" w:hAnsi="Palatino Linotype"/>
          <w:i/>
          <w:sz w:val="18"/>
          <w:szCs w:val="18"/>
          <w:rPrChange w:id="138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87" w:author="Thomas Erol Tavolara" w:date="2022-11-22T17:28:00Z">
            <w:rPr>
              <w:rFonts w:ascii="Palatino Linotype" w:hAnsi="Palatino Linotype"/>
              <w:sz w:val="18"/>
              <w:szCs w:val="18"/>
            </w:rPr>
          </w:rPrChange>
        </w:rPr>
        <w:t>V.;</w:t>
      </w:r>
      <w:r w:rsidRPr="009F451C">
        <w:rPr>
          <w:rFonts w:ascii="Palatino Linotype" w:hAnsi="Palatino Linotype"/>
          <w:i/>
          <w:sz w:val="18"/>
          <w:szCs w:val="18"/>
          <w:rPrChange w:id="1388"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389" w:author="Thomas Erol Tavolara" w:date="2022-11-22T17:28:00Z">
            <w:rPr>
              <w:rFonts w:ascii="Palatino Linotype" w:hAnsi="Palatino Linotype"/>
              <w:sz w:val="18"/>
              <w:szCs w:val="18"/>
            </w:rPr>
          </w:rPrChange>
        </w:rPr>
        <w:t>Kanevsky</w:t>
      </w:r>
      <w:proofErr w:type="spellEnd"/>
      <w:r w:rsidRPr="009F451C">
        <w:rPr>
          <w:rFonts w:ascii="Palatino Linotype" w:hAnsi="Palatino Linotype"/>
          <w:sz w:val="18"/>
          <w:szCs w:val="18"/>
          <w:rPrChange w:id="139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3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92" w:author="Thomas Erol Tavolara" w:date="2022-11-22T17:28:00Z">
            <w:rPr>
              <w:rFonts w:ascii="Palatino Linotype" w:hAnsi="Palatino Linotype"/>
              <w:sz w:val="18"/>
              <w:szCs w:val="18"/>
            </w:rPr>
          </w:rPrChange>
        </w:rPr>
        <w:t>A.B.;</w:t>
      </w:r>
      <w:r w:rsidRPr="009F451C">
        <w:rPr>
          <w:rFonts w:ascii="Palatino Linotype" w:hAnsi="Palatino Linotype"/>
          <w:i/>
          <w:sz w:val="18"/>
          <w:szCs w:val="18"/>
          <w:rPrChange w:id="13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94" w:author="Thomas Erol Tavolara" w:date="2022-11-22T17:28:00Z">
            <w:rPr>
              <w:rFonts w:ascii="Palatino Linotype" w:hAnsi="Palatino Linotype"/>
              <w:sz w:val="18"/>
              <w:szCs w:val="18"/>
            </w:rPr>
          </w:rPrChange>
        </w:rPr>
        <w:t>Samaras,</w:t>
      </w:r>
      <w:r w:rsidRPr="009F451C">
        <w:rPr>
          <w:rFonts w:ascii="Palatino Linotype" w:hAnsi="Palatino Linotype"/>
          <w:i/>
          <w:sz w:val="18"/>
          <w:szCs w:val="18"/>
          <w:rPrChange w:id="13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396"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139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398" w:author="Thomas Erol Tavolara" w:date="2022-11-22T17:28:00Z">
            <w:rPr>
              <w:rFonts w:ascii="Palatino Linotype" w:hAnsi="Palatino Linotype"/>
              <w:sz w:val="18"/>
              <w:szCs w:val="18"/>
            </w:rPr>
          </w:rPrChange>
        </w:rPr>
        <w:t>Kurc</w:t>
      </w:r>
      <w:proofErr w:type="spellEnd"/>
      <w:r w:rsidRPr="009F451C">
        <w:rPr>
          <w:rFonts w:ascii="Palatino Linotype" w:hAnsi="Palatino Linotype"/>
          <w:sz w:val="18"/>
          <w:szCs w:val="18"/>
          <w:rPrChange w:id="139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4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01" w:author="Thomas Erol Tavolara" w:date="2022-11-22T17:28:00Z">
            <w:rPr>
              <w:rFonts w:ascii="Palatino Linotype" w:hAnsi="Palatino Linotype"/>
              <w:sz w:val="18"/>
              <w:szCs w:val="18"/>
            </w:rPr>
          </w:rPrChange>
        </w:rPr>
        <w:t>T.M.;</w:t>
      </w:r>
      <w:r w:rsidRPr="009F451C">
        <w:rPr>
          <w:rFonts w:ascii="Palatino Linotype" w:hAnsi="Palatino Linotype"/>
          <w:i/>
          <w:sz w:val="18"/>
          <w:szCs w:val="18"/>
          <w:rPrChange w:id="14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03" w:author="Thomas Erol Tavolara" w:date="2022-11-22T17:28:00Z">
            <w:rPr>
              <w:rFonts w:ascii="Palatino Linotype" w:hAnsi="Palatino Linotype"/>
              <w:sz w:val="18"/>
              <w:szCs w:val="18"/>
            </w:rPr>
          </w:rPrChange>
        </w:rPr>
        <w:t>Zhao,</w:t>
      </w:r>
      <w:r w:rsidRPr="009F451C">
        <w:rPr>
          <w:rFonts w:ascii="Palatino Linotype" w:hAnsi="Palatino Linotype"/>
          <w:i/>
          <w:sz w:val="18"/>
          <w:szCs w:val="18"/>
          <w:rPrChange w:id="14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05"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14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07" w:author="Thomas Erol Tavolara" w:date="2022-11-22T17:28:00Z">
            <w:rPr>
              <w:rFonts w:ascii="Palatino Linotype" w:hAnsi="Palatino Linotype"/>
              <w:sz w:val="18"/>
              <w:szCs w:val="18"/>
            </w:rPr>
          </w:rPrChange>
        </w:rPr>
        <w:t>Gupta,</w:t>
      </w:r>
      <w:r w:rsidRPr="009F451C">
        <w:rPr>
          <w:rFonts w:ascii="Palatino Linotype" w:hAnsi="Palatino Linotype"/>
          <w:i/>
          <w:sz w:val="18"/>
          <w:szCs w:val="18"/>
          <w:rPrChange w:id="14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09" w:author="Thomas Erol Tavolara" w:date="2022-11-22T17:28:00Z">
            <w:rPr>
              <w:rFonts w:ascii="Palatino Linotype" w:hAnsi="Palatino Linotype"/>
              <w:sz w:val="18"/>
              <w:szCs w:val="18"/>
            </w:rPr>
          </w:rPrChange>
        </w:rPr>
        <w:t>R.R.;</w:t>
      </w:r>
      <w:r w:rsidRPr="009F451C">
        <w:rPr>
          <w:rFonts w:ascii="Palatino Linotype" w:hAnsi="Palatino Linotype"/>
          <w:i/>
          <w:sz w:val="18"/>
          <w:szCs w:val="18"/>
          <w:rPrChange w:id="14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11" w:author="Thomas Erol Tavolara" w:date="2022-11-22T17:28:00Z">
            <w:rPr>
              <w:rFonts w:ascii="Palatino Linotype" w:hAnsi="Palatino Linotype"/>
              <w:sz w:val="18"/>
              <w:szCs w:val="18"/>
            </w:rPr>
          </w:rPrChange>
        </w:rPr>
        <w:t>Gao,</w:t>
      </w:r>
      <w:r w:rsidRPr="009F451C">
        <w:rPr>
          <w:rFonts w:ascii="Palatino Linotype" w:hAnsi="Palatino Linotype"/>
          <w:i/>
          <w:sz w:val="18"/>
          <w:szCs w:val="18"/>
          <w:rPrChange w:id="14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13"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141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15"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14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17" w:author="Thomas Erol Tavolara" w:date="2022-11-22T17:28:00Z">
            <w:rPr>
              <w:rFonts w:ascii="Palatino Linotype" w:hAnsi="Palatino Linotype"/>
              <w:sz w:val="18"/>
              <w:szCs w:val="18"/>
            </w:rPr>
          </w:rPrChange>
        </w:rPr>
        <w:t>W.;</w:t>
      </w:r>
      <w:r w:rsidRPr="009F451C">
        <w:rPr>
          <w:rFonts w:ascii="Palatino Linotype" w:hAnsi="Palatino Linotype"/>
          <w:i/>
          <w:sz w:val="18"/>
          <w:szCs w:val="18"/>
          <w:rPrChange w:id="1418"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419" w:author="Thomas Erol Tavolara" w:date="2022-11-22T17:28:00Z">
            <w:rPr>
              <w:rFonts w:ascii="Palatino Linotype" w:hAnsi="Palatino Linotype"/>
              <w:sz w:val="18"/>
              <w:szCs w:val="18"/>
            </w:rPr>
          </w:rPrChange>
        </w:rPr>
        <w:t>Foran</w:t>
      </w:r>
      <w:proofErr w:type="spellEnd"/>
      <w:r w:rsidRPr="009F451C">
        <w:rPr>
          <w:rFonts w:ascii="Palatino Linotype" w:hAnsi="Palatino Linotype"/>
          <w:sz w:val="18"/>
          <w:szCs w:val="18"/>
          <w:rPrChange w:id="142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42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22"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142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24" w:author="Thomas Erol Tavolara" w:date="2022-11-22T17:28:00Z">
            <w:rPr>
              <w:rFonts w:ascii="Palatino Linotype" w:hAnsi="Palatino Linotype"/>
              <w:sz w:val="18"/>
              <w:szCs w:val="18"/>
            </w:rPr>
          </w:rPrChange>
        </w:rPr>
        <w:t>Sparse</w:t>
      </w:r>
      <w:r w:rsidRPr="009F451C">
        <w:rPr>
          <w:rFonts w:ascii="Palatino Linotype" w:hAnsi="Palatino Linotype"/>
          <w:i/>
          <w:sz w:val="18"/>
          <w:szCs w:val="18"/>
          <w:rPrChange w:id="142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26" w:author="Thomas Erol Tavolara" w:date="2022-11-22T17:28:00Z">
            <w:rPr>
              <w:rFonts w:ascii="Palatino Linotype" w:hAnsi="Palatino Linotype"/>
              <w:sz w:val="18"/>
              <w:szCs w:val="18"/>
            </w:rPr>
          </w:rPrChange>
        </w:rPr>
        <w:t>autoencoder</w:t>
      </w:r>
      <w:r w:rsidRPr="009F451C">
        <w:rPr>
          <w:rFonts w:ascii="Palatino Linotype" w:hAnsi="Palatino Linotype"/>
          <w:i/>
          <w:sz w:val="18"/>
          <w:szCs w:val="18"/>
          <w:rPrChange w:id="14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28"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142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30" w:author="Thomas Erol Tavolara" w:date="2022-11-22T17:28:00Z">
            <w:rPr>
              <w:rFonts w:ascii="Palatino Linotype" w:hAnsi="Palatino Linotype"/>
              <w:sz w:val="18"/>
              <w:szCs w:val="18"/>
            </w:rPr>
          </w:rPrChange>
        </w:rPr>
        <w:t>unsupervised</w:t>
      </w:r>
      <w:r w:rsidRPr="009F451C">
        <w:rPr>
          <w:rFonts w:ascii="Palatino Linotype" w:hAnsi="Palatino Linotype"/>
          <w:i/>
          <w:sz w:val="18"/>
          <w:szCs w:val="18"/>
          <w:rPrChange w:id="143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32" w:author="Thomas Erol Tavolara" w:date="2022-11-22T17:28:00Z">
            <w:rPr>
              <w:rFonts w:ascii="Palatino Linotype" w:hAnsi="Palatino Linotype"/>
              <w:sz w:val="18"/>
              <w:szCs w:val="18"/>
            </w:rPr>
          </w:rPrChange>
        </w:rPr>
        <w:t>nucleus</w:t>
      </w:r>
      <w:r w:rsidRPr="009F451C">
        <w:rPr>
          <w:rFonts w:ascii="Palatino Linotype" w:hAnsi="Palatino Linotype"/>
          <w:i/>
          <w:sz w:val="18"/>
          <w:szCs w:val="18"/>
          <w:rPrChange w:id="14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34" w:author="Thomas Erol Tavolara" w:date="2022-11-22T17:28:00Z">
            <w:rPr>
              <w:rFonts w:ascii="Palatino Linotype" w:hAnsi="Palatino Linotype"/>
              <w:sz w:val="18"/>
              <w:szCs w:val="18"/>
            </w:rPr>
          </w:rPrChange>
        </w:rPr>
        <w:t>detection</w:t>
      </w:r>
      <w:r w:rsidRPr="009F451C">
        <w:rPr>
          <w:rFonts w:ascii="Palatino Linotype" w:hAnsi="Palatino Linotype"/>
          <w:i/>
          <w:sz w:val="18"/>
          <w:szCs w:val="18"/>
          <w:rPrChange w:id="143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36"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143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38" w:author="Thomas Erol Tavolara" w:date="2022-11-22T17:28:00Z">
            <w:rPr>
              <w:rFonts w:ascii="Palatino Linotype" w:hAnsi="Palatino Linotype"/>
              <w:sz w:val="18"/>
              <w:szCs w:val="18"/>
            </w:rPr>
          </w:rPrChange>
        </w:rPr>
        <w:t>representation</w:t>
      </w:r>
      <w:r w:rsidRPr="009F451C">
        <w:rPr>
          <w:rFonts w:ascii="Palatino Linotype" w:hAnsi="Palatino Linotype"/>
          <w:i/>
          <w:sz w:val="18"/>
          <w:szCs w:val="18"/>
          <w:rPrChange w:id="143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40"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144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42" w:author="Thomas Erol Tavolara" w:date="2022-11-22T17:28:00Z">
            <w:rPr>
              <w:rFonts w:ascii="Palatino Linotype" w:hAnsi="Palatino Linotype"/>
              <w:sz w:val="18"/>
              <w:szCs w:val="18"/>
            </w:rPr>
          </w:rPrChange>
        </w:rPr>
        <w:t>histopathology</w:t>
      </w:r>
      <w:r w:rsidRPr="009F451C">
        <w:rPr>
          <w:rFonts w:ascii="Palatino Linotype" w:hAnsi="Palatino Linotype"/>
          <w:i/>
          <w:sz w:val="18"/>
          <w:szCs w:val="18"/>
          <w:rPrChange w:id="144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44"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1445" w:author="Thomas Erol Tavolara" w:date="2022-11-22T17:28:00Z">
            <w:rPr>
              <w:rFonts w:ascii="Palatino Linotype" w:hAnsi="Palatino Linotype"/>
              <w:i/>
              <w:sz w:val="18"/>
              <w:szCs w:val="18"/>
            </w:rPr>
          </w:rPrChange>
        </w:rPr>
        <w:t xml:space="preserve"> Pattern </w:t>
      </w:r>
      <w:proofErr w:type="spellStart"/>
      <w:r w:rsidRPr="009F451C">
        <w:rPr>
          <w:rFonts w:ascii="Palatino Linotype" w:hAnsi="Palatino Linotype"/>
          <w:i/>
          <w:sz w:val="18"/>
          <w:szCs w:val="18"/>
          <w:rPrChange w:id="1446" w:author="Thomas Erol Tavolara" w:date="2022-11-22T17:28:00Z">
            <w:rPr>
              <w:rFonts w:ascii="Palatino Linotype" w:hAnsi="Palatino Linotype"/>
              <w:i/>
              <w:sz w:val="18"/>
              <w:szCs w:val="18"/>
            </w:rPr>
          </w:rPrChange>
        </w:rPr>
        <w:t>Recognit</w:t>
      </w:r>
      <w:proofErr w:type="spellEnd"/>
      <w:r w:rsidRPr="009F451C">
        <w:rPr>
          <w:rFonts w:ascii="Palatino Linotype" w:hAnsi="Palatino Linotype"/>
          <w:i/>
          <w:sz w:val="18"/>
          <w:szCs w:val="18"/>
          <w:rPrChange w:id="1447"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1448" w:author="Thomas Erol Tavolara" w:date="2022-11-22T17:28:00Z">
            <w:rPr>
              <w:rFonts w:ascii="Palatino Linotype" w:hAnsi="Palatino Linotype"/>
              <w:b/>
              <w:sz w:val="18"/>
              <w:szCs w:val="18"/>
            </w:rPr>
          </w:rPrChange>
        </w:rPr>
        <w:t>2019</w:t>
      </w:r>
      <w:r w:rsidRPr="009F451C">
        <w:rPr>
          <w:rFonts w:ascii="Palatino Linotype" w:hAnsi="Palatino Linotype"/>
          <w:sz w:val="18"/>
          <w:szCs w:val="18"/>
          <w:rPrChange w:id="144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450" w:author="Thomas Erol Tavolara" w:date="2022-11-22T17:28:00Z">
            <w:rPr>
              <w:rFonts w:ascii="Palatino Linotype" w:hAnsi="Palatino Linotype"/>
              <w:i/>
              <w:sz w:val="18"/>
              <w:szCs w:val="18"/>
            </w:rPr>
          </w:rPrChange>
        </w:rPr>
        <w:t xml:space="preserve"> 86</w:t>
      </w:r>
      <w:r w:rsidRPr="009F451C">
        <w:rPr>
          <w:rFonts w:ascii="Palatino Linotype" w:hAnsi="Palatino Linotype"/>
          <w:sz w:val="18"/>
          <w:szCs w:val="18"/>
          <w:rPrChange w:id="145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4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53" w:author="Thomas Erol Tavolara" w:date="2022-11-22T17:28:00Z">
            <w:rPr>
              <w:rFonts w:ascii="Palatino Linotype" w:hAnsi="Palatino Linotype"/>
              <w:sz w:val="18"/>
              <w:szCs w:val="18"/>
            </w:rPr>
          </w:rPrChange>
        </w:rPr>
        <w:t>188–200.</w:t>
      </w:r>
    </w:p>
    <w:p w14:paraId="472CA33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454"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455" w:author="Thomas Erol Tavolara" w:date="2022-11-22T17:28:00Z">
            <w:rPr>
              <w:rFonts w:ascii="Palatino Linotype" w:hAnsi="Palatino Linotype"/>
              <w:sz w:val="18"/>
              <w:szCs w:val="18"/>
            </w:rPr>
          </w:rPrChange>
        </w:rPr>
        <w:t>Xu,</w:t>
      </w:r>
      <w:r w:rsidRPr="009F451C">
        <w:rPr>
          <w:rFonts w:ascii="Palatino Linotype" w:hAnsi="Palatino Linotype"/>
          <w:i/>
          <w:sz w:val="18"/>
          <w:szCs w:val="18"/>
          <w:rPrChange w:id="145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57"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145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59" w:author="Thomas Erol Tavolara" w:date="2022-11-22T17:28:00Z">
            <w:rPr>
              <w:rFonts w:ascii="Palatino Linotype" w:hAnsi="Palatino Linotype"/>
              <w:sz w:val="18"/>
              <w:szCs w:val="18"/>
            </w:rPr>
          </w:rPrChange>
        </w:rPr>
        <w:t>Xiang,</w:t>
      </w:r>
      <w:r w:rsidRPr="009F451C">
        <w:rPr>
          <w:rFonts w:ascii="Palatino Linotype" w:hAnsi="Palatino Linotype"/>
          <w:i/>
          <w:sz w:val="18"/>
          <w:szCs w:val="18"/>
          <w:rPrChange w:id="146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61" w:author="Thomas Erol Tavolara" w:date="2022-11-22T17:28:00Z">
            <w:rPr>
              <w:rFonts w:ascii="Palatino Linotype" w:hAnsi="Palatino Linotype"/>
              <w:sz w:val="18"/>
              <w:szCs w:val="18"/>
            </w:rPr>
          </w:rPrChange>
        </w:rPr>
        <w:t>L.;</w:t>
      </w:r>
      <w:r w:rsidRPr="009F451C">
        <w:rPr>
          <w:rFonts w:ascii="Palatino Linotype" w:hAnsi="Palatino Linotype"/>
          <w:i/>
          <w:sz w:val="18"/>
          <w:szCs w:val="18"/>
          <w:rPrChange w:id="146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63" w:author="Thomas Erol Tavolara" w:date="2022-11-22T17:28:00Z">
            <w:rPr>
              <w:rFonts w:ascii="Palatino Linotype" w:hAnsi="Palatino Linotype"/>
              <w:sz w:val="18"/>
              <w:szCs w:val="18"/>
            </w:rPr>
          </w:rPrChange>
        </w:rPr>
        <w:t>Liu,</w:t>
      </w:r>
      <w:r w:rsidRPr="009F451C">
        <w:rPr>
          <w:rFonts w:ascii="Palatino Linotype" w:hAnsi="Palatino Linotype"/>
          <w:i/>
          <w:sz w:val="18"/>
          <w:szCs w:val="18"/>
          <w:rPrChange w:id="146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65" w:author="Thomas Erol Tavolara" w:date="2022-11-22T17:28:00Z">
            <w:rPr>
              <w:rFonts w:ascii="Palatino Linotype" w:hAnsi="Palatino Linotype"/>
              <w:sz w:val="18"/>
              <w:szCs w:val="18"/>
            </w:rPr>
          </w:rPrChange>
        </w:rPr>
        <w:t>Q.;</w:t>
      </w:r>
      <w:r w:rsidRPr="009F451C">
        <w:rPr>
          <w:rFonts w:ascii="Palatino Linotype" w:hAnsi="Palatino Linotype"/>
          <w:i/>
          <w:sz w:val="18"/>
          <w:szCs w:val="18"/>
          <w:rPrChange w:id="146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67" w:author="Thomas Erol Tavolara" w:date="2022-11-22T17:28:00Z">
            <w:rPr>
              <w:rFonts w:ascii="Palatino Linotype" w:hAnsi="Palatino Linotype"/>
              <w:sz w:val="18"/>
              <w:szCs w:val="18"/>
            </w:rPr>
          </w:rPrChange>
        </w:rPr>
        <w:t>Gilmore,</w:t>
      </w:r>
      <w:r w:rsidRPr="009F451C">
        <w:rPr>
          <w:rFonts w:ascii="Palatino Linotype" w:hAnsi="Palatino Linotype"/>
          <w:i/>
          <w:sz w:val="18"/>
          <w:szCs w:val="18"/>
          <w:rPrChange w:id="14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69" w:author="Thomas Erol Tavolara" w:date="2022-11-22T17:28:00Z">
            <w:rPr>
              <w:rFonts w:ascii="Palatino Linotype" w:hAnsi="Palatino Linotype"/>
              <w:sz w:val="18"/>
              <w:szCs w:val="18"/>
            </w:rPr>
          </w:rPrChange>
        </w:rPr>
        <w:t>H.;</w:t>
      </w:r>
      <w:r w:rsidRPr="009F451C">
        <w:rPr>
          <w:rFonts w:ascii="Palatino Linotype" w:hAnsi="Palatino Linotype"/>
          <w:i/>
          <w:sz w:val="18"/>
          <w:szCs w:val="18"/>
          <w:rPrChange w:id="14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71" w:author="Thomas Erol Tavolara" w:date="2022-11-22T17:28:00Z">
            <w:rPr>
              <w:rFonts w:ascii="Palatino Linotype" w:hAnsi="Palatino Linotype"/>
              <w:sz w:val="18"/>
              <w:szCs w:val="18"/>
            </w:rPr>
          </w:rPrChange>
        </w:rPr>
        <w:t>Wu,</w:t>
      </w:r>
      <w:r w:rsidRPr="009F451C">
        <w:rPr>
          <w:rFonts w:ascii="Palatino Linotype" w:hAnsi="Palatino Linotype"/>
          <w:i/>
          <w:sz w:val="18"/>
          <w:szCs w:val="18"/>
          <w:rPrChange w:id="147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73"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147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75" w:author="Thomas Erol Tavolara" w:date="2022-11-22T17:28:00Z">
            <w:rPr>
              <w:rFonts w:ascii="Palatino Linotype" w:hAnsi="Palatino Linotype"/>
              <w:sz w:val="18"/>
              <w:szCs w:val="18"/>
            </w:rPr>
          </w:rPrChange>
        </w:rPr>
        <w:t>Tang,</w:t>
      </w:r>
      <w:r w:rsidRPr="009F451C">
        <w:rPr>
          <w:rFonts w:ascii="Palatino Linotype" w:hAnsi="Palatino Linotype"/>
          <w:i/>
          <w:sz w:val="18"/>
          <w:szCs w:val="18"/>
          <w:rPrChange w:id="147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77"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1478"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479" w:author="Thomas Erol Tavolara" w:date="2022-11-22T17:28:00Z">
            <w:rPr>
              <w:rFonts w:ascii="Palatino Linotype" w:hAnsi="Palatino Linotype"/>
              <w:sz w:val="18"/>
              <w:szCs w:val="18"/>
            </w:rPr>
          </w:rPrChange>
        </w:rPr>
        <w:t>Madabhushi</w:t>
      </w:r>
      <w:proofErr w:type="spellEnd"/>
      <w:r w:rsidRPr="009F451C">
        <w:rPr>
          <w:rFonts w:ascii="Palatino Linotype" w:hAnsi="Palatino Linotype"/>
          <w:sz w:val="18"/>
          <w:szCs w:val="18"/>
          <w:rPrChange w:id="148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4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82"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148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84" w:author="Thomas Erol Tavolara" w:date="2022-11-22T17:28:00Z">
            <w:rPr>
              <w:rFonts w:ascii="Palatino Linotype" w:hAnsi="Palatino Linotype"/>
              <w:sz w:val="18"/>
              <w:szCs w:val="18"/>
            </w:rPr>
          </w:rPrChange>
        </w:rPr>
        <w:t>Stacked</w:t>
      </w:r>
      <w:r w:rsidRPr="009F451C">
        <w:rPr>
          <w:rFonts w:ascii="Palatino Linotype" w:hAnsi="Palatino Linotype"/>
          <w:i/>
          <w:sz w:val="18"/>
          <w:szCs w:val="18"/>
          <w:rPrChange w:id="148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86" w:author="Thomas Erol Tavolara" w:date="2022-11-22T17:28:00Z">
            <w:rPr>
              <w:rFonts w:ascii="Palatino Linotype" w:hAnsi="Palatino Linotype"/>
              <w:sz w:val="18"/>
              <w:szCs w:val="18"/>
            </w:rPr>
          </w:rPrChange>
        </w:rPr>
        <w:t>sparse</w:t>
      </w:r>
      <w:r w:rsidRPr="009F451C">
        <w:rPr>
          <w:rFonts w:ascii="Palatino Linotype" w:hAnsi="Palatino Linotype"/>
          <w:i/>
          <w:sz w:val="18"/>
          <w:szCs w:val="18"/>
          <w:rPrChange w:id="148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88" w:author="Thomas Erol Tavolara" w:date="2022-11-22T17:28:00Z">
            <w:rPr>
              <w:rFonts w:ascii="Palatino Linotype" w:hAnsi="Palatino Linotype"/>
              <w:sz w:val="18"/>
              <w:szCs w:val="18"/>
            </w:rPr>
          </w:rPrChange>
        </w:rPr>
        <w:t>autoencoder</w:t>
      </w:r>
      <w:r w:rsidRPr="009F451C">
        <w:rPr>
          <w:rFonts w:ascii="Palatino Linotype" w:hAnsi="Palatino Linotype"/>
          <w:i/>
          <w:sz w:val="18"/>
          <w:szCs w:val="18"/>
          <w:rPrChange w:id="14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90" w:author="Thomas Erol Tavolara" w:date="2022-11-22T17:28:00Z">
            <w:rPr>
              <w:rFonts w:ascii="Palatino Linotype" w:hAnsi="Palatino Linotype"/>
              <w:sz w:val="18"/>
              <w:szCs w:val="18"/>
            </w:rPr>
          </w:rPrChange>
        </w:rPr>
        <w:t>(SSAE)</w:t>
      </w:r>
      <w:r w:rsidRPr="009F451C">
        <w:rPr>
          <w:rFonts w:ascii="Palatino Linotype" w:hAnsi="Palatino Linotype"/>
          <w:i/>
          <w:sz w:val="18"/>
          <w:szCs w:val="18"/>
          <w:rPrChange w:id="14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92"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14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94" w:author="Thomas Erol Tavolara" w:date="2022-11-22T17:28:00Z">
            <w:rPr>
              <w:rFonts w:ascii="Palatino Linotype" w:hAnsi="Palatino Linotype"/>
              <w:sz w:val="18"/>
              <w:szCs w:val="18"/>
            </w:rPr>
          </w:rPrChange>
        </w:rPr>
        <w:t>nuclei</w:t>
      </w:r>
      <w:r w:rsidRPr="009F451C">
        <w:rPr>
          <w:rFonts w:ascii="Palatino Linotype" w:hAnsi="Palatino Linotype"/>
          <w:i/>
          <w:sz w:val="18"/>
          <w:szCs w:val="18"/>
          <w:rPrChange w:id="14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496" w:author="Thomas Erol Tavolara" w:date="2022-11-22T17:28:00Z">
            <w:rPr>
              <w:rFonts w:ascii="Palatino Linotype" w:hAnsi="Palatino Linotype"/>
              <w:sz w:val="18"/>
              <w:szCs w:val="18"/>
            </w:rPr>
          </w:rPrChange>
        </w:rPr>
        <w:t>detection</w:t>
      </w:r>
      <w:r w:rsidRPr="009F451C">
        <w:rPr>
          <w:rFonts w:ascii="Palatino Linotype" w:hAnsi="Palatino Linotype"/>
          <w:i/>
          <w:sz w:val="18"/>
          <w:szCs w:val="18"/>
          <w:rPrChange w:id="149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498" w:author="Thomas Erol Tavolara" w:date="2022-11-22T17:28:00Z">
            <w:rPr>
              <w:rFonts w:ascii="Palatino Linotype" w:hAnsi="Palatino Linotype"/>
              <w:sz w:val="18"/>
              <w:szCs w:val="18"/>
            </w:rPr>
          </w:rPrChange>
        </w:rPr>
        <w:t>on</w:t>
      </w:r>
      <w:proofErr w:type="spellEnd"/>
      <w:r w:rsidRPr="009F451C">
        <w:rPr>
          <w:rFonts w:ascii="Palatino Linotype" w:hAnsi="Palatino Linotype"/>
          <w:i/>
          <w:sz w:val="18"/>
          <w:szCs w:val="18"/>
          <w:rPrChange w:id="149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00" w:author="Thomas Erol Tavolara" w:date="2022-11-22T17:28:00Z">
            <w:rPr>
              <w:rFonts w:ascii="Palatino Linotype" w:hAnsi="Palatino Linotype"/>
              <w:sz w:val="18"/>
              <w:szCs w:val="18"/>
            </w:rPr>
          </w:rPrChange>
        </w:rPr>
        <w:t>breast</w:t>
      </w:r>
      <w:r w:rsidRPr="009F451C">
        <w:rPr>
          <w:rFonts w:ascii="Palatino Linotype" w:hAnsi="Palatino Linotype"/>
          <w:i/>
          <w:sz w:val="18"/>
          <w:szCs w:val="18"/>
          <w:rPrChange w:id="150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02" w:author="Thomas Erol Tavolara" w:date="2022-11-22T17:28:00Z">
            <w:rPr>
              <w:rFonts w:ascii="Palatino Linotype" w:hAnsi="Palatino Linotype"/>
              <w:sz w:val="18"/>
              <w:szCs w:val="18"/>
            </w:rPr>
          </w:rPrChange>
        </w:rPr>
        <w:t>cancer</w:t>
      </w:r>
      <w:r w:rsidRPr="009F451C">
        <w:rPr>
          <w:rFonts w:ascii="Palatino Linotype" w:hAnsi="Palatino Linotype"/>
          <w:i/>
          <w:sz w:val="18"/>
          <w:szCs w:val="18"/>
          <w:rPrChange w:id="15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04" w:author="Thomas Erol Tavolara" w:date="2022-11-22T17:28:00Z">
            <w:rPr>
              <w:rFonts w:ascii="Palatino Linotype" w:hAnsi="Palatino Linotype"/>
              <w:sz w:val="18"/>
              <w:szCs w:val="18"/>
            </w:rPr>
          </w:rPrChange>
        </w:rPr>
        <w:t>histopathology</w:t>
      </w:r>
      <w:r w:rsidRPr="009F451C">
        <w:rPr>
          <w:rFonts w:ascii="Palatino Linotype" w:hAnsi="Palatino Linotype"/>
          <w:i/>
          <w:sz w:val="18"/>
          <w:szCs w:val="18"/>
          <w:rPrChange w:id="150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06"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1507" w:author="Thomas Erol Tavolara" w:date="2022-11-22T17:28:00Z">
            <w:rPr>
              <w:rFonts w:ascii="Palatino Linotype" w:hAnsi="Palatino Linotype"/>
              <w:i/>
              <w:sz w:val="18"/>
              <w:szCs w:val="18"/>
            </w:rPr>
          </w:rPrChange>
        </w:rPr>
        <w:t xml:space="preserve"> IEEE Trans. Med. Imaging </w:t>
      </w:r>
      <w:r w:rsidRPr="009F451C">
        <w:rPr>
          <w:rFonts w:ascii="Palatino Linotype" w:hAnsi="Palatino Linotype"/>
          <w:b/>
          <w:sz w:val="18"/>
          <w:szCs w:val="18"/>
          <w:rPrChange w:id="1508" w:author="Thomas Erol Tavolara" w:date="2022-11-22T17:28:00Z">
            <w:rPr>
              <w:rFonts w:ascii="Palatino Linotype" w:hAnsi="Palatino Linotype"/>
              <w:b/>
              <w:sz w:val="18"/>
              <w:szCs w:val="18"/>
            </w:rPr>
          </w:rPrChange>
        </w:rPr>
        <w:t>2015</w:t>
      </w:r>
      <w:r w:rsidRPr="009F451C">
        <w:rPr>
          <w:rFonts w:ascii="Palatino Linotype" w:hAnsi="Palatino Linotype"/>
          <w:sz w:val="18"/>
          <w:szCs w:val="18"/>
          <w:rPrChange w:id="150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510" w:author="Thomas Erol Tavolara" w:date="2022-11-22T17:28:00Z">
            <w:rPr>
              <w:rFonts w:ascii="Palatino Linotype" w:hAnsi="Palatino Linotype"/>
              <w:i/>
              <w:sz w:val="18"/>
              <w:szCs w:val="18"/>
            </w:rPr>
          </w:rPrChange>
        </w:rPr>
        <w:t xml:space="preserve"> 35</w:t>
      </w:r>
      <w:r w:rsidRPr="009F451C">
        <w:rPr>
          <w:rFonts w:ascii="Palatino Linotype" w:hAnsi="Palatino Linotype"/>
          <w:sz w:val="18"/>
          <w:szCs w:val="18"/>
          <w:rPrChange w:id="151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5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13" w:author="Thomas Erol Tavolara" w:date="2022-11-22T17:28:00Z">
            <w:rPr>
              <w:rFonts w:ascii="Palatino Linotype" w:hAnsi="Palatino Linotype"/>
              <w:sz w:val="18"/>
              <w:szCs w:val="18"/>
            </w:rPr>
          </w:rPrChange>
        </w:rPr>
        <w:t>119–130.</w:t>
      </w:r>
    </w:p>
    <w:p w14:paraId="167D3A43"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514"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515" w:author="Thomas Erol Tavolara" w:date="2022-11-22T17:28:00Z">
            <w:rPr>
              <w:rFonts w:ascii="Palatino Linotype" w:hAnsi="Palatino Linotype"/>
              <w:sz w:val="18"/>
              <w:szCs w:val="18"/>
            </w:rPr>
          </w:rPrChange>
        </w:rPr>
        <w:t>Song,</w:t>
      </w:r>
      <w:r w:rsidRPr="009F451C">
        <w:rPr>
          <w:rFonts w:ascii="Palatino Linotype" w:hAnsi="Palatino Linotype"/>
          <w:i/>
          <w:sz w:val="18"/>
          <w:szCs w:val="18"/>
          <w:rPrChange w:id="15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17" w:author="Thomas Erol Tavolara" w:date="2022-11-22T17:28:00Z">
            <w:rPr>
              <w:rFonts w:ascii="Palatino Linotype" w:hAnsi="Palatino Linotype"/>
              <w:sz w:val="18"/>
              <w:szCs w:val="18"/>
            </w:rPr>
          </w:rPrChange>
        </w:rPr>
        <w:t>T.-H.;</w:t>
      </w:r>
      <w:r w:rsidRPr="009F451C">
        <w:rPr>
          <w:rFonts w:ascii="Palatino Linotype" w:hAnsi="Palatino Linotype"/>
          <w:i/>
          <w:sz w:val="18"/>
          <w:szCs w:val="18"/>
          <w:rPrChange w:id="151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19" w:author="Thomas Erol Tavolara" w:date="2022-11-22T17:28:00Z">
            <w:rPr>
              <w:rFonts w:ascii="Palatino Linotype" w:hAnsi="Palatino Linotype"/>
              <w:sz w:val="18"/>
              <w:szCs w:val="18"/>
            </w:rPr>
          </w:rPrChange>
        </w:rPr>
        <w:t>Sanchez,</w:t>
      </w:r>
      <w:r w:rsidRPr="009F451C">
        <w:rPr>
          <w:rFonts w:ascii="Palatino Linotype" w:hAnsi="Palatino Linotype"/>
          <w:i/>
          <w:sz w:val="18"/>
          <w:szCs w:val="18"/>
          <w:rPrChange w:id="15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21" w:author="Thomas Erol Tavolara" w:date="2022-11-22T17:28:00Z">
            <w:rPr>
              <w:rFonts w:ascii="Palatino Linotype" w:hAnsi="Palatino Linotype"/>
              <w:sz w:val="18"/>
              <w:szCs w:val="18"/>
            </w:rPr>
          </w:rPrChange>
        </w:rPr>
        <w:t>V.;</w:t>
      </w:r>
      <w:r w:rsidRPr="009F451C">
        <w:rPr>
          <w:rFonts w:ascii="Palatino Linotype" w:hAnsi="Palatino Linotype"/>
          <w:i/>
          <w:sz w:val="18"/>
          <w:szCs w:val="18"/>
          <w:rPrChange w:id="152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523" w:author="Thomas Erol Tavolara" w:date="2022-11-22T17:28:00Z">
            <w:rPr>
              <w:rFonts w:ascii="Palatino Linotype" w:hAnsi="Palatino Linotype"/>
              <w:sz w:val="18"/>
              <w:szCs w:val="18"/>
            </w:rPr>
          </w:rPrChange>
        </w:rPr>
        <w:t>Eidaly</w:t>
      </w:r>
      <w:proofErr w:type="spellEnd"/>
      <w:r w:rsidRPr="009F451C">
        <w:rPr>
          <w:rFonts w:ascii="Palatino Linotype" w:hAnsi="Palatino Linotype"/>
          <w:sz w:val="18"/>
          <w:szCs w:val="18"/>
          <w:rPrChange w:id="152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52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26" w:author="Thomas Erol Tavolara" w:date="2022-11-22T17:28:00Z">
            <w:rPr>
              <w:rFonts w:ascii="Palatino Linotype" w:hAnsi="Palatino Linotype"/>
              <w:sz w:val="18"/>
              <w:szCs w:val="18"/>
            </w:rPr>
          </w:rPrChange>
        </w:rPr>
        <w:t>H.;</w:t>
      </w:r>
      <w:r w:rsidRPr="009F451C">
        <w:rPr>
          <w:rFonts w:ascii="Palatino Linotype" w:hAnsi="Palatino Linotype"/>
          <w:i/>
          <w:sz w:val="18"/>
          <w:szCs w:val="18"/>
          <w:rPrChange w:id="15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28" w:author="Thomas Erol Tavolara" w:date="2022-11-22T17:28:00Z">
            <w:rPr>
              <w:rFonts w:ascii="Palatino Linotype" w:hAnsi="Palatino Linotype"/>
              <w:sz w:val="18"/>
              <w:szCs w:val="18"/>
            </w:rPr>
          </w:rPrChange>
        </w:rPr>
        <w:t>Rajpoot,</w:t>
      </w:r>
      <w:r w:rsidRPr="009F451C">
        <w:rPr>
          <w:rFonts w:ascii="Palatino Linotype" w:hAnsi="Palatino Linotype"/>
          <w:i/>
          <w:sz w:val="18"/>
          <w:szCs w:val="18"/>
          <w:rPrChange w:id="152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30" w:author="Thomas Erol Tavolara" w:date="2022-11-22T17:28:00Z">
            <w:rPr>
              <w:rFonts w:ascii="Palatino Linotype" w:hAnsi="Palatino Linotype"/>
              <w:sz w:val="18"/>
              <w:szCs w:val="18"/>
            </w:rPr>
          </w:rPrChange>
        </w:rPr>
        <w:t>N.</w:t>
      </w:r>
      <w:r w:rsidRPr="009F451C">
        <w:rPr>
          <w:rFonts w:ascii="Palatino Linotype" w:hAnsi="Palatino Linotype"/>
          <w:i/>
          <w:sz w:val="18"/>
          <w:szCs w:val="18"/>
          <w:rPrChange w:id="153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32" w:author="Thomas Erol Tavolara" w:date="2022-11-22T17:28:00Z">
            <w:rPr>
              <w:rFonts w:ascii="Palatino Linotype" w:hAnsi="Palatino Linotype"/>
              <w:sz w:val="18"/>
              <w:szCs w:val="18"/>
            </w:rPr>
          </w:rPrChange>
        </w:rPr>
        <w:t>Simultaneous</w:t>
      </w:r>
      <w:r w:rsidRPr="009F451C">
        <w:rPr>
          <w:rFonts w:ascii="Palatino Linotype" w:hAnsi="Palatino Linotype"/>
          <w:i/>
          <w:sz w:val="18"/>
          <w:szCs w:val="18"/>
          <w:rPrChange w:id="15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34" w:author="Thomas Erol Tavolara" w:date="2022-11-22T17:28:00Z">
            <w:rPr>
              <w:rFonts w:ascii="Palatino Linotype" w:hAnsi="Palatino Linotype"/>
              <w:sz w:val="18"/>
              <w:szCs w:val="18"/>
            </w:rPr>
          </w:rPrChange>
        </w:rPr>
        <w:t>cell</w:t>
      </w:r>
      <w:r w:rsidRPr="009F451C">
        <w:rPr>
          <w:rFonts w:ascii="Palatino Linotype" w:hAnsi="Palatino Linotype"/>
          <w:i/>
          <w:sz w:val="18"/>
          <w:szCs w:val="18"/>
          <w:rPrChange w:id="153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36" w:author="Thomas Erol Tavolara" w:date="2022-11-22T17:28:00Z">
            <w:rPr>
              <w:rFonts w:ascii="Palatino Linotype" w:hAnsi="Palatino Linotype"/>
              <w:sz w:val="18"/>
              <w:szCs w:val="18"/>
            </w:rPr>
          </w:rPrChange>
        </w:rPr>
        <w:t>detection</w:t>
      </w:r>
      <w:r w:rsidRPr="009F451C">
        <w:rPr>
          <w:rFonts w:ascii="Palatino Linotype" w:hAnsi="Palatino Linotype"/>
          <w:i/>
          <w:sz w:val="18"/>
          <w:szCs w:val="18"/>
          <w:rPrChange w:id="153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38"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153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40" w:author="Thomas Erol Tavolara" w:date="2022-11-22T17:28:00Z">
            <w:rPr>
              <w:rFonts w:ascii="Palatino Linotype" w:hAnsi="Palatino Linotype"/>
              <w:sz w:val="18"/>
              <w:szCs w:val="18"/>
            </w:rPr>
          </w:rPrChange>
        </w:rPr>
        <w:t>classification</w:t>
      </w:r>
      <w:r w:rsidRPr="009F451C">
        <w:rPr>
          <w:rFonts w:ascii="Palatino Linotype" w:hAnsi="Palatino Linotype"/>
          <w:i/>
          <w:sz w:val="18"/>
          <w:szCs w:val="18"/>
          <w:rPrChange w:id="154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42" w:author="Thomas Erol Tavolara" w:date="2022-11-22T17:28:00Z">
            <w:rPr>
              <w:rFonts w:ascii="Palatino Linotype" w:hAnsi="Palatino Linotype"/>
              <w:sz w:val="18"/>
              <w:szCs w:val="18"/>
            </w:rPr>
          </w:rPrChange>
        </w:rPr>
        <w:t>with</w:t>
      </w:r>
      <w:r w:rsidRPr="009F451C">
        <w:rPr>
          <w:rFonts w:ascii="Palatino Linotype" w:hAnsi="Palatino Linotype"/>
          <w:i/>
          <w:sz w:val="18"/>
          <w:szCs w:val="18"/>
          <w:rPrChange w:id="154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44" w:author="Thomas Erol Tavolara" w:date="2022-11-22T17:28:00Z">
            <w:rPr>
              <w:rFonts w:ascii="Palatino Linotype" w:hAnsi="Palatino Linotype"/>
              <w:sz w:val="18"/>
              <w:szCs w:val="18"/>
            </w:rPr>
          </w:rPrChange>
        </w:rPr>
        <w:t>an</w:t>
      </w:r>
      <w:r w:rsidRPr="009F451C">
        <w:rPr>
          <w:rFonts w:ascii="Palatino Linotype" w:hAnsi="Palatino Linotype"/>
          <w:i/>
          <w:sz w:val="18"/>
          <w:szCs w:val="18"/>
          <w:rPrChange w:id="154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46" w:author="Thomas Erol Tavolara" w:date="2022-11-22T17:28:00Z">
            <w:rPr>
              <w:rFonts w:ascii="Palatino Linotype" w:hAnsi="Palatino Linotype"/>
              <w:sz w:val="18"/>
              <w:szCs w:val="18"/>
            </w:rPr>
          </w:rPrChange>
        </w:rPr>
        <w:t>asymmetric</w:t>
      </w:r>
      <w:r w:rsidRPr="009F451C">
        <w:rPr>
          <w:rFonts w:ascii="Palatino Linotype" w:hAnsi="Palatino Linotype"/>
          <w:i/>
          <w:sz w:val="18"/>
          <w:szCs w:val="18"/>
          <w:rPrChange w:id="154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48" w:author="Thomas Erol Tavolara" w:date="2022-11-22T17:28:00Z">
            <w:rPr>
              <w:rFonts w:ascii="Palatino Linotype" w:hAnsi="Palatino Linotype"/>
              <w:sz w:val="18"/>
              <w:szCs w:val="18"/>
            </w:rPr>
          </w:rPrChange>
        </w:rPr>
        <w:t>deep</w:t>
      </w:r>
      <w:r w:rsidRPr="009F451C">
        <w:rPr>
          <w:rFonts w:ascii="Palatino Linotype" w:hAnsi="Palatino Linotype"/>
          <w:i/>
          <w:sz w:val="18"/>
          <w:szCs w:val="18"/>
          <w:rPrChange w:id="154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50" w:author="Thomas Erol Tavolara" w:date="2022-11-22T17:28:00Z">
            <w:rPr>
              <w:rFonts w:ascii="Palatino Linotype" w:hAnsi="Palatino Linotype"/>
              <w:sz w:val="18"/>
              <w:szCs w:val="18"/>
            </w:rPr>
          </w:rPrChange>
        </w:rPr>
        <w:t>autoencoder</w:t>
      </w:r>
      <w:r w:rsidRPr="009F451C">
        <w:rPr>
          <w:rFonts w:ascii="Palatino Linotype" w:hAnsi="Palatino Linotype"/>
          <w:i/>
          <w:sz w:val="18"/>
          <w:szCs w:val="18"/>
          <w:rPrChange w:id="155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52"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155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54" w:author="Thomas Erol Tavolara" w:date="2022-11-22T17:28:00Z">
            <w:rPr>
              <w:rFonts w:ascii="Palatino Linotype" w:hAnsi="Palatino Linotype"/>
              <w:sz w:val="18"/>
              <w:szCs w:val="18"/>
            </w:rPr>
          </w:rPrChange>
        </w:rPr>
        <w:t>bone</w:t>
      </w:r>
      <w:r w:rsidRPr="009F451C">
        <w:rPr>
          <w:rFonts w:ascii="Palatino Linotype" w:hAnsi="Palatino Linotype"/>
          <w:i/>
          <w:sz w:val="18"/>
          <w:szCs w:val="18"/>
          <w:rPrChange w:id="155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56" w:author="Thomas Erol Tavolara" w:date="2022-11-22T17:28:00Z">
            <w:rPr>
              <w:rFonts w:ascii="Palatino Linotype" w:hAnsi="Palatino Linotype"/>
              <w:sz w:val="18"/>
              <w:szCs w:val="18"/>
            </w:rPr>
          </w:rPrChange>
        </w:rPr>
        <w:t>marrow</w:t>
      </w:r>
      <w:r w:rsidRPr="009F451C">
        <w:rPr>
          <w:rFonts w:ascii="Palatino Linotype" w:hAnsi="Palatino Linotype"/>
          <w:i/>
          <w:sz w:val="18"/>
          <w:szCs w:val="18"/>
          <w:rPrChange w:id="15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58" w:author="Thomas Erol Tavolara" w:date="2022-11-22T17:28:00Z">
            <w:rPr>
              <w:rFonts w:ascii="Palatino Linotype" w:hAnsi="Palatino Linotype"/>
              <w:sz w:val="18"/>
              <w:szCs w:val="18"/>
            </w:rPr>
          </w:rPrChange>
        </w:rPr>
        <w:t>histology</w:t>
      </w:r>
      <w:r w:rsidRPr="009F451C">
        <w:rPr>
          <w:rFonts w:ascii="Palatino Linotype" w:hAnsi="Palatino Linotype"/>
          <w:i/>
          <w:sz w:val="18"/>
          <w:szCs w:val="18"/>
          <w:rPrChange w:id="15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60"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1561"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1562"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156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64"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156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66"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156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68"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156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70" w:author="Thomas Erol Tavolara" w:date="2022-11-22T17:28:00Z">
            <w:rPr>
              <w:rFonts w:ascii="Palatino Linotype" w:hAnsi="Palatino Linotype"/>
              <w:noProof/>
              <w:sz w:val="18"/>
              <w:szCs w:val="18"/>
            </w:rPr>
          </w:rPrChange>
        </w:rPr>
        <w:t>Annual</w:t>
      </w:r>
      <w:r w:rsidRPr="009F451C">
        <w:rPr>
          <w:rFonts w:ascii="Palatino Linotype" w:hAnsi="Palatino Linotype"/>
          <w:i/>
          <w:noProof/>
          <w:sz w:val="18"/>
          <w:szCs w:val="18"/>
          <w:rPrChange w:id="157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72"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157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74"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157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76" w:author="Thomas Erol Tavolara" w:date="2022-11-22T17:28:00Z">
            <w:rPr>
              <w:rFonts w:ascii="Palatino Linotype" w:hAnsi="Palatino Linotype"/>
              <w:noProof/>
              <w:sz w:val="18"/>
              <w:szCs w:val="18"/>
            </w:rPr>
          </w:rPrChange>
        </w:rPr>
        <w:t>Medical</w:t>
      </w:r>
      <w:r w:rsidRPr="009F451C">
        <w:rPr>
          <w:rFonts w:ascii="Palatino Linotype" w:hAnsi="Palatino Linotype"/>
          <w:i/>
          <w:noProof/>
          <w:sz w:val="18"/>
          <w:szCs w:val="18"/>
          <w:rPrChange w:id="157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78"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157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80" w:author="Thomas Erol Tavolara" w:date="2022-11-22T17:28:00Z">
            <w:rPr>
              <w:rFonts w:ascii="Palatino Linotype" w:hAnsi="Palatino Linotype"/>
              <w:noProof/>
              <w:sz w:val="18"/>
              <w:szCs w:val="18"/>
            </w:rPr>
          </w:rPrChange>
        </w:rPr>
        <w:t>Understanding</w:t>
      </w:r>
      <w:r w:rsidRPr="009F451C">
        <w:rPr>
          <w:rFonts w:ascii="Palatino Linotype" w:hAnsi="Palatino Linotype"/>
          <w:i/>
          <w:noProof/>
          <w:sz w:val="18"/>
          <w:szCs w:val="18"/>
          <w:rPrChange w:id="15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82"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15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84" w:author="Thomas Erol Tavolara" w:date="2022-11-22T17:28:00Z">
            <w:rPr>
              <w:rFonts w:ascii="Palatino Linotype" w:hAnsi="Palatino Linotype"/>
              <w:noProof/>
              <w:sz w:val="18"/>
              <w:szCs w:val="18"/>
            </w:rPr>
          </w:rPrChange>
        </w:rPr>
        <w:t>Analysis, Edinburgh, UK, 11–13 July 2017;</w:t>
      </w:r>
      <w:r w:rsidRPr="009F451C">
        <w:rPr>
          <w:rFonts w:ascii="Palatino Linotype" w:hAnsi="Palatino Linotype"/>
          <w:i/>
          <w:noProof/>
          <w:sz w:val="18"/>
          <w:szCs w:val="18"/>
          <w:rPrChange w:id="15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86"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15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588" w:author="Thomas Erol Tavolara" w:date="2022-11-22T17:28:00Z">
            <w:rPr>
              <w:rFonts w:ascii="Palatino Linotype" w:hAnsi="Palatino Linotype"/>
              <w:noProof/>
              <w:sz w:val="18"/>
              <w:szCs w:val="18"/>
            </w:rPr>
          </w:rPrChange>
        </w:rPr>
        <w:t>829–838.</w:t>
      </w:r>
    </w:p>
    <w:p w14:paraId="5D30DD4D"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589"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590" w:author="Thomas Erol Tavolara" w:date="2022-11-22T17:28:00Z">
            <w:rPr>
              <w:rFonts w:ascii="Palatino Linotype" w:hAnsi="Palatino Linotype"/>
              <w:sz w:val="18"/>
              <w:szCs w:val="18"/>
            </w:rPr>
          </w:rPrChange>
        </w:rPr>
        <w:t>Ding,</w:t>
      </w:r>
      <w:r w:rsidRPr="009F451C">
        <w:rPr>
          <w:rFonts w:ascii="Palatino Linotype" w:hAnsi="Palatino Linotype"/>
          <w:i/>
          <w:sz w:val="18"/>
          <w:szCs w:val="18"/>
          <w:rPrChange w:id="15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92" w:author="Thomas Erol Tavolara" w:date="2022-11-22T17:28:00Z">
            <w:rPr>
              <w:rFonts w:ascii="Palatino Linotype" w:hAnsi="Palatino Linotype"/>
              <w:sz w:val="18"/>
              <w:szCs w:val="18"/>
            </w:rPr>
          </w:rPrChange>
        </w:rPr>
        <w:t>M.Q.;</w:t>
      </w:r>
      <w:r w:rsidRPr="009F451C">
        <w:rPr>
          <w:rFonts w:ascii="Palatino Linotype" w:hAnsi="Palatino Linotype"/>
          <w:i/>
          <w:sz w:val="18"/>
          <w:szCs w:val="18"/>
          <w:rPrChange w:id="15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94"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15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96" w:author="Thomas Erol Tavolara" w:date="2022-11-22T17:28:00Z">
            <w:rPr>
              <w:rFonts w:ascii="Palatino Linotype" w:hAnsi="Palatino Linotype"/>
              <w:sz w:val="18"/>
              <w:szCs w:val="18"/>
            </w:rPr>
          </w:rPrChange>
        </w:rPr>
        <w:t>L.;</w:t>
      </w:r>
      <w:r w:rsidRPr="009F451C">
        <w:rPr>
          <w:rFonts w:ascii="Palatino Linotype" w:hAnsi="Palatino Linotype"/>
          <w:i/>
          <w:sz w:val="18"/>
          <w:szCs w:val="18"/>
          <w:rPrChange w:id="159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598" w:author="Thomas Erol Tavolara" w:date="2022-11-22T17:28:00Z">
            <w:rPr>
              <w:rFonts w:ascii="Palatino Linotype" w:hAnsi="Palatino Linotype"/>
              <w:sz w:val="18"/>
              <w:szCs w:val="18"/>
            </w:rPr>
          </w:rPrChange>
        </w:rPr>
        <w:t>Cooper,</w:t>
      </w:r>
      <w:r w:rsidRPr="009F451C">
        <w:rPr>
          <w:rFonts w:ascii="Palatino Linotype" w:hAnsi="Palatino Linotype"/>
          <w:i/>
          <w:sz w:val="18"/>
          <w:szCs w:val="18"/>
          <w:rPrChange w:id="159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00" w:author="Thomas Erol Tavolara" w:date="2022-11-22T17:28:00Z">
            <w:rPr>
              <w:rFonts w:ascii="Palatino Linotype" w:hAnsi="Palatino Linotype"/>
              <w:sz w:val="18"/>
              <w:szCs w:val="18"/>
            </w:rPr>
          </w:rPrChange>
        </w:rPr>
        <w:t>G.F.;</w:t>
      </w:r>
      <w:r w:rsidRPr="009F451C">
        <w:rPr>
          <w:rFonts w:ascii="Palatino Linotype" w:hAnsi="Palatino Linotype"/>
          <w:i/>
          <w:sz w:val="18"/>
          <w:szCs w:val="18"/>
          <w:rPrChange w:id="160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02" w:author="Thomas Erol Tavolara" w:date="2022-11-22T17:28:00Z">
            <w:rPr>
              <w:rFonts w:ascii="Palatino Linotype" w:hAnsi="Palatino Linotype"/>
              <w:sz w:val="18"/>
              <w:szCs w:val="18"/>
            </w:rPr>
          </w:rPrChange>
        </w:rPr>
        <w:t>Young,</w:t>
      </w:r>
      <w:r w:rsidRPr="009F451C">
        <w:rPr>
          <w:rFonts w:ascii="Palatino Linotype" w:hAnsi="Palatino Linotype"/>
          <w:i/>
          <w:sz w:val="18"/>
          <w:szCs w:val="18"/>
          <w:rPrChange w:id="16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04" w:author="Thomas Erol Tavolara" w:date="2022-11-22T17:28:00Z">
            <w:rPr>
              <w:rFonts w:ascii="Palatino Linotype" w:hAnsi="Palatino Linotype"/>
              <w:sz w:val="18"/>
              <w:szCs w:val="18"/>
            </w:rPr>
          </w:rPrChange>
        </w:rPr>
        <w:t>J.D.;</w:t>
      </w:r>
      <w:r w:rsidRPr="009F451C">
        <w:rPr>
          <w:rFonts w:ascii="Palatino Linotype" w:hAnsi="Palatino Linotype"/>
          <w:i/>
          <w:sz w:val="18"/>
          <w:szCs w:val="18"/>
          <w:rPrChange w:id="160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06" w:author="Thomas Erol Tavolara" w:date="2022-11-22T17:28:00Z">
            <w:rPr>
              <w:rFonts w:ascii="Palatino Linotype" w:hAnsi="Palatino Linotype"/>
              <w:sz w:val="18"/>
              <w:szCs w:val="18"/>
            </w:rPr>
          </w:rPrChange>
        </w:rPr>
        <w:t>Lu,</w:t>
      </w:r>
      <w:r w:rsidRPr="009F451C">
        <w:rPr>
          <w:rFonts w:ascii="Palatino Linotype" w:hAnsi="Palatino Linotype"/>
          <w:i/>
          <w:sz w:val="18"/>
          <w:szCs w:val="18"/>
          <w:rPrChange w:id="160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08" w:author="Thomas Erol Tavolara" w:date="2022-11-22T17:28:00Z">
            <w:rPr>
              <w:rFonts w:ascii="Palatino Linotype" w:hAnsi="Palatino Linotype"/>
              <w:sz w:val="18"/>
              <w:szCs w:val="18"/>
            </w:rPr>
          </w:rPrChange>
        </w:rPr>
        <w:t>X.</w:t>
      </w:r>
      <w:r w:rsidRPr="009F451C">
        <w:rPr>
          <w:rFonts w:ascii="Palatino Linotype" w:hAnsi="Palatino Linotype"/>
          <w:i/>
          <w:sz w:val="18"/>
          <w:szCs w:val="18"/>
          <w:rPrChange w:id="160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10" w:author="Thomas Erol Tavolara" w:date="2022-11-22T17:28:00Z">
            <w:rPr>
              <w:rFonts w:ascii="Palatino Linotype" w:hAnsi="Palatino Linotype"/>
              <w:sz w:val="18"/>
              <w:szCs w:val="18"/>
            </w:rPr>
          </w:rPrChange>
        </w:rPr>
        <w:t>Precision</w:t>
      </w:r>
      <w:r w:rsidRPr="009F451C">
        <w:rPr>
          <w:rFonts w:ascii="Palatino Linotype" w:hAnsi="Palatino Linotype"/>
          <w:i/>
          <w:sz w:val="18"/>
          <w:szCs w:val="18"/>
          <w:rPrChange w:id="161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12" w:author="Thomas Erol Tavolara" w:date="2022-11-22T17:28:00Z">
            <w:rPr>
              <w:rFonts w:ascii="Palatino Linotype" w:hAnsi="Palatino Linotype"/>
              <w:sz w:val="18"/>
              <w:szCs w:val="18"/>
            </w:rPr>
          </w:rPrChange>
        </w:rPr>
        <w:t>oncology</w:t>
      </w:r>
      <w:r w:rsidRPr="009F451C">
        <w:rPr>
          <w:rFonts w:ascii="Palatino Linotype" w:hAnsi="Palatino Linotype"/>
          <w:i/>
          <w:sz w:val="18"/>
          <w:szCs w:val="18"/>
          <w:rPrChange w:id="161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14" w:author="Thomas Erol Tavolara" w:date="2022-11-22T17:28:00Z">
            <w:rPr>
              <w:rFonts w:ascii="Palatino Linotype" w:hAnsi="Palatino Linotype"/>
              <w:sz w:val="18"/>
              <w:szCs w:val="18"/>
            </w:rPr>
          </w:rPrChange>
        </w:rPr>
        <w:t>beyond</w:t>
      </w:r>
      <w:r w:rsidRPr="009F451C">
        <w:rPr>
          <w:rFonts w:ascii="Palatino Linotype" w:hAnsi="Palatino Linotype"/>
          <w:i/>
          <w:sz w:val="18"/>
          <w:szCs w:val="18"/>
          <w:rPrChange w:id="161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16" w:author="Thomas Erol Tavolara" w:date="2022-11-22T17:28:00Z">
            <w:rPr>
              <w:rFonts w:ascii="Palatino Linotype" w:hAnsi="Palatino Linotype"/>
              <w:sz w:val="18"/>
              <w:szCs w:val="18"/>
            </w:rPr>
          </w:rPrChange>
        </w:rPr>
        <w:t>targeted</w:t>
      </w:r>
      <w:r w:rsidRPr="009F451C">
        <w:rPr>
          <w:rFonts w:ascii="Palatino Linotype" w:hAnsi="Palatino Linotype"/>
          <w:i/>
          <w:sz w:val="18"/>
          <w:szCs w:val="18"/>
          <w:rPrChange w:id="161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18" w:author="Thomas Erol Tavolara" w:date="2022-11-22T17:28:00Z">
            <w:rPr>
              <w:rFonts w:ascii="Palatino Linotype" w:hAnsi="Palatino Linotype"/>
              <w:sz w:val="18"/>
              <w:szCs w:val="18"/>
            </w:rPr>
          </w:rPrChange>
        </w:rPr>
        <w:t>therapy: Combining</w:t>
      </w:r>
      <w:r w:rsidRPr="009F451C">
        <w:rPr>
          <w:rFonts w:ascii="Palatino Linotype" w:hAnsi="Palatino Linotype"/>
          <w:i/>
          <w:sz w:val="18"/>
          <w:szCs w:val="18"/>
          <w:rPrChange w:id="161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20" w:author="Thomas Erol Tavolara" w:date="2022-11-22T17:28:00Z">
            <w:rPr>
              <w:rFonts w:ascii="Palatino Linotype" w:hAnsi="Palatino Linotype"/>
              <w:sz w:val="18"/>
              <w:szCs w:val="18"/>
            </w:rPr>
          </w:rPrChange>
        </w:rPr>
        <w:t>omics</w:t>
      </w:r>
      <w:r w:rsidRPr="009F451C">
        <w:rPr>
          <w:rFonts w:ascii="Palatino Linotype" w:hAnsi="Palatino Linotype"/>
          <w:i/>
          <w:sz w:val="18"/>
          <w:szCs w:val="18"/>
          <w:rPrChange w:id="162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22" w:author="Thomas Erol Tavolara" w:date="2022-11-22T17:28:00Z">
            <w:rPr>
              <w:rFonts w:ascii="Palatino Linotype" w:hAnsi="Palatino Linotype"/>
              <w:sz w:val="18"/>
              <w:szCs w:val="18"/>
            </w:rPr>
          </w:rPrChange>
        </w:rPr>
        <w:t>data</w:t>
      </w:r>
      <w:r w:rsidRPr="009F451C">
        <w:rPr>
          <w:rFonts w:ascii="Palatino Linotype" w:hAnsi="Palatino Linotype"/>
          <w:i/>
          <w:sz w:val="18"/>
          <w:szCs w:val="18"/>
          <w:rPrChange w:id="162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24" w:author="Thomas Erol Tavolara" w:date="2022-11-22T17:28:00Z">
            <w:rPr>
              <w:rFonts w:ascii="Palatino Linotype" w:hAnsi="Palatino Linotype"/>
              <w:sz w:val="18"/>
              <w:szCs w:val="18"/>
            </w:rPr>
          </w:rPrChange>
        </w:rPr>
        <w:t>with</w:t>
      </w:r>
      <w:r w:rsidRPr="009F451C">
        <w:rPr>
          <w:rFonts w:ascii="Palatino Linotype" w:hAnsi="Palatino Linotype"/>
          <w:i/>
          <w:sz w:val="18"/>
          <w:szCs w:val="18"/>
          <w:rPrChange w:id="162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26" w:author="Thomas Erol Tavolara" w:date="2022-11-22T17:28:00Z">
            <w:rPr>
              <w:rFonts w:ascii="Palatino Linotype" w:hAnsi="Palatino Linotype"/>
              <w:sz w:val="18"/>
              <w:szCs w:val="18"/>
            </w:rPr>
          </w:rPrChange>
        </w:rPr>
        <w:t>machine</w:t>
      </w:r>
      <w:r w:rsidRPr="009F451C">
        <w:rPr>
          <w:rFonts w:ascii="Palatino Linotype" w:hAnsi="Palatino Linotype"/>
          <w:i/>
          <w:sz w:val="18"/>
          <w:szCs w:val="18"/>
          <w:rPrChange w:id="16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28"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162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30" w:author="Thomas Erol Tavolara" w:date="2022-11-22T17:28:00Z">
            <w:rPr>
              <w:rFonts w:ascii="Palatino Linotype" w:hAnsi="Palatino Linotype"/>
              <w:sz w:val="18"/>
              <w:szCs w:val="18"/>
            </w:rPr>
          </w:rPrChange>
        </w:rPr>
        <w:t>matches</w:t>
      </w:r>
      <w:r w:rsidRPr="009F451C">
        <w:rPr>
          <w:rFonts w:ascii="Palatino Linotype" w:hAnsi="Palatino Linotype"/>
          <w:i/>
          <w:sz w:val="18"/>
          <w:szCs w:val="18"/>
          <w:rPrChange w:id="163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32" w:author="Thomas Erol Tavolara" w:date="2022-11-22T17:28:00Z">
            <w:rPr>
              <w:rFonts w:ascii="Palatino Linotype" w:hAnsi="Palatino Linotype"/>
              <w:sz w:val="18"/>
              <w:szCs w:val="18"/>
            </w:rPr>
          </w:rPrChange>
        </w:rPr>
        <w:t>the</w:t>
      </w:r>
      <w:r w:rsidRPr="009F451C">
        <w:rPr>
          <w:rFonts w:ascii="Palatino Linotype" w:hAnsi="Palatino Linotype"/>
          <w:i/>
          <w:sz w:val="18"/>
          <w:szCs w:val="18"/>
          <w:rPrChange w:id="16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34" w:author="Thomas Erol Tavolara" w:date="2022-11-22T17:28:00Z">
            <w:rPr>
              <w:rFonts w:ascii="Palatino Linotype" w:hAnsi="Palatino Linotype"/>
              <w:sz w:val="18"/>
              <w:szCs w:val="18"/>
            </w:rPr>
          </w:rPrChange>
        </w:rPr>
        <w:t>majority</w:t>
      </w:r>
      <w:r w:rsidRPr="009F451C">
        <w:rPr>
          <w:rFonts w:ascii="Palatino Linotype" w:hAnsi="Palatino Linotype"/>
          <w:i/>
          <w:sz w:val="18"/>
          <w:szCs w:val="18"/>
          <w:rPrChange w:id="163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36" w:author="Thomas Erol Tavolara" w:date="2022-11-22T17:28:00Z">
            <w:rPr>
              <w:rFonts w:ascii="Palatino Linotype" w:hAnsi="Palatino Linotype"/>
              <w:sz w:val="18"/>
              <w:szCs w:val="18"/>
            </w:rPr>
          </w:rPrChange>
        </w:rPr>
        <w:t>of</w:t>
      </w:r>
      <w:r w:rsidRPr="009F451C">
        <w:rPr>
          <w:rFonts w:ascii="Palatino Linotype" w:hAnsi="Palatino Linotype"/>
          <w:i/>
          <w:sz w:val="18"/>
          <w:szCs w:val="18"/>
          <w:rPrChange w:id="163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38" w:author="Thomas Erol Tavolara" w:date="2022-11-22T17:28:00Z">
            <w:rPr>
              <w:rFonts w:ascii="Palatino Linotype" w:hAnsi="Palatino Linotype"/>
              <w:sz w:val="18"/>
              <w:szCs w:val="18"/>
            </w:rPr>
          </w:rPrChange>
        </w:rPr>
        <w:t>cancer</w:t>
      </w:r>
      <w:r w:rsidRPr="009F451C">
        <w:rPr>
          <w:rFonts w:ascii="Palatino Linotype" w:hAnsi="Palatino Linotype"/>
          <w:i/>
          <w:sz w:val="18"/>
          <w:szCs w:val="18"/>
          <w:rPrChange w:id="163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40" w:author="Thomas Erol Tavolara" w:date="2022-11-22T17:28:00Z">
            <w:rPr>
              <w:rFonts w:ascii="Palatino Linotype" w:hAnsi="Palatino Linotype"/>
              <w:sz w:val="18"/>
              <w:szCs w:val="18"/>
            </w:rPr>
          </w:rPrChange>
        </w:rPr>
        <w:t>cells</w:t>
      </w:r>
      <w:r w:rsidRPr="009F451C">
        <w:rPr>
          <w:rFonts w:ascii="Palatino Linotype" w:hAnsi="Palatino Linotype"/>
          <w:i/>
          <w:sz w:val="18"/>
          <w:szCs w:val="18"/>
          <w:rPrChange w:id="164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42" w:author="Thomas Erol Tavolara" w:date="2022-11-22T17:28:00Z">
            <w:rPr>
              <w:rFonts w:ascii="Palatino Linotype" w:hAnsi="Palatino Linotype"/>
              <w:sz w:val="18"/>
              <w:szCs w:val="18"/>
            </w:rPr>
          </w:rPrChange>
        </w:rPr>
        <w:t>to</w:t>
      </w:r>
      <w:r w:rsidRPr="009F451C">
        <w:rPr>
          <w:rFonts w:ascii="Palatino Linotype" w:hAnsi="Palatino Linotype"/>
          <w:i/>
          <w:sz w:val="18"/>
          <w:szCs w:val="18"/>
          <w:rPrChange w:id="164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44" w:author="Thomas Erol Tavolara" w:date="2022-11-22T17:28:00Z">
            <w:rPr>
              <w:rFonts w:ascii="Palatino Linotype" w:hAnsi="Palatino Linotype"/>
              <w:sz w:val="18"/>
              <w:szCs w:val="18"/>
            </w:rPr>
          </w:rPrChange>
        </w:rPr>
        <w:t>effective</w:t>
      </w:r>
      <w:r w:rsidRPr="009F451C">
        <w:rPr>
          <w:rFonts w:ascii="Palatino Linotype" w:hAnsi="Palatino Linotype"/>
          <w:i/>
          <w:sz w:val="18"/>
          <w:szCs w:val="18"/>
          <w:rPrChange w:id="164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46" w:author="Thomas Erol Tavolara" w:date="2022-11-22T17:28:00Z">
            <w:rPr>
              <w:rFonts w:ascii="Palatino Linotype" w:hAnsi="Palatino Linotype"/>
              <w:sz w:val="18"/>
              <w:szCs w:val="18"/>
            </w:rPr>
          </w:rPrChange>
        </w:rPr>
        <w:t>therapeutics.</w:t>
      </w:r>
      <w:r w:rsidRPr="009F451C">
        <w:rPr>
          <w:rFonts w:ascii="Palatino Linotype" w:hAnsi="Palatino Linotype"/>
          <w:i/>
          <w:sz w:val="18"/>
          <w:szCs w:val="18"/>
          <w:rPrChange w:id="1647" w:author="Thomas Erol Tavolara" w:date="2022-11-22T17:28:00Z">
            <w:rPr>
              <w:rFonts w:ascii="Palatino Linotype" w:hAnsi="Palatino Linotype"/>
              <w:i/>
              <w:sz w:val="18"/>
              <w:szCs w:val="18"/>
            </w:rPr>
          </w:rPrChange>
        </w:rPr>
        <w:t xml:space="preserve"> Mol. Cancer Res. </w:t>
      </w:r>
      <w:r w:rsidRPr="009F451C">
        <w:rPr>
          <w:rFonts w:ascii="Palatino Linotype" w:hAnsi="Palatino Linotype"/>
          <w:b/>
          <w:sz w:val="18"/>
          <w:szCs w:val="18"/>
          <w:rPrChange w:id="1648" w:author="Thomas Erol Tavolara" w:date="2022-11-22T17:28:00Z">
            <w:rPr>
              <w:rFonts w:ascii="Palatino Linotype" w:hAnsi="Palatino Linotype"/>
              <w:b/>
              <w:sz w:val="18"/>
              <w:szCs w:val="18"/>
            </w:rPr>
          </w:rPrChange>
        </w:rPr>
        <w:t>2018</w:t>
      </w:r>
      <w:r w:rsidRPr="009F451C">
        <w:rPr>
          <w:rFonts w:ascii="Palatino Linotype" w:hAnsi="Palatino Linotype"/>
          <w:sz w:val="18"/>
          <w:szCs w:val="18"/>
          <w:rPrChange w:id="164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650" w:author="Thomas Erol Tavolara" w:date="2022-11-22T17:28:00Z">
            <w:rPr>
              <w:rFonts w:ascii="Palatino Linotype" w:hAnsi="Palatino Linotype"/>
              <w:i/>
              <w:sz w:val="18"/>
              <w:szCs w:val="18"/>
            </w:rPr>
          </w:rPrChange>
        </w:rPr>
        <w:t xml:space="preserve"> 16</w:t>
      </w:r>
      <w:r w:rsidRPr="009F451C">
        <w:rPr>
          <w:rFonts w:ascii="Palatino Linotype" w:hAnsi="Palatino Linotype"/>
          <w:sz w:val="18"/>
          <w:szCs w:val="18"/>
          <w:rPrChange w:id="165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6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53" w:author="Thomas Erol Tavolara" w:date="2022-11-22T17:28:00Z">
            <w:rPr>
              <w:rFonts w:ascii="Palatino Linotype" w:hAnsi="Palatino Linotype"/>
              <w:sz w:val="18"/>
              <w:szCs w:val="18"/>
            </w:rPr>
          </w:rPrChange>
        </w:rPr>
        <w:t>269–278.</w:t>
      </w:r>
    </w:p>
    <w:p w14:paraId="36A6BF52"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654"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655" w:author="Thomas Erol Tavolara" w:date="2022-11-22T17:28:00Z">
            <w:rPr>
              <w:rFonts w:ascii="Palatino Linotype" w:hAnsi="Palatino Linotype"/>
              <w:sz w:val="18"/>
              <w:szCs w:val="18"/>
            </w:rPr>
          </w:rPrChange>
        </w:rPr>
        <w:t>Muhammad,</w:t>
      </w:r>
      <w:r w:rsidRPr="009F451C">
        <w:rPr>
          <w:rFonts w:ascii="Palatino Linotype" w:hAnsi="Palatino Linotype"/>
          <w:i/>
          <w:sz w:val="18"/>
          <w:szCs w:val="18"/>
          <w:rPrChange w:id="165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57" w:author="Thomas Erol Tavolara" w:date="2022-11-22T17:28:00Z">
            <w:rPr>
              <w:rFonts w:ascii="Palatino Linotype" w:hAnsi="Palatino Linotype"/>
              <w:sz w:val="18"/>
              <w:szCs w:val="18"/>
            </w:rPr>
          </w:rPrChange>
        </w:rPr>
        <w:t>H.;</w:t>
      </w:r>
      <w:r w:rsidRPr="009F451C">
        <w:rPr>
          <w:rFonts w:ascii="Palatino Linotype" w:hAnsi="Palatino Linotype"/>
          <w:i/>
          <w:sz w:val="18"/>
          <w:szCs w:val="18"/>
          <w:rPrChange w:id="165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59" w:author="Thomas Erol Tavolara" w:date="2022-11-22T17:28:00Z">
            <w:rPr>
              <w:rFonts w:ascii="Palatino Linotype" w:hAnsi="Palatino Linotype"/>
              <w:sz w:val="18"/>
              <w:szCs w:val="18"/>
            </w:rPr>
          </w:rPrChange>
        </w:rPr>
        <w:t>Sigel,</w:t>
      </w:r>
      <w:r w:rsidRPr="009F451C">
        <w:rPr>
          <w:rFonts w:ascii="Palatino Linotype" w:hAnsi="Palatino Linotype"/>
          <w:i/>
          <w:sz w:val="18"/>
          <w:szCs w:val="18"/>
          <w:rPrChange w:id="166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61" w:author="Thomas Erol Tavolara" w:date="2022-11-22T17:28:00Z">
            <w:rPr>
              <w:rFonts w:ascii="Palatino Linotype" w:hAnsi="Palatino Linotype"/>
              <w:sz w:val="18"/>
              <w:szCs w:val="18"/>
            </w:rPr>
          </w:rPrChange>
        </w:rPr>
        <w:t>C.S.;</w:t>
      </w:r>
      <w:r w:rsidRPr="009F451C">
        <w:rPr>
          <w:rFonts w:ascii="Palatino Linotype" w:hAnsi="Palatino Linotype"/>
          <w:i/>
          <w:sz w:val="18"/>
          <w:szCs w:val="18"/>
          <w:rPrChange w:id="166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63" w:author="Thomas Erol Tavolara" w:date="2022-11-22T17:28:00Z">
            <w:rPr>
              <w:rFonts w:ascii="Palatino Linotype" w:hAnsi="Palatino Linotype"/>
              <w:sz w:val="18"/>
              <w:szCs w:val="18"/>
            </w:rPr>
          </w:rPrChange>
        </w:rPr>
        <w:t>Campanella,</w:t>
      </w:r>
      <w:r w:rsidRPr="009F451C">
        <w:rPr>
          <w:rFonts w:ascii="Palatino Linotype" w:hAnsi="Palatino Linotype"/>
          <w:i/>
          <w:sz w:val="18"/>
          <w:szCs w:val="18"/>
          <w:rPrChange w:id="166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65"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166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67" w:author="Thomas Erol Tavolara" w:date="2022-11-22T17:28:00Z">
            <w:rPr>
              <w:rFonts w:ascii="Palatino Linotype" w:hAnsi="Palatino Linotype"/>
              <w:sz w:val="18"/>
              <w:szCs w:val="18"/>
            </w:rPr>
          </w:rPrChange>
        </w:rPr>
        <w:t>Boerner,</w:t>
      </w:r>
      <w:r w:rsidRPr="009F451C">
        <w:rPr>
          <w:rFonts w:ascii="Palatino Linotype" w:hAnsi="Palatino Linotype"/>
          <w:i/>
          <w:sz w:val="18"/>
          <w:szCs w:val="18"/>
          <w:rPrChange w:id="16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69"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16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71" w:author="Thomas Erol Tavolara" w:date="2022-11-22T17:28:00Z">
            <w:rPr>
              <w:rFonts w:ascii="Palatino Linotype" w:hAnsi="Palatino Linotype"/>
              <w:sz w:val="18"/>
              <w:szCs w:val="18"/>
            </w:rPr>
          </w:rPrChange>
        </w:rPr>
        <w:t>Pak,</w:t>
      </w:r>
      <w:r w:rsidRPr="009F451C">
        <w:rPr>
          <w:rFonts w:ascii="Palatino Linotype" w:hAnsi="Palatino Linotype"/>
          <w:i/>
          <w:sz w:val="18"/>
          <w:szCs w:val="18"/>
          <w:rPrChange w:id="167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73" w:author="Thomas Erol Tavolara" w:date="2022-11-22T17:28:00Z">
            <w:rPr>
              <w:rFonts w:ascii="Palatino Linotype" w:hAnsi="Palatino Linotype"/>
              <w:sz w:val="18"/>
              <w:szCs w:val="18"/>
            </w:rPr>
          </w:rPrChange>
        </w:rPr>
        <w:t>L.M.;</w:t>
      </w:r>
      <w:r w:rsidRPr="009F451C">
        <w:rPr>
          <w:rFonts w:ascii="Palatino Linotype" w:hAnsi="Palatino Linotype"/>
          <w:i/>
          <w:sz w:val="18"/>
          <w:szCs w:val="18"/>
          <w:rPrChange w:id="167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675" w:author="Thomas Erol Tavolara" w:date="2022-11-22T17:28:00Z">
            <w:rPr>
              <w:rFonts w:ascii="Palatino Linotype" w:hAnsi="Palatino Linotype"/>
              <w:sz w:val="18"/>
              <w:szCs w:val="18"/>
            </w:rPr>
          </w:rPrChange>
        </w:rPr>
        <w:t>Büttner</w:t>
      </w:r>
      <w:proofErr w:type="spellEnd"/>
      <w:r w:rsidRPr="009F451C">
        <w:rPr>
          <w:rFonts w:ascii="Palatino Linotype" w:hAnsi="Palatino Linotype"/>
          <w:sz w:val="18"/>
          <w:szCs w:val="18"/>
          <w:rPrChange w:id="167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6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78"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167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680" w:author="Thomas Erol Tavolara" w:date="2022-11-22T17:28:00Z">
            <w:rPr>
              <w:rFonts w:ascii="Palatino Linotype" w:hAnsi="Palatino Linotype"/>
              <w:sz w:val="18"/>
              <w:szCs w:val="18"/>
            </w:rPr>
          </w:rPrChange>
        </w:rPr>
        <w:t>Ijzermans</w:t>
      </w:r>
      <w:proofErr w:type="spellEnd"/>
      <w:r w:rsidRPr="009F451C">
        <w:rPr>
          <w:rFonts w:ascii="Palatino Linotype" w:hAnsi="Palatino Linotype"/>
          <w:sz w:val="18"/>
          <w:szCs w:val="18"/>
          <w:rPrChange w:id="168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68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83" w:author="Thomas Erol Tavolara" w:date="2022-11-22T17:28:00Z">
            <w:rPr>
              <w:rFonts w:ascii="Palatino Linotype" w:hAnsi="Palatino Linotype"/>
              <w:sz w:val="18"/>
              <w:szCs w:val="18"/>
            </w:rPr>
          </w:rPrChange>
        </w:rPr>
        <w:t>J.N.M.;</w:t>
      </w:r>
      <w:r w:rsidRPr="009F451C">
        <w:rPr>
          <w:rFonts w:ascii="Palatino Linotype" w:hAnsi="Palatino Linotype"/>
          <w:i/>
          <w:sz w:val="18"/>
          <w:szCs w:val="18"/>
          <w:rPrChange w:id="168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685" w:author="Thomas Erol Tavolara" w:date="2022-11-22T17:28:00Z">
            <w:rPr>
              <w:rFonts w:ascii="Palatino Linotype" w:hAnsi="Palatino Linotype"/>
              <w:sz w:val="18"/>
              <w:szCs w:val="18"/>
            </w:rPr>
          </w:rPrChange>
        </w:rPr>
        <w:t>Koerkamp</w:t>
      </w:r>
      <w:proofErr w:type="spellEnd"/>
      <w:r w:rsidRPr="009F451C">
        <w:rPr>
          <w:rFonts w:ascii="Palatino Linotype" w:hAnsi="Palatino Linotype"/>
          <w:sz w:val="18"/>
          <w:szCs w:val="18"/>
          <w:rPrChange w:id="168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68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88" w:author="Thomas Erol Tavolara" w:date="2022-11-22T17:28:00Z">
            <w:rPr>
              <w:rFonts w:ascii="Palatino Linotype" w:hAnsi="Palatino Linotype"/>
              <w:sz w:val="18"/>
              <w:szCs w:val="18"/>
            </w:rPr>
          </w:rPrChange>
        </w:rPr>
        <w:t>B.G.;</w:t>
      </w:r>
      <w:r w:rsidRPr="009F451C">
        <w:rPr>
          <w:rFonts w:ascii="Palatino Linotype" w:hAnsi="Palatino Linotype"/>
          <w:i/>
          <w:sz w:val="18"/>
          <w:szCs w:val="18"/>
          <w:rPrChange w:id="168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690" w:author="Thomas Erol Tavolara" w:date="2022-11-22T17:28:00Z">
            <w:rPr>
              <w:rFonts w:ascii="Palatino Linotype" w:hAnsi="Palatino Linotype"/>
              <w:sz w:val="18"/>
              <w:szCs w:val="18"/>
            </w:rPr>
          </w:rPrChange>
        </w:rPr>
        <w:t>Doukas</w:t>
      </w:r>
      <w:proofErr w:type="spellEnd"/>
      <w:r w:rsidRPr="009F451C">
        <w:rPr>
          <w:rFonts w:ascii="Palatino Linotype" w:hAnsi="Palatino Linotype"/>
          <w:sz w:val="18"/>
          <w:szCs w:val="18"/>
          <w:rPrChange w:id="169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69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93"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169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695" w:author="Thomas Erol Tavolara" w:date="2022-11-22T17:28:00Z">
            <w:rPr>
              <w:rFonts w:ascii="Palatino Linotype" w:hAnsi="Palatino Linotype"/>
              <w:sz w:val="18"/>
              <w:szCs w:val="18"/>
            </w:rPr>
          </w:rPrChange>
        </w:rPr>
        <w:t>Jarnagin</w:t>
      </w:r>
      <w:proofErr w:type="spellEnd"/>
      <w:r w:rsidRPr="009F451C">
        <w:rPr>
          <w:rFonts w:ascii="Palatino Linotype" w:hAnsi="Palatino Linotype"/>
          <w:sz w:val="18"/>
          <w:szCs w:val="18"/>
          <w:rPrChange w:id="169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69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698" w:author="Thomas Erol Tavolara" w:date="2022-11-22T17:28:00Z">
            <w:rPr>
              <w:rFonts w:ascii="Palatino Linotype" w:hAnsi="Palatino Linotype"/>
              <w:sz w:val="18"/>
              <w:szCs w:val="18"/>
            </w:rPr>
          </w:rPrChange>
        </w:rPr>
        <w:t>W.R.</w:t>
      </w:r>
      <w:r w:rsidRPr="009F451C">
        <w:rPr>
          <w:rFonts w:ascii="Palatino Linotype" w:hAnsi="Palatino Linotype"/>
          <w:i/>
          <w:sz w:val="18"/>
          <w:szCs w:val="18"/>
          <w:rPrChange w:id="169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00" w:author="Thomas Erol Tavolara" w:date="2022-11-22T17:28:00Z">
            <w:rPr>
              <w:rFonts w:ascii="Palatino Linotype" w:hAnsi="Palatino Linotype"/>
              <w:sz w:val="18"/>
              <w:szCs w:val="18"/>
            </w:rPr>
          </w:rPrChange>
        </w:rPr>
        <w:t>Unsupervised</w:t>
      </w:r>
      <w:r w:rsidRPr="009F451C">
        <w:rPr>
          <w:rFonts w:ascii="Palatino Linotype" w:hAnsi="Palatino Linotype"/>
          <w:i/>
          <w:sz w:val="18"/>
          <w:szCs w:val="18"/>
          <w:rPrChange w:id="170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02" w:author="Thomas Erol Tavolara" w:date="2022-11-22T17:28:00Z">
            <w:rPr>
              <w:rFonts w:ascii="Palatino Linotype" w:hAnsi="Palatino Linotype"/>
              <w:sz w:val="18"/>
              <w:szCs w:val="18"/>
            </w:rPr>
          </w:rPrChange>
        </w:rPr>
        <w:t>subtyping</w:t>
      </w:r>
      <w:r w:rsidRPr="009F451C">
        <w:rPr>
          <w:rFonts w:ascii="Palatino Linotype" w:hAnsi="Palatino Linotype"/>
          <w:i/>
          <w:sz w:val="18"/>
          <w:szCs w:val="18"/>
          <w:rPrChange w:id="17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04" w:author="Thomas Erol Tavolara" w:date="2022-11-22T17:28:00Z">
            <w:rPr>
              <w:rFonts w:ascii="Palatino Linotype" w:hAnsi="Palatino Linotype"/>
              <w:sz w:val="18"/>
              <w:szCs w:val="18"/>
            </w:rPr>
          </w:rPrChange>
        </w:rPr>
        <w:t>of</w:t>
      </w:r>
      <w:r w:rsidRPr="009F451C">
        <w:rPr>
          <w:rFonts w:ascii="Palatino Linotype" w:hAnsi="Palatino Linotype"/>
          <w:i/>
          <w:sz w:val="18"/>
          <w:szCs w:val="18"/>
          <w:rPrChange w:id="170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06" w:author="Thomas Erol Tavolara" w:date="2022-11-22T17:28:00Z">
            <w:rPr>
              <w:rFonts w:ascii="Palatino Linotype" w:hAnsi="Palatino Linotype"/>
              <w:sz w:val="18"/>
              <w:szCs w:val="18"/>
            </w:rPr>
          </w:rPrChange>
        </w:rPr>
        <w:t>cholangiocarcinoma</w:t>
      </w:r>
      <w:r w:rsidRPr="009F451C">
        <w:rPr>
          <w:rFonts w:ascii="Palatino Linotype" w:hAnsi="Palatino Linotype"/>
          <w:i/>
          <w:sz w:val="18"/>
          <w:szCs w:val="18"/>
          <w:rPrChange w:id="170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08" w:author="Thomas Erol Tavolara" w:date="2022-11-22T17:28:00Z">
            <w:rPr>
              <w:rFonts w:ascii="Palatino Linotype" w:hAnsi="Palatino Linotype"/>
              <w:sz w:val="18"/>
              <w:szCs w:val="18"/>
            </w:rPr>
          </w:rPrChange>
        </w:rPr>
        <w:t>using</w:t>
      </w:r>
      <w:r w:rsidRPr="009F451C">
        <w:rPr>
          <w:rFonts w:ascii="Palatino Linotype" w:hAnsi="Palatino Linotype"/>
          <w:i/>
          <w:sz w:val="18"/>
          <w:szCs w:val="18"/>
          <w:rPrChange w:id="170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10"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171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12" w:author="Thomas Erol Tavolara" w:date="2022-11-22T17:28:00Z">
            <w:rPr>
              <w:rFonts w:ascii="Palatino Linotype" w:hAnsi="Palatino Linotype"/>
              <w:sz w:val="18"/>
              <w:szCs w:val="18"/>
            </w:rPr>
          </w:rPrChange>
        </w:rPr>
        <w:t>deep</w:t>
      </w:r>
      <w:r w:rsidRPr="009F451C">
        <w:rPr>
          <w:rFonts w:ascii="Palatino Linotype" w:hAnsi="Palatino Linotype"/>
          <w:i/>
          <w:sz w:val="18"/>
          <w:szCs w:val="18"/>
          <w:rPrChange w:id="171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14" w:author="Thomas Erol Tavolara" w:date="2022-11-22T17:28:00Z">
            <w:rPr>
              <w:rFonts w:ascii="Palatino Linotype" w:hAnsi="Palatino Linotype"/>
              <w:sz w:val="18"/>
              <w:szCs w:val="18"/>
            </w:rPr>
          </w:rPrChange>
        </w:rPr>
        <w:t>clustering</w:t>
      </w:r>
      <w:r w:rsidRPr="009F451C">
        <w:rPr>
          <w:rFonts w:ascii="Palatino Linotype" w:hAnsi="Palatino Linotype"/>
          <w:i/>
          <w:sz w:val="18"/>
          <w:szCs w:val="18"/>
          <w:rPrChange w:id="171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16" w:author="Thomas Erol Tavolara" w:date="2022-11-22T17:28:00Z">
            <w:rPr>
              <w:rFonts w:ascii="Palatino Linotype" w:hAnsi="Palatino Linotype"/>
              <w:sz w:val="18"/>
              <w:szCs w:val="18"/>
            </w:rPr>
          </w:rPrChange>
        </w:rPr>
        <w:t>convolutional</w:t>
      </w:r>
      <w:r w:rsidRPr="009F451C">
        <w:rPr>
          <w:rFonts w:ascii="Palatino Linotype" w:hAnsi="Palatino Linotype"/>
          <w:i/>
          <w:sz w:val="18"/>
          <w:szCs w:val="18"/>
          <w:rPrChange w:id="171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18" w:author="Thomas Erol Tavolara" w:date="2022-11-22T17:28:00Z">
            <w:rPr>
              <w:rFonts w:ascii="Palatino Linotype" w:hAnsi="Palatino Linotype"/>
              <w:sz w:val="18"/>
              <w:szCs w:val="18"/>
            </w:rPr>
          </w:rPrChange>
        </w:rPr>
        <w:t>autoencoder.</w:t>
      </w:r>
      <w:r w:rsidRPr="009F451C">
        <w:rPr>
          <w:rFonts w:ascii="Palatino Linotype" w:hAnsi="Palatino Linotype"/>
          <w:i/>
          <w:sz w:val="18"/>
          <w:szCs w:val="18"/>
          <w:rPrChange w:id="1719"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1720"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17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22"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17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24"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17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26"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17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28" w:author="Thomas Erol Tavolara" w:date="2022-11-22T17:28:00Z">
            <w:rPr>
              <w:rFonts w:ascii="Palatino Linotype" w:hAnsi="Palatino Linotype"/>
              <w:noProof/>
              <w:sz w:val="18"/>
              <w:szCs w:val="18"/>
            </w:rPr>
          </w:rPrChange>
        </w:rPr>
        <w:t>International</w:t>
      </w:r>
      <w:r w:rsidRPr="009F451C">
        <w:rPr>
          <w:rFonts w:ascii="Palatino Linotype" w:hAnsi="Palatino Linotype"/>
          <w:i/>
          <w:noProof/>
          <w:sz w:val="18"/>
          <w:szCs w:val="18"/>
          <w:rPrChange w:id="17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30"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17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32"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17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34" w:author="Thomas Erol Tavolara" w:date="2022-11-22T17:28:00Z">
            <w:rPr>
              <w:rFonts w:ascii="Palatino Linotype" w:hAnsi="Palatino Linotype"/>
              <w:noProof/>
              <w:sz w:val="18"/>
              <w:szCs w:val="18"/>
            </w:rPr>
          </w:rPrChange>
        </w:rPr>
        <w:t>Medical</w:t>
      </w:r>
      <w:r w:rsidRPr="009F451C">
        <w:rPr>
          <w:rFonts w:ascii="Palatino Linotype" w:hAnsi="Palatino Linotype"/>
          <w:i/>
          <w:noProof/>
          <w:sz w:val="18"/>
          <w:szCs w:val="18"/>
          <w:rPrChange w:id="17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36"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17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38" w:author="Thomas Erol Tavolara" w:date="2022-11-22T17:28:00Z">
            <w:rPr>
              <w:rFonts w:ascii="Palatino Linotype" w:hAnsi="Palatino Linotype"/>
              <w:noProof/>
              <w:sz w:val="18"/>
              <w:szCs w:val="18"/>
            </w:rPr>
          </w:rPrChange>
        </w:rPr>
        <w:t>Computing</w:t>
      </w:r>
      <w:r w:rsidRPr="009F451C">
        <w:rPr>
          <w:rFonts w:ascii="Palatino Linotype" w:hAnsi="Palatino Linotype"/>
          <w:i/>
          <w:noProof/>
          <w:sz w:val="18"/>
          <w:szCs w:val="18"/>
          <w:rPrChange w:id="17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40"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17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42" w:author="Thomas Erol Tavolara" w:date="2022-11-22T17:28:00Z">
            <w:rPr>
              <w:rFonts w:ascii="Palatino Linotype" w:hAnsi="Palatino Linotype"/>
              <w:noProof/>
              <w:sz w:val="18"/>
              <w:szCs w:val="18"/>
            </w:rPr>
          </w:rPrChange>
        </w:rPr>
        <w:t>Computer-Assisted</w:t>
      </w:r>
      <w:r w:rsidRPr="009F451C">
        <w:rPr>
          <w:rFonts w:ascii="Palatino Linotype" w:hAnsi="Palatino Linotype"/>
          <w:i/>
          <w:noProof/>
          <w:sz w:val="18"/>
          <w:szCs w:val="18"/>
          <w:rPrChange w:id="17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44" w:author="Thomas Erol Tavolara" w:date="2022-11-22T17:28:00Z">
            <w:rPr>
              <w:rFonts w:ascii="Palatino Linotype" w:hAnsi="Palatino Linotype"/>
              <w:noProof/>
              <w:sz w:val="18"/>
              <w:szCs w:val="18"/>
            </w:rPr>
          </w:rPrChange>
        </w:rPr>
        <w:t>Intervention,</w:t>
      </w:r>
      <w:r w:rsidRPr="009F451C">
        <w:rPr>
          <w:rFonts w:ascii="Palatino Linotype" w:hAnsi="Palatino Linotype"/>
          <w:i/>
          <w:noProof/>
          <w:sz w:val="18"/>
          <w:szCs w:val="18"/>
          <w:rPrChange w:id="1745"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1746" w:author="Thomas Erol Tavolara" w:date="2022-11-22T17:28:00Z">
            <w:rPr>
              <w:rFonts w:ascii="Palatino Linotype" w:hAnsi="Palatino Linotype"/>
              <w:iCs/>
              <w:noProof/>
              <w:sz w:val="18"/>
              <w:szCs w:val="18"/>
              <w:highlight w:val="yellow"/>
            </w:rPr>
          </w:rPrChange>
        </w:rPr>
        <w:t>Shenzhen, China, 13–17 October 2019</w:t>
      </w:r>
      <w:r w:rsidRPr="009F451C">
        <w:rPr>
          <w:rFonts w:ascii="Palatino Linotype" w:hAnsi="Palatino Linotype"/>
          <w:noProof/>
          <w:sz w:val="18"/>
          <w:szCs w:val="18"/>
          <w:rPrChange w:id="1747"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17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749"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17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51" w:author="Thomas Erol Tavolara" w:date="2022-11-22T17:28:00Z">
            <w:rPr>
              <w:rFonts w:ascii="Palatino Linotype" w:hAnsi="Palatino Linotype"/>
              <w:sz w:val="18"/>
              <w:szCs w:val="18"/>
            </w:rPr>
          </w:rPrChange>
        </w:rPr>
        <w:t>604–612.</w:t>
      </w:r>
    </w:p>
    <w:p w14:paraId="3606794B"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752"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753" w:author="Thomas Erol Tavolara" w:date="2022-11-22T17:28:00Z">
            <w:rPr>
              <w:rFonts w:ascii="Palatino Linotype" w:hAnsi="Palatino Linotype"/>
              <w:sz w:val="18"/>
              <w:szCs w:val="18"/>
            </w:rPr>
          </w:rPrChange>
        </w:rPr>
        <w:t>Zhao,</w:t>
      </w:r>
      <w:r w:rsidRPr="009F451C">
        <w:rPr>
          <w:rFonts w:ascii="Palatino Linotype" w:hAnsi="Palatino Linotype"/>
          <w:i/>
          <w:sz w:val="18"/>
          <w:szCs w:val="18"/>
          <w:rPrChange w:id="175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55"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175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57" w:author="Thomas Erol Tavolara" w:date="2022-11-22T17:28:00Z">
            <w:rPr>
              <w:rFonts w:ascii="Palatino Linotype" w:hAnsi="Palatino Linotype"/>
              <w:sz w:val="18"/>
              <w:szCs w:val="18"/>
            </w:rPr>
          </w:rPrChange>
        </w:rPr>
        <w:t>Yang,</w:t>
      </w:r>
      <w:r w:rsidRPr="009F451C">
        <w:rPr>
          <w:rFonts w:ascii="Palatino Linotype" w:hAnsi="Palatino Linotype"/>
          <w:i/>
          <w:sz w:val="18"/>
          <w:szCs w:val="18"/>
          <w:rPrChange w:id="175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59"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176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61" w:author="Thomas Erol Tavolara" w:date="2022-11-22T17:28:00Z">
            <w:rPr>
              <w:rFonts w:ascii="Palatino Linotype" w:hAnsi="Palatino Linotype"/>
              <w:sz w:val="18"/>
              <w:szCs w:val="18"/>
            </w:rPr>
          </w:rPrChange>
        </w:rPr>
        <w:t>Fang,</w:t>
      </w:r>
      <w:r w:rsidRPr="009F451C">
        <w:rPr>
          <w:rFonts w:ascii="Palatino Linotype" w:hAnsi="Palatino Linotype"/>
          <w:i/>
          <w:sz w:val="18"/>
          <w:szCs w:val="18"/>
          <w:rPrChange w:id="176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63"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176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65" w:author="Thomas Erol Tavolara" w:date="2022-11-22T17:28:00Z">
            <w:rPr>
              <w:rFonts w:ascii="Palatino Linotype" w:hAnsi="Palatino Linotype"/>
              <w:sz w:val="18"/>
              <w:szCs w:val="18"/>
            </w:rPr>
          </w:rPrChange>
        </w:rPr>
        <w:t>Liu,</w:t>
      </w:r>
      <w:r w:rsidRPr="009F451C">
        <w:rPr>
          <w:rFonts w:ascii="Palatino Linotype" w:hAnsi="Palatino Linotype"/>
          <w:i/>
          <w:sz w:val="18"/>
          <w:szCs w:val="18"/>
          <w:rPrChange w:id="176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67" w:author="Thomas Erol Tavolara" w:date="2022-11-22T17:28:00Z">
            <w:rPr>
              <w:rFonts w:ascii="Palatino Linotype" w:hAnsi="Palatino Linotype"/>
              <w:sz w:val="18"/>
              <w:szCs w:val="18"/>
            </w:rPr>
          </w:rPrChange>
        </w:rPr>
        <w:t>H.;</w:t>
      </w:r>
      <w:r w:rsidRPr="009F451C">
        <w:rPr>
          <w:rFonts w:ascii="Palatino Linotype" w:hAnsi="Palatino Linotype"/>
          <w:i/>
          <w:sz w:val="18"/>
          <w:szCs w:val="18"/>
          <w:rPrChange w:id="17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69" w:author="Thomas Erol Tavolara" w:date="2022-11-22T17:28:00Z">
            <w:rPr>
              <w:rFonts w:ascii="Palatino Linotype" w:hAnsi="Palatino Linotype"/>
              <w:sz w:val="18"/>
              <w:szCs w:val="18"/>
            </w:rPr>
          </w:rPrChange>
        </w:rPr>
        <w:t>Zhou,</w:t>
      </w:r>
      <w:r w:rsidRPr="009F451C">
        <w:rPr>
          <w:rFonts w:ascii="Palatino Linotype" w:hAnsi="Palatino Linotype"/>
          <w:i/>
          <w:sz w:val="18"/>
          <w:szCs w:val="18"/>
          <w:rPrChange w:id="17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71" w:author="Thomas Erol Tavolara" w:date="2022-11-22T17:28:00Z">
            <w:rPr>
              <w:rFonts w:ascii="Palatino Linotype" w:hAnsi="Palatino Linotype"/>
              <w:sz w:val="18"/>
              <w:szCs w:val="18"/>
            </w:rPr>
          </w:rPrChange>
        </w:rPr>
        <w:t>N.;</w:t>
      </w:r>
      <w:r w:rsidRPr="009F451C">
        <w:rPr>
          <w:rFonts w:ascii="Palatino Linotype" w:hAnsi="Palatino Linotype"/>
          <w:i/>
          <w:sz w:val="18"/>
          <w:szCs w:val="18"/>
          <w:rPrChange w:id="177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73" w:author="Thomas Erol Tavolara" w:date="2022-11-22T17:28:00Z">
            <w:rPr>
              <w:rFonts w:ascii="Palatino Linotype" w:hAnsi="Palatino Linotype"/>
              <w:sz w:val="18"/>
              <w:szCs w:val="18"/>
            </w:rPr>
          </w:rPrChange>
        </w:rPr>
        <w:t>Zhang,</w:t>
      </w:r>
      <w:r w:rsidRPr="009F451C">
        <w:rPr>
          <w:rFonts w:ascii="Palatino Linotype" w:hAnsi="Palatino Linotype"/>
          <w:i/>
          <w:sz w:val="18"/>
          <w:szCs w:val="18"/>
          <w:rPrChange w:id="177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75"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177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77" w:author="Thomas Erol Tavolara" w:date="2022-11-22T17:28:00Z">
            <w:rPr>
              <w:rFonts w:ascii="Palatino Linotype" w:hAnsi="Palatino Linotype"/>
              <w:sz w:val="18"/>
              <w:szCs w:val="18"/>
            </w:rPr>
          </w:rPrChange>
        </w:rPr>
        <w:t>Sun,</w:t>
      </w:r>
      <w:r w:rsidRPr="009F451C">
        <w:rPr>
          <w:rFonts w:ascii="Palatino Linotype" w:hAnsi="Palatino Linotype"/>
          <w:i/>
          <w:sz w:val="18"/>
          <w:szCs w:val="18"/>
          <w:rPrChange w:id="177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79"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178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81" w:author="Thomas Erol Tavolara" w:date="2022-11-22T17:28:00Z">
            <w:rPr>
              <w:rFonts w:ascii="Palatino Linotype" w:hAnsi="Palatino Linotype"/>
              <w:sz w:val="18"/>
              <w:szCs w:val="18"/>
            </w:rPr>
          </w:rPrChange>
        </w:rPr>
        <w:t>Yang,</w:t>
      </w:r>
      <w:r w:rsidRPr="009F451C">
        <w:rPr>
          <w:rFonts w:ascii="Palatino Linotype" w:hAnsi="Palatino Linotype"/>
          <w:i/>
          <w:sz w:val="18"/>
          <w:szCs w:val="18"/>
          <w:rPrChange w:id="178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83"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178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785" w:author="Thomas Erol Tavolara" w:date="2022-11-22T17:28:00Z">
            <w:rPr>
              <w:rFonts w:ascii="Palatino Linotype" w:hAnsi="Palatino Linotype"/>
              <w:sz w:val="18"/>
              <w:szCs w:val="18"/>
            </w:rPr>
          </w:rPrChange>
        </w:rPr>
        <w:t>Menze</w:t>
      </w:r>
      <w:proofErr w:type="spellEnd"/>
      <w:r w:rsidRPr="009F451C">
        <w:rPr>
          <w:rFonts w:ascii="Palatino Linotype" w:hAnsi="Palatino Linotype"/>
          <w:sz w:val="18"/>
          <w:szCs w:val="18"/>
          <w:rPrChange w:id="178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78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88" w:author="Thomas Erol Tavolara" w:date="2022-11-22T17:28:00Z">
            <w:rPr>
              <w:rFonts w:ascii="Palatino Linotype" w:hAnsi="Palatino Linotype"/>
              <w:sz w:val="18"/>
              <w:szCs w:val="18"/>
            </w:rPr>
          </w:rPrChange>
        </w:rPr>
        <w:t>B.;</w:t>
      </w:r>
      <w:r w:rsidRPr="009F451C">
        <w:rPr>
          <w:rFonts w:ascii="Palatino Linotype" w:hAnsi="Palatino Linotype"/>
          <w:i/>
          <w:sz w:val="18"/>
          <w:szCs w:val="18"/>
          <w:rPrChange w:id="17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90" w:author="Thomas Erol Tavolara" w:date="2022-11-22T17:28:00Z">
            <w:rPr>
              <w:rFonts w:ascii="Palatino Linotype" w:hAnsi="Palatino Linotype"/>
              <w:sz w:val="18"/>
              <w:szCs w:val="18"/>
            </w:rPr>
          </w:rPrChange>
        </w:rPr>
        <w:t>Fan,</w:t>
      </w:r>
      <w:r w:rsidRPr="009F451C">
        <w:rPr>
          <w:rFonts w:ascii="Palatino Linotype" w:hAnsi="Palatino Linotype"/>
          <w:i/>
          <w:sz w:val="18"/>
          <w:szCs w:val="18"/>
          <w:rPrChange w:id="17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92" w:author="Thomas Erol Tavolara" w:date="2022-11-22T17:28:00Z">
            <w:rPr>
              <w:rFonts w:ascii="Palatino Linotype" w:hAnsi="Palatino Linotype"/>
              <w:sz w:val="18"/>
              <w:szCs w:val="18"/>
            </w:rPr>
          </w:rPrChange>
        </w:rPr>
        <w:t>X.</w:t>
      </w:r>
      <w:r w:rsidRPr="009F451C">
        <w:rPr>
          <w:rFonts w:ascii="Palatino Linotype" w:hAnsi="Palatino Linotype"/>
          <w:i/>
          <w:sz w:val="18"/>
          <w:szCs w:val="18"/>
          <w:rPrChange w:id="17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94" w:author="Thomas Erol Tavolara" w:date="2022-11-22T17:28:00Z">
            <w:rPr>
              <w:rFonts w:ascii="Palatino Linotype" w:hAnsi="Palatino Linotype"/>
              <w:sz w:val="18"/>
              <w:szCs w:val="18"/>
            </w:rPr>
          </w:rPrChange>
        </w:rPr>
        <w:t>Predicting</w:t>
      </w:r>
      <w:r w:rsidRPr="009F451C">
        <w:rPr>
          <w:rFonts w:ascii="Palatino Linotype" w:hAnsi="Palatino Linotype"/>
          <w:i/>
          <w:sz w:val="18"/>
          <w:szCs w:val="18"/>
          <w:rPrChange w:id="17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96" w:author="Thomas Erol Tavolara" w:date="2022-11-22T17:28:00Z">
            <w:rPr>
              <w:rFonts w:ascii="Palatino Linotype" w:hAnsi="Palatino Linotype"/>
              <w:sz w:val="18"/>
              <w:szCs w:val="18"/>
            </w:rPr>
          </w:rPrChange>
        </w:rPr>
        <w:t>lymph</w:t>
      </w:r>
      <w:r w:rsidRPr="009F451C">
        <w:rPr>
          <w:rFonts w:ascii="Palatino Linotype" w:hAnsi="Palatino Linotype"/>
          <w:i/>
          <w:sz w:val="18"/>
          <w:szCs w:val="18"/>
          <w:rPrChange w:id="179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798" w:author="Thomas Erol Tavolara" w:date="2022-11-22T17:28:00Z">
            <w:rPr>
              <w:rFonts w:ascii="Palatino Linotype" w:hAnsi="Palatino Linotype"/>
              <w:sz w:val="18"/>
              <w:szCs w:val="18"/>
            </w:rPr>
          </w:rPrChange>
        </w:rPr>
        <w:t>node</w:t>
      </w:r>
      <w:r w:rsidRPr="009F451C">
        <w:rPr>
          <w:rFonts w:ascii="Palatino Linotype" w:hAnsi="Palatino Linotype"/>
          <w:i/>
          <w:sz w:val="18"/>
          <w:szCs w:val="18"/>
          <w:rPrChange w:id="179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00" w:author="Thomas Erol Tavolara" w:date="2022-11-22T17:28:00Z">
            <w:rPr>
              <w:rFonts w:ascii="Palatino Linotype" w:hAnsi="Palatino Linotype"/>
              <w:sz w:val="18"/>
              <w:szCs w:val="18"/>
            </w:rPr>
          </w:rPrChange>
        </w:rPr>
        <w:t>metastasis</w:t>
      </w:r>
      <w:r w:rsidRPr="009F451C">
        <w:rPr>
          <w:rFonts w:ascii="Palatino Linotype" w:hAnsi="Palatino Linotype"/>
          <w:i/>
          <w:sz w:val="18"/>
          <w:szCs w:val="18"/>
          <w:rPrChange w:id="180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02" w:author="Thomas Erol Tavolara" w:date="2022-11-22T17:28:00Z">
            <w:rPr>
              <w:rFonts w:ascii="Palatino Linotype" w:hAnsi="Palatino Linotype"/>
              <w:sz w:val="18"/>
              <w:szCs w:val="18"/>
            </w:rPr>
          </w:rPrChange>
        </w:rPr>
        <w:t>using</w:t>
      </w:r>
      <w:r w:rsidRPr="009F451C">
        <w:rPr>
          <w:rFonts w:ascii="Palatino Linotype" w:hAnsi="Palatino Linotype"/>
          <w:i/>
          <w:sz w:val="18"/>
          <w:szCs w:val="18"/>
          <w:rPrChange w:id="18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04" w:author="Thomas Erol Tavolara" w:date="2022-11-22T17:28:00Z">
            <w:rPr>
              <w:rFonts w:ascii="Palatino Linotype" w:hAnsi="Palatino Linotype"/>
              <w:sz w:val="18"/>
              <w:szCs w:val="18"/>
            </w:rPr>
          </w:rPrChange>
        </w:rPr>
        <w:t>histopathological</w:t>
      </w:r>
      <w:r w:rsidRPr="009F451C">
        <w:rPr>
          <w:rFonts w:ascii="Palatino Linotype" w:hAnsi="Palatino Linotype"/>
          <w:i/>
          <w:sz w:val="18"/>
          <w:szCs w:val="18"/>
          <w:rPrChange w:id="180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06"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180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08" w:author="Thomas Erol Tavolara" w:date="2022-11-22T17:28:00Z">
            <w:rPr>
              <w:rFonts w:ascii="Palatino Linotype" w:hAnsi="Palatino Linotype"/>
              <w:sz w:val="18"/>
              <w:szCs w:val="18"/>
            </w:rPr>
          </w:rPrChange>
        </w:rPr>
        <w:t>based</w:t>
      </w:r>
      <w:r w:rsidRPr="009F451C">
        <w:rPr>
          <w:rFonts w:ascii="Palatino Linotype" w:hAnsi="Palatino Linotype"/>
          <w:i/>
          <w:sz w:val="18"/>
          <w:szCs w:val="18"/>
          <w:rPrChange w:id="180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10" w:author="Thomas Erol Tavolara" w:date="2022-11-22T17:28:00Z">
            <w:rPr>
              <w:rFonts w:ascii="Palatino Linotype" w:hAnsi="Palatino Linotype"/>
              <w:sz w:val="18"/>
              <w:szCs w:val="18"/>
            </w:rPr>
          </w:rPrChange>
        </w:rPr>
        <w:t>on</w:t>
      </w:r>
      <w:r w:rsidRPr="009F451C">
        <w:rPr>
          <w:rFonts w:ascii="Palatino Linotype" w:hAnsi="Palatino Linotype"/>
          <w:i/>
          <w:sz w:val="18"/>
          <w:szCs w:val="18"/>
          <w:rPrChange w:id="181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12" w:author="Thomas Erol Tavolara" w:date="2022-11-22T17:28:00Z">
            <w:rPr>
              <w:rFonts w:ascii="Palatino Linotype" w:hAnsi="Palatino Linotype"/>
              <w:sz w:val="18"/>
              <w:szCs w:val="18"/>
            </w:rPr>
          </w:rPrChange>
        </w:rPr>
        <w:t>multiple</w:t>
      </w:r>
      <w:r w:rsidRPr="009F451C">
        <w:rPr>
          <w:rFonts w:ascii="Palatino Linotype" w:hAnsi="Palatino Linotype"/>
          <w:i/>
          <w:sz w:val="18"/>
          <w:szCs w:val="18"/>
          <w:rPrChange w:id="181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14" w:author="Thomas Erol Tavolara" w:date="2022-11-22T17:28:00Z">
            <w:rPr>
              <w:rFonts w:ascii="Palatino Linotype" w:hAnsi="Palatino Linotype"/>
              <w:sz w:val="18"/>
              <w:szCs w:val="18"/>
            </w:rPr>
          </w:rPrChange>
        </w:rPr>
        <w:t>instance</w:t>
      </w:r>
      <w:r w:rsidRPr="009F451C">
        <w:rPr>
          <w:rFonts w:ascii="Palatino Linotype" w:hAnsi="Palatino Linotype"/>
          <w:i/>
          <w:sz w:val="18"/>
          <w:szCs w:val="18"/>
          <w:rPrChange w:id="181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16"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181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18" w:author="Thomas Erol Tavolara" w:date="2022-11-22T17:28:00Z">
            <w:rPr>
              <w:rFonts w:ascii="Palatino Linotype" w:hAnsi="Palatino Linotype"/>
              <w:sz w:val="18"/>
              <w:szCs w:val="18"/>
            </w:rPr>
          </w:rPrChange>
        </w:rPr>
        <w:t>with</w:t>
      </w:r>
      <w:r w:rsidRPr="009F451C">
        <w:rPr>
          <w:rFonts w:ascii="Palatino Linotype" w:hAnsi="Palatino Linotype"/>
          <w:i/>
          <w:sz w:val="18"/>
          <w:szCs w:val="18"/>
          <w:rPrChange w:id="181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20" w:author="Thomas Erol Tavolara" w:date="2022-11-22T17:28:00Z">
            <w:rPr>
              <w:rFonts w:ascii="Palatino Linotype" w:hAnsi="Palatino Linotype"/>
              <w:sz w:val="18"/>
              <w:szCs w:val="18"/>
            </w:rPr>
          </w:rPrChange>
        </w:rPr>
        <w:t>deep</w:t>
      </w:r>
      <w:r w:rsidRPr="009F451C">
        <w:rPr>
          <w:rFonts w:ascii="Palatino Linotype" w:hAnsi="Palatino Linotype"/>
          <w:i/>
          <w:sz w:val="18"/>
          <w:szCs w:val="18"/>
          <w:rPrChange w:id="182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22" w:author="Thomas Erol Tavolara" w:date="2022-11-22T17:28:00Z">
            <w:rPr>
              <w:rFonts w:ascii="Palatino Linotype" w:hAnsi="Palatino Linotype"/>
              <w:sz w:val="18"/>
              <w:szCs w:val="18"/>
            </w:rPr>
          </w:rPrChange>
        </w:rPr>
        <w:t>graph</w:t>
      </w:r>
      <w:r w:rsidRPr="009F451C">
        <w:rPr>
          <w:rFonts w:ascii="Palatino Linotype" w:hAnsi="Palatino Linotype"/>
          <w:i/>
          <w:sz w:val="18"/>
          <w:szCs w:val="18"/>
          <w:rPrChange w:id="182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24" w:author="Thomas Erol Tavolara" w:date="2022-11-22T17:28:00Z">
            <w:rPr>
              <w:rFonts w:ascii="Palatino Linotype" w:hAnsi="Palatino Linotype"/>
              <w:sz w:val="18"/>
              <w:szCs w:val="18"/>
            </w:rPr>
          </w:rPrChange>
        </w:rPr>
        <w:t>convolution.</w:t>
      </w:r>
      <w:r w:rsidRPr="009F451C">
        <w:rPr>
          <w:rFonts w:ascii="Palatino Linotype" w:hAnsi="Palatino Linotype"/>
          <w:i/>
          <w:sz w:val="18"/>
          <w:szCs w:val="18"/>
          <w:rPrChange w:id="1825"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1826"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18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28"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18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30"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18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32"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18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34"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18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36"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18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38"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18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40" w:author="Thomas Erol Tavolara" w:date="2022-11-22T17:28:00Z">
            <w:rPr>
              <w:rFonts w:ascii="Palatino Linotype" w:hAnsi="Palatino Linotype"/>
              <w:noProof/>
              <w:sz w:val="18"/>
              <w:szCs w:val="18"/>
            </w:rPr>
          </w:rPrChange>
        </w:rPr>
        <w:t>IEEE/CVF</w:t>
      </w:r>
      <w:r w:rsidRPr="009F451C">
        <w:rPr>
          <w:rFonts w:ascii="Palatino Linotype" w:hAnsi="Palatino Linotype"/>
          <w:i/>
          <w:noProof/>
          <w:sz w:val="18"/>
          <w:szCs w:val="18"/>
          <w:rPrChange w:id="18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42"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18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44"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18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46"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18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48"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18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50"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18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52"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185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54" w:author="Thomas Erol Tavolara" w:date="2022-11-22T17:28:00Z">
            <w:rPr>
              <w:rFonts w:ascii="Palatino Linotype" w:hAnsi="Palatino Linotype"/>
              <w:noProof/>
              <w:sz w:val="18"/>
              <w:szCs w:val="18"/>
            </w:rPr>
          </w:rPrChange>
        </w:rPr>
        <w:t>Recognition</w:t>
      </w:r>
      <w:r w:rsidRPr="009F451C">
        <w:rPr>
          <w:rFonts w:ascii="Palatino Linotype" w:hAnsi="Palatino Linotype"/>
          <w:noProof/>
          <w:sz w:val="18"/>
          <w:szCs w:val="18"/>
          <w:rPrChange w:id="1855" w:author="Thomas Erol Tavolara" w:date="2022-11-22T17:28:00Z">
            <w:rPr>
              <w:rFonts w:ascii="Palatino Linotype" w:hAnsi="Palatino Linotype"/>
              <w:noProof/>
              <w:sz w:val="18"/>
              <w:szCs w:val="18"/>
              <w:highlight w:val="yellow"/>
            </w:rPr>
          </w:rPrChange>
        </w:rPr>
        <w:t>,</w:t>
      </w:r>
      <w:r w:rsidRPr="009F451C">
        <w:rPr>
          <w:rFonts w:ascii="Palatino Linotype" w:hAnsi="Palatino Linotype"/>
          <w:i/>
          <w:noProof/>
          <w:sz w:val="18"/>
          <w:szCs w:val="18"/>
          <w:rPrChange w:id="1856"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iCs/>
          <w:noProof/>
          <w:sz w:val="18"/>
          <w:szCs w:val="18"/>
          <w:rPrChange w:id="1857" w:author="Thomas Erol Tavolara" w:date="2022-11-22T17:28:00Z">
            <w:rPr>
              <w:rFonts w:ascii="Palatino Linotype" w:hAnsi="Palatino Linotype"/>
              <w:iCs/>
              <w:noProof/>
              <w:sz w:val="18"/>
              <w:szCs w:val="18"/>
              <w:highlight w:val="yellow"/>
            </w:rPr>
          </w:rPrChange>
        </w:rPr>
        <w:t>Seattle, DC, USA,</w:t>
      </w:r>
      <w:r w:rsidRPr="009F451C">
        <w:rPr>
          <w:rFonts w:ascii="Palatino Linotype" w:hAnsi="Palatino Linotype"/>
          <w:i/>
          <w:noProof/>
          <w:sz w:val="18"/>
          <w:szCs w:val="18"/>
          <w:rPrChange w:id="1858"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1859" w:author="Thomas Erol Tavolara" w:date="2022-11-22T17:28:00Z">
            <w:rPr>
              <w:rFonts w:ascii="Palatino Linotype" w:hAnsi="Palatino Linotype"/>
              <w:noProof/>
              <w:sz w:val="18"/>
              <w:szCs w:val="18"/>
              <w:highlight w:val="yellow"/>
            </w:rPr>
          </w:rPrChange>
        </w:rPr>
        <w:t>4–19 June 2020</w:t>
      </w:r>
      <w:r w:rsidRPr="009F451C">
        <w:rPr>
          <w:rFonts w:ascii="Palatino Linotype" w:hAnsi="Palatino Linotype"/>
          <w:noProof/>
          <w:sz w:val="18"/>
          <w:szCs w:val="18"/>
          <w:rPrChange w:id="1860"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186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62"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18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864" w:author="Thomas Erol Tavolara" w:date="2022-11-22T17:28:00Z">
            <w:rPr>
              <w:rFonts w:ascii="Palatino Linotype" w:hAnsi="Palatino Linotype"/>
              <w:sz w:val="18"/>
              <w:szCs w:val="18"/>
            </w:rPr>
          </w:rPrChange>
        </w:rPr>
        <w:t>4837–4846.</w:t>
      </w:r>
    </w:p>
    <w:p w14:paraId="3167F72E"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1865"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1866" w:author="Thomas Erol Tavolara" w:date="2022-11-22T17:28:00Z">
            <w:rPr>
              <w:rFonts w:ascii="Palatino Linotype" w:hAnsi="Palatino Linotype"/>
              <w:noProof/>
              <w:sz w:val="18"/>
              <w:szCs w:val="18"/>
            </w:rPr>
          </w:rPrChange>
        </w:rPr>
        <w:t>Herrera,</w:t>
      </w:r>
      <w:r w:rsidRPr="009F451C">
        <w:rPr>
          <w:rFonts w:ascii="Palatino Linotype" w:hAnsi="Palatino Linotype"/>
          <w:i/>
          <w:noProof/>
          <w:sz w:val="18"/>
          <w:szCs w:val="18"/>
          <w:rPrChange w:id="186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68" w:author="Thomas Erol Tavolara" w:date="2022-11-22T17:28:00Z">
            <w:rPr>
              <w:rFonts w:ascii="Palatino Linotype" w:hAnsi="Palatino Linotype"/>
              <w:noProof/>
              <w:sz w:val="18"/>
              <w:szCs w:val="18"/>
            </w:rPr>
          </w:rPrChange>
        </w:rPr>
        <w:t>F.;</w:t>
      </w:r>
      <w:r w:rsidRPr="009F451C">
        <w:rPr>
          <w:rFonts w:ascii="Palatino Linotype" w:hAnsi="Palatino Linotype"/>
          <w:i/>
          <w:noProof/>
          <w:sz w:val="18"/>
          <w:szCs w:val="18"/>
          <w:rPrChange w:id="186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70" w:author="Thomas Erol Tavolara" w:date="2022-11-22T17:28:00Z">
            <w:rPr>
              <w:rFonts w:ascii="Palatino Linotype" w:hAnsi="Palatino Linotype"/>
              <w:noProof/>
              <w:sz w:val="18"/>
              <w:szCs w:val="18"/>
            </w:rPr>
          </w:rPrChange>
        </w:rPr>
        <w:t>Ventura,</w:t>
      </w:r>
      <w:r w:rsidRPr="009F451C">
        <w:rPr>
          <w:rFonts w:ascii="Palatino Linotype" w:hAnsi="Palatino Linotype"/>
          <w:i/>
          <w:noProof/>
          <w:sz w:val="18"/>
          <w:szCs w:val="18"/>
          <w:rPrChange w:id="187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72"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187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74" w:author="Thomas Erol Tavolara" w:date="2022-11-22T17:28:00Z">
            <w:rPr>
              <w:rFonts w:ascii="Palatino Linotype" w:hAnsi="Palatino Linotype"/>
              <w:noProof/>
              <w:sz w:val="18"/>
              <w:szCs w:val="18"/>
            </w:rPr>
          </w:rPrChange>
        </w:rPr>
        <w:t>Bello,</w:t>
      </w:r>
      <w:r w:rsidRPr="009F451C">
        <w:rPr>
          <w:rFonts w:ascii="Palatino Linotype" w:hAnsi="Palatino Linotype"/>
          <w:i/>
          <w:noProof/>
          <w:sz w:val="18"/>
          <w:szCs w:val="18"/>
          <w:rPrChange w:id="187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76" w:author="Thomas Erol Tavolara" w:date="2022-11-22T17:28:00Z">
            <w:rPr>
              <w:rFonts w:ascii="Palatino Linotype" w:hAnsi="Palatino Linotype"/>
              <w:noProof/>
              <w:sz w:val="18"/>
              <w:szCs w:val="18"/>
            </w:rPr>
          </w:rPrChange>
        </w:rPr>
        <w:t>R.;</w:t>
      </w:r>
      <w:r w:rsidRPr="009F451C">
        <w:rPr>
          <w:rFonts w:ascii="Palatino Linotype" w:hAnsi="Palatino Linotype"/>
          <w:i/>
          <w:noProof/>
          <w:sz w:val="18"/>
          <w:szCs w:val="18"/>
          <w:rPrChange w:id="187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78" w:author="Thomas Erol Tavolara" w:date="2022-11-22T17:28:00Z">
            <w:rPr>
              <w:rFonts w:ascii="Palatino Linotype" w:hAnsi="Palatino Linotype"/>
              <w:noProof/>
              <w:sz w:val="18"/>
              <w:szCs w:val="18"/>
            </w:rPr>
          </w:rPrChange>
        </w:rPr>
        <w:t>Cornelis,</w:t>
      </w:r>
      <w:r w:rsidRPr="009F451C">
        <w:rPr>
          <w:rFonts w:ascii="Palatino Linotype" w:hAnsi="Palatino Linotype"/>
          <w:i/>
          <w:noProof/>
          <w:sz w:val="18"/>
          <w:szCs w:val="18"/>
          <w:rPrChange w:id="187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80" w:author="Thomas Erol Tavolara" w:date="2022-11-22T17:28:00Z">
            <w:rPr>
              <w:rFonts w:ascii="Palatino Linotype" w:hAnsi="Palatino Linotype"/>
              <w:noProof/>
              <w:sz w:val="18"/>
              <w:szCs w:val="18"/>
            </w:rPr>
          </w:rPrChange>
        </w:rPr>
        <w:t>C.;</w:t>
      </w:r>
      <w:r w:rsidRPr="009F451C">
        <w:rPr>
          <w:rFonts w:ascii="Palatino Linotype" w:hAnsi="Palatino Linotype"/>
          <w:i/>
          <w:noProof/>
          <w:sz w:val="18"/>
          <w:szCs w:val="18"/>
          <w:rPrChange w:id="18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82" w:author="Thomas Erol Tavolara" w:date="2022-11-22T17:28:00Z">
            <w:rPr>
              <w:rFonts w:ascii="Palatino Linotype" w:hAnsi="Palatino Linotype"/>
              <w:noProof/>
              <w:sz w:val="18"/>
              <w:szCs w:val="18"/>
            </w:rPr>
          </w:rPrChange>
        </w:rPr>
        <w:t>Zafra,</w:t>
      </w:r>
      <w:r w:rsidRPr="009F451C">
        <w:rPr>
          <w:rFonts w:ascii="Palatino Linotype" w:hAnsi="Palatino Linotype"/>
          <w:i/>
          <w:noProof/>
          <w:sz w:val="18"/>
          <w:szCs w:val="18"/>
          <w:rPrChange w:id="18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84"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18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86" w:author="Thomas Erol Tavolara" w:date="2022-11-22T17:28:00Z">
            <w:rPr>
              <w:rFonts w:ascii="Palatino Linotype" w:hAnsi="Palatino Linotype"/>
              <w:noProof/>
              <w:sz w:val="18"/>
              <w:szCs w:val="18"/>
            </w:rPr>
          </w:rPrChange>
        </w:rPr>
        <w:t>Sánchez-Tarragó,</w:t>
      </w:r>
      <w:r w:rsidRPr="009F451C">
        <w:rPr>
          <w:rFonts w:ascii="Palatino Linotype" w:hAnsi="Palatino Linotype"/>
          <w:i/>
          <w:noProof/>
          <w:sz w:val="18"/>
          <w:szCs w:val="18"/>
          <w:rPrChange w:id="18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88" w:author="Thomas Erol Tavolara" w:date="2022-11-22T17:28:00Z">
            <w:rPr>
              <w:rFonts w:ascii="Palatino Linotype" w:hAnsi="Palatino Linotype"/>
              <w:noProof/>
              <w:sz w:val="18"/>
              <w:szCs w:val="18"/>
            </w:rPr>
          </w:rPrChange>
        </w:rPr>
        <w:t>D.n.;</w:t>
      </w:r>
      <w:r w:rsidRPr="009F451C">
        <w:rPr>
          <w:rFonts w:ascii="Palatino Linotype" w:hAnsi="Palatino Linotype"/>
          <w:i/>
          <w:noProof/>
          <w:sz w:val="18"/>
          <w:szCs w:val="18"/>
          <w:rPrChange w:id="18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90" w:author="Thomas Erol Tavolara" w:date="2022-11-22T17:28:00Z">
            <w:rPr>
              <w:rFonts w:ascii="Palatino Linotype" w:hAnsi="Palatino Linotype"/>
              <w:noProof/>
              <w:sz w:val="18"/>
              <w:szCs w:val="18"/>
            </w:rPr>
          </w:rPrChange>
        </w:rPr>
        <w:t>Vluymans,</w:t>
      </w:r>
      <w:r w:rsidRPr="009F451C">
        <w:rPr>
          <w:rFonts w:ascii="Palatino Linotype" w:hAnsi="Palatino Linotype"/>
          <w:i/>
          <w:noProof/>
          <w:sz w:val="18"/>
          <w:szCs w:val="18"/>
          <w:rPrChange w:id="18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892"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1893" w:author="Thomas Erol Tavolara" w:date="2022-11-22T17:28:00Z">
            <w:rPr>
              <w:rFonts w:ascii="Palatino Linotype" w:hAnsi="Palatino Linotype"/>
              <w:i/>
              <w:noProof/>
              <w:sz w:val="18"/>
              <w:szCs w:val="18"/>
            </w:rPr>
          </w:rPrChange>
        </w:rPr>
        <w:t xml:space="preserve"> </w:t>
      </w:r>
      <w:r w:rsidRPr="009F451C">
        <w:rPr>
          <w:rFonts w:ascii="Palatino Linotype" w:hAnsi="Palatino Linotype"/>
          <w:i/>
          <w:iCs/>
          <w:noProof/>
          <w:sz w:val="18"/>
          <w:szCs w:val="18"/>
          <w:rPrChange w:id="1894" w:author="Thomas Erol Tavolara" w:date="2022-11-22T17:28:00Z">
            <w:rPr>
              <w:rFonts w:ascii="Palatino Linotype" w:hAnsi="Palatino Linotype"/>
              <w:i/>
              <w:iCs/>
              <w:noProof/>
              <w:sz w:val="18"/>
              <w:szCs w:val="18"/>
            </w:rPr>
          </w:rPrChange>
        </w:rPr>
        <w:t>Multiple Instance Learning: Foundations and Algorithms</w:t>
      </w:r>
      <w:r w:rsidRPr="009F451C">
        <w:rPr>
          <w:rFonts w:ascii="Palatino Linotype" w:hAnsi="Palatino Linotype"/>
          <w:noProof/>
          <w:sz w:val="18"/>
          <w:szCs w:val="18"/>
          <w:rPrChange w:id="1895"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1896"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1897" w:author="Thomas Erol Tavolara" w:date="2022-11-22T17:28:00Z">
            <w:rPr>
              <w:rFonts w:ascii="Palatino Linotype" w:hAnsi="Palatino Linotype"/>
              <w:iCs/>
              <w:noProof/>
              <w:sz w:val="18"/>
              <w:szCs w:val="18"/>
              <w:highlight w:val="yellow"/>
            </w:rPr>
          </w:rPrChange>
        </w:rPr>
        <w:t>Springer: Berlin/Heidelberg, Germany</w:t>
      </w:r>
      <w:r w:rsidRPr="009F451C">
        <w:rPr>
          <w:rFonts w:ascii="Palatino Linotype" w:hAnsi="Palatino Linotype"/>
          <w:iCs/>
          <w:noProof/>
          <w:sz w:val="18"/>
          <w:szCs w:val="18"/>
          <w:rPrChange w:id="1898" w:author="Thomas Erol Tavolara" w:date="2022-11-22T17:28:00Z">
            <w:rPr>
              <w:rFonts w:ascii="Palatino Linotype" w:hAnsi="Palatino Linotype"/>
              <w:iCs/>
              <w:noProof/>
              <w:sz w:val="18"/>
              <w:szCs w:val="18"/>
            </w:rPr>
          </w:rPrChange>
        </w:rPr>
        <w:t xml:space="preserve">, </w:t>
      </w:r>
      <w:r w:rsidRPr="009F451C">
        <w:rPr>
          <w:rFonts w:ascii="Palatino Linotype" w:hAnsi="Palatino Linotype"/>
          <w:noProof/>
          <w:sz w:val="18"/>
          <w:szCs w:val="18"/>
          <w:rPrChange w:id="1899" w:author="Thomas Erol Tavolara" w:date="2022-11-22T17:28:00Z">
            <w:rPr>
              <w:rFonts w:ascii="Palatino Linotype" w:hAnsi="Palatino Linotype"/>
              <w:noProof/>
              <w:sz w:val="18"/>
              <w:szCs w:val="18"/>
            </w:rPr>
          </w:rPrChange>
        </w:rPr>
        <w:t>2016. https://doi.org/10.1007/978-3-319-47759-6.</w:t>
      </w:r>
    </w:p>
    <w:p w14:paraId="7C827DBE"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900"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901" w:author="Thomas Erol Tavolara" w:date="2022-11-22T17:28:00Z">
            <w:rPr>
              <w:rFonts w:ascii="Palatino Linotype" w:hAnsi="Palatino Linotype"/>
              <w:sz w:val="18"/>
              <w:szCs w:val="18"/>
            </w:rPr>
          </w:rPrChange>
        </w:rPr>
        <w:t>Maron,</w:t>
      </w:r>
      <w:r w:rsidRPr="009F451C">
        <w:rPr>
          <w:rFonts w:ascii="Palatino Linotype" w:hAnsi="Palatino Linotype"/>
          <w:i/>
          <w:sz w:val="18"/>
          <w:szCs w:val="18"/>
          <w:rPrChange w:id="19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03" w:author="Thomas Erol Tavolara" w:date="2022-11-22T17:28:00Z">
            <w:rPr>
              <w:rFonts w:ascii="Palatino Linotype" w:hAnsi="Palatino Linotype"/>
              <w:sz w:val="18"/>
              <w:szCs w:val="18"/>
            </w:rPr>
          </w:rPrChange>
        </w:rPr>
        <w:t>O.;</w:t>
      </w:r>
      <w:r w:rsidRPr="009F451C">
        <w:rPr>
          <w:rFonts w:ascii="Palatino Linotype" w:hAnsi="Palatino Linotype"/>
          <w:i/>
          <w:sz w:val="18"/>
          <w:szCs w:val="18"/>
          <w:rPrChange w:id="19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05" w:author="Thomas Erol Tavolara" w:date="2022-11-22T17:28:00Z">
            <w:rPr>
              <w:rFonts w:ascii="Palatino Linotype" w:hAnsi="Palatino Linotype"/>
              <w:sz w:val="18"/>
              <w:szCs w:val="18"/>
            </w:rPr>
          </w:rPrChange>
        </w:rPr>
        <w:t>Lozano-Pérez,</w:t>
      </w:r>
      <w:r w:rsidRPr="009F451C">
        <w:rPr>
          <w:rFonts w:ascii="Palatino Linotype" w:hAnsi="Palatino Linotype"/>
          <w:i/>
          <w:sz w:val="18"/>
          <w:szCs w:val="18"/>
          <w:rPrChange w:id="19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07"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19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09"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19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11" w:author="Thomas Erol Tavolara" w:date="2022-11-22T17:28:00Z">
            <w:rPr>
              <w:rFonts w:ascii="Palatino Linotype" w:hAnsi="Palatino Linotype"/>
              <w:sz w:val="18"/>
              <w:szCs w:val="18"/>
            </w:rPr>
          </w:rPrChange>
        </w:rPr>
        <w:t>framework</w:t>
      </w:r>
      <w:r w:rsidRPr="009F451C">
        <w:rPr>
          <w:rFonts w:ascii="Palatino Linotype" w:hAnsi="Palatino Linotype"/>
          <w:i/>
          <w:sz w:val="18"/>
          <w:szCs w:val="18"/>
          <w:rPrChange w:id="19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13"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191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15" w:author="Thomas Erol Tavolara" w:date="2022-11-22T17:28:00Z">
            <w:rPr>
              <w:rFonts w:ascii="Palatino Linotype" w:hAnsi="Palatino Linotype"/>
              <w:sz w:val="18"/>
              <w:szCs w:val="18"/>
            </w:rPr>
          </w:rPrChange>
        </w:rPr>
        <w:t>multiple-instance</w:t>
      </w:r>
      <w:r w:rsidRPr="009F451C">
        <w:rPr>
          <w:rFonts w:ascii="Palatino Linotype" w:hAnsi="Palatino Linotype"/>
          <w:i/>
          <w:sz w:val="18"/>
          <w:szCs w:val="18"/>
          <w:rPrChange w:id="19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17"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1918" w:author="Thomas Erol Tavolara" w:date="2022-11-22T17:28:00Z">
            <w:rPr>
              <w:rFonts w:ascii="Palatino Linotype" w:hAnsi="Palatino Linotype"/>
              <w:i/>
              <w:sz w:val="18"/>
              <w:szCs w:val="18"/>
            </w:rPr>
          </w:rPrChange>
        </w:rPr>
        <w:t xml:space="preserve"> Adv. Neural Inf. Process. Syst. </w:t>
      </w:r>
      <w:r w:rsidRPr="009F451C">
        <w:rPr>
          <w:rFonts w:ascii="Palatino Linotype" w:hAnsi="Palatino Linotype"/>
          <w:b/>
          <w:sz w:val="18"/>
          <w:szCs w:val="18"/>
          <w:rPrChange w:id="1919" w:author="Thomas Erol Tavolara" w:date="2022-11-22T17:28:00Z">
            <w:rPr>
              <w:rFonts w:ascii="Palatino Linotype" w:hAnsi="Palatino Linotype"/>
              <w:b/>
              <w:sz w:val="18"/>
              <w:szCs w:val="18"/>
            </w:rPr>
          </w:rPrChange>
        </w:rPr>
        <w:t>1997</w:t>
      </w:r>
      <w:r w:rsidRPr="009F451C">
        <w:rPr>
          <w:rFonts w:ascii="Palatino Linotype" w:hAnsi="Palatino Linotype"/>
          <w:sz w:val="18"/>
          <w:szCs w:val="18"/>
          <w:rPrChange w:id="192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921" w:author="Thomas Erol Tavolara" w:date="2022-11-22T17:28:00Z">
            <w:rPr>
              <w:rFonts w:ascii="Palatino Linotype" w:hAnsi="Palatino Linotype"/>
              <w:i/>
              <w:sz w:val="18"/>
              <w:szCs w:val="18"/>
            </w:rPr>
          </w:rPrChange>
        </w:rPr>
        <w:t xml:space="preserve"> </w:t>
      </w:r>
      <w:commentRangeStart w:id="1922"/>
      <w:r w:rsidRPr="009F451C">
        <w:rPr>
          <w:rFonts w:ascii="Palatino Linotype" w:hAnsi="Palatino Linotype"/>
          <w:i/>
          <w:sz w:val="18"/>
          <w:szCs w:val="18"/>
          <w:rPrChange w:id="1923" w:author="Thomas Erol Tavolara" w:date="2022-11-22T17:28:00Z">
            <w:rPr>
              <w:rFonts w:ascii="Palatino Linotype" w:hAnsi="Palatino Linotype"/>
              <w:i/>
              <w:sz w:val="18"/>
              <w:szCs w:val="18"/>
              <w:highlight w:val="yellow"/>
            </w:rPr>
          </w:rPrChange>
        </w:rPr>
        <w:t>10</w:t>
      </w:r>
      <w:commentRangeEnd w:id="1922"/>
      <w:r w:rsidRPr="009F451C">
        <w:rPr>
          <w:rStyle w:val="CommentReference"/>
          <w:rFonts w:ascii="Palatino Linotype" w:hAnsi="Palatino Linotype" w:cs="Times New Roman"/>
          <w:noProof/>
          <w:lang w:eastAsia="zh-CN"/>
          <w:rPrChange w:id="1924" w:author="Thomas Erol Tavolara" w:date="2022-11-22T17:28:00Z">
            <w:rPr>
              <w:rStyle w:val="CommentReference"/>
              <w:rFonts w:ascii="Palatino Linotype" w:hAnsi="Palatino Linotype" w:cs="Times New Roman"/>
              <w:noProof/>
              <w:lang w:eastAsia="zh-CN"/>
            </w:rPr>
          </w:rPrChange>
        </w:rPr>
        <w:commentReference w:id="1922"/>
      </w:r>
      <w:r w:rsidRPr="009F451C">
        <w:rPr>
          <w:rFonts w:ascii="Palatino Linotype" w:hAnsi="Palatino Linotype"/>
          <w:sz w:val="18"/>
          <w:szCs w:val="18"/>
          <w:rPrChange w:id="1925" w:author="Thomas Erol Tavolara" w:date="2022-11-22T17:28:00Z">
            <w:rPr>
              <w:rFonts w:ascii="Palatino Linotype" w:hAnsi="Palatino Linotype"/>
              <w:sz w:val="18"/>
              <w:szCs w:val="18"/>
            </w:rPr>
          </w:rPrChange>
        </w:rPr>
        <w:t>.</w:t>
      </w:r>
    </w:p>
    <w:p w14:paraId="351EE0A7"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1926"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1927"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19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29"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193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931" w:author="Thomas Erol Tavolara" w:date="2022-11-22T17:28:00Z">
            <w:rPr>
              <w:rFonts w:ascii="Palatino Linotype" w:hAnsi="Palatino Linotype"/>
              <w:sz w:val="18"/>
              <w:szCs w:val="18"/>
            </w:rPr>
          </w:rPrChange>
        </w:rPr>
        <w:t>Kornblith</w:t>
      </w:r>
      <w:proofErr w:type="spellEnd"/>
      <w:r w:rsidRPr="009F451C">
        <w:rPr>
          <w:rFonts w:ascii="Palatino Linotype" w:hAnsi="Palatino Linotype"/>
          <w:sz w:val="18"/>
          <w:szCs w:val="18"/>
          <w:rPrChange w:id="193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9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34"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1935"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1936" w:author="Thomas Erol Tavolara" w:date="2022-11-22T17:28:00Z">
            <w:rPr>
              <w:rFonts w:ascii="Palatino Linotype" w:hAnsi="Palatino Linotype"/>
              <w:sz w:val="18"/>
              <w:szCs w:val="18"/>
            </w:rPr>
          </w:rPrChange>
        </w:rPr>
        <w:t>Norouzi</w:t>
      </w:r>
      <w:proofErr w:type="spellEnd"/>
      <w:r w:rsidRPr="009F451C">
        <w:rPr>
          <w:rFonts w:ascii="Palatino Linotype" w:hAnsi="Palatino Linotype"/>
          <w:sz w:val="18"/>
          <w:szCs w:val="18"/>
          <w:rPrChange w:id="193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93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39"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194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41" w:author="Thomas Erol Tavolara" w:date="2022-11-22T17:28:00Z">
            <w:rPr>
              <w:rFonts w:ascii="Palatino Linotype" w:hAnsi="Palatino Linotype"/>
              <w:sz w:val="18"/>
              <w:szCs w:val="18"/>
            </w:rPr>
          </w:rPrChange>
        </w:rPr>
        <w:t>Hinton,</w:t>
      </w:r>
      <w:r w:rsidRPr="009F451C">
        <w:rPr>
          <w:rFonts w:ascii="Palatino Linotype" w:hAnsi="Palatino Linotype"/>
          <w:i/>
          <w:sz w:val="18"/>
          <w:szCs w:val="18"/>
          <w:rPrChange w:id="194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43"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194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45"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194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47" w:author="Thomas Erol Tavolara" w:date="2022-11-22T17:28:00Z">
            <w:rPr>
              <w:rFonts w:ascii="Palatino Linotype" w:hAnsi="Palatino Linotype"/>
              <w:sz w:val="18"/>
              <w:szCs w:val="18"/>
            </w:rPr>
          </w:rPrChange>
        </w:rPr>
        <w:t>simple</w:t>
      </w:r>
      <w:r w:rsidRPr="009F451C">
        <w:rPr>
          <w:rFonts w:ascii="Palatino Linotype" w:hAnsi="Palatino Linotype"/>
          <w:i/>
          <w:sz w:val="18"/>
          <w:szCs w:val="18"/>
          <w:rPrChange w:id="194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49" w:author="Thomas Erol Tavolara" w:date="2022-11-22T17:28:00Z">
            <w:rPr>
              <w:rFonts w:ascii="Palatino Linotype" w:hAnsi="Palatino Linotype"/>
              <w:sz w:val="18"/>
              <w:szCs w:val="18"/>
            </w:rPr>
          </w:rPrChange>
        </w:rPr>
        <w:t>framework</w:t>
      </w:r>
      <w:r w:rsidRPr="009F451C">
        <w:rPr>
          <w:rFonts w:ascii="Palatino Linotype" w:hAnsi="Palatino Linotype"/>
          <w:i/>
          <w:sz w:val="18"/>
          <w:szCs w:val="18"/>
          <w:rPrChange w:id="19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51"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19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53" w:author="Thomas Erol Tavolara" w:date="2022-11-22T17:28:00Z">
            <w:rPr>
              <w:rFonts w:ascii="Palatino Linotype" w:hAnsi="Palatino Linotype"/>
              <w:sz w:val="18"/>
              <w:szCs w:val="18"/>
            </w:rPr>
          </w:rPrChange>
        </w:rPr>
        <w:t>contrastive</w:t>
      </w:r>
      <w:r w:rsidRPr="009F451C">
        <w:rPr>
          <w:rFonts w:ascii="Palatino Linotype" w:hAnsi="Palatino Linotype"/>
          <w:i/>
          <w:sz w:val="18"/>
          <w:szCs w:val="18"/>
          <w:rPrChange w:id="195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55"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195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57" w:author="Thomas Erol Tavolara" w:date="2022-11-22T17:28:00Z">
            <w:rPr>
              <w:rFonts w:ascii="Palatino Linotype" w:hAnsi="Palatino Linotype"/>
              <w:sz w:val="18"/>
              <w:szCs w:val="18"/>
            </w:rPr>
          </w:rPrChange>
        </w:rPr>
        <w:t>of</w:t>
      </w:r>
      <w:r w:rsidRPr="009F451C">
        <w:rPr>
          <w:rFonts w:ascii="Palatino Linotype" w:hAnsi="Palatino Linotype"/>
          <w:i/>
          <w:sz w:val="18"/>
          <w:szCs w:val="18"/>
          <w:rPrChange w:id="195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59" w:author="Thomas Erol Tavolara" w:date="2022-11-22T17:28:00Z">
            <w:rPr>
              <w:rFonts w:ascii="Palatino Linotype" w:hAnsi="Palatino Linotype"/>
              <w:sz w:val="18"/>
              <w:szCs w:val="18"/>
            </w:rPr>
          </w:rPrChange>
        </w:rPr>
        <w:t>visual</w:t>
      </w:r>
      <w:r w:rsidRPr="009F451C">
        <w:rPr>
          <w:rFonts w:ascii="Palatino Linotype" w:hAnsi="Palatino Linotype"/>
          <w:i/>
          <w:sz w:val="18"/>
          <w:szCs w:val="18"/>
          <w:rPrChange w:id="196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61" w:author="Thomas Erol Tavolara" w:date="2022-11-22T17:28:00Z">
            <w:rPr>
              <w:rFonts w:ascii="Palatino Linotype" w:hAnsi="Palatino Linotype"/>
              <w:sz w:val="18"/>
              <w:szCs w:val="18"/>
            </w:rPr>
          </w:rPrChange>
        </w:rPr>
        <w:t>representations.</w:t>
      </w:r>
      <w:r w:rsidRPr="009F451C">
        <w:rPr>
          <w:rFonts w:ascii="Palatino Linotype" w:hAnsi="Palatino Linotype"/>
          <w:i/>
          <w:sz w:val="18"/>
          <w:szCs w:val="18"/>
          <w:rPrChange w:id="1962"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1963"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19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65"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19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67"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19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69"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19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71" w:author="Thomas Erol Tavolara" w:date="2022-11-22T17:28:00Z">
            <w:rPr>
              <w:rFonts w:ascii="Palatino Linotype" w:hAnsi="Palatino Linotype"/>
              <w:noProof/>
              <w:sz w:val="18"/>
              <w:szCs w:val="18"/>
            </w:rPr>
          </w:rPrChange>
        </w:rPr>
        <w:t>PMLR,</w:t>
      </w:r>
      <w:r w:rsidRPr="009F451C">
        <w:rPr>
          <w:rFonts w:ascii="Palatino Linotype" w:hAnsi="Palatino Linotype"/>
          <w:i/>
          <w:noProof/>
          <w:sz w:val="18"/>
          <w:szCs w:val="18"/>
          <w:rPrChange w:id="1972"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1973" w:author="Thomas Erol Tavolara" w:date="2022-11-22T17:28:00Z">
            <w:rPr>
              <w:rFonts w:ascii="Palatino Linotype" w:hAnsi="Palatino Linotype"/>
              <w:iCs/>
              <w:noProof/>
              <w:sz w:val="18"/>
              <w:szCs w:val="18"/>
              <w:highlight w:val="yellow"/>
            </w:rPr>
          </w:rPrChange>
        </w:rPr>
        <w:t xml:space="preserve">Virtual, </w:t>
      </w:r>
      <w:r w:rsidRPr="009F451C">
        <w:rPr>
          <w:rFonts w:ascii="Palatino Linotype" w:hAnsi="Palatino Linotype"/>
          <w:noProof/>
          <w:sz w:val="18"/>
          <w:szCs w:val="18"/>
          <w:rPrChange w:id="1974" w:author="Thomas Erol Tavolara" w:date="2022-11-22T17:28:00Z">
            <w:rPr>
              <w:rFonts w:ascii="Palatino Linotype" w:hAnsi="Palatino Linotype"/>
              <w:noProof/>
              <w:sz w:val="18"/>
              <w:szCs w:val="18"/>
              <w:highlight w:val="yellow"/>
            </w:rPr>
          </w:rPrChange>
        </w:rPr>
        <w:t>26–28 August 2020</w:t>
      </w:r>
      <w:r w:rsidRPr="009F451C">
        <w:rPr>
          <w:rFonts w:ascii="Palatino Linotype" w:hAnsi="Palatino Linotype"/>
          <w:sz w:val="18"/>
          <w:szCs w:val="18"/>
          <w:rPrChange w:id="197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197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77" w:author="Thomas Erol Tavolara" w:date="2022-11-22T17:28:00Z">
            <w:rPr>
              <w:rFonts w:ascii="Palatino Linotype" w:hAnsi="Palatino Linotype"/>
              <w:sz w:val="18"/>
              <w:szCs w:val="18"/>
            </w:rPr>
          </w:rPrChange>
        </w:rPr>
        <w:t>pp.</w:t>
      </w:r>
      <w:r w:rsidRPr="009F451C">
        <w:rPr>
          <w:rFonts w:ascii="Palatino Linotype" w:hAnsi="Palatino Linotype"/>
          <w:i/>
          <w:sz w:val="18"/>
          <w:szCs w:val="18"/>
          <w:rPrChange w:id="197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1979" w:author="Thomas Erol Tavolara" w:date="2022-11-22T17:28:00Z">
            <w:rPr>
              <w:rFonts w:ascii="Palatino Linotype" w:hAnsi="Palatino Linotype"/>
              <w:sz w:val="18"/>
              <w:szCs w:val="18"/>
            </w:rPr>
          </w:rPrChange>
        </w:rPr>
        <w:t>1597–1607.</w:t>
      </w:r>
    </w:p>
    <w:p w14:paraId="7C9D3F9B"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1980"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1981" w:author="Thomas Erol Tavolara" w:date="2022-11-22T17:28:00Z">
            <w:rPr>
              <w:rFonts w:ascii="Palatino Linotype" w:hAnsi="Palatino Linotype"/>
              <w:noProof/>
              <w:sz w:val="18"/>
              <w:szCs w:val="18"/>
            </w:rPr>
          </w:rPrChange>
        </w:rPr>
        <w:t>Fashi,</w:t>
      </w:r>
      <w:r w:rsidRPr="009F451C">
        <w:rPr>
          <w:rFonts w:ascii="Palatino Linotype" w:hAnsi="Palatino Linotype"/>
          <w:i/>
          <w:noProof/>
          <w:sz w:val="18"/>
          <w:szCs w:val="18"/>
          <w:rPrChange w:id="19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83" w:author="Thomas Erol Tavolara" w:date="2022-11-22T17:28:00Z">
            <w:rPr>
              <w:rFonts w:ascii="Palatino Linotype" w:hAnsi="Palatino Linotype"/>
              <w:noProof/>
              <w:sz w:val="18"/>
              <w:szCs w:val="18"/>
            </w:rPr>
          </w:rPrChange>
        </w:rPr>
        <w:t>P.A.;</w:t>
      </w:r>
      <w:r w:rsidRPr="009F451C">
        <w:rPr>
          <w:rFonts w:ascii="Palatino Linotype" w:hAnsi="Palatino Linotype"/>
          <w:i/>
          <w:noProof/>
          <w:sz w:val="18"/>
          <w:szCs w:val="18"/>
          <w:rPrChange w:id="19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85" w:author="Thomas Erol Tavolara" w:date="2022-11-22T17:28:00Z">
            <w:rPr>
              <w:rFonts w:ascii="Palatino Linotype" w:hAnsi="Palatino Linotype"/>
              <w:noProof/>
              <w:sz w:val="18"/>
              <w:szCs w:val="18"/>
            </w:rPr>
          </w:rPrChange>
        </w:rPr>
        <w:t>Hemati,</w:t>
      </w:r>
      <w:r w:rsidRPr="009F451C">
        <w:rPr>
          <w:rFonts w:ascii="Palatino Linotype" w:hAnsi="Palatino Linotype"/>
          <w:i/>
          <w:noProof/>
          <w:sz w:val="18"/>
          <w:szCs w:val="18"/>
          <w:rPrChange w:id="19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87"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19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89" w:author="Thomas Erol Tavolara" w:date="2022-11-22T17:28:00Z">
            <w:rPr>
              <w:rFonts w:ascii="Palatino Linotype" w:hAnsi="Palatino Linotype"/>
              <w:noProof/>
              <w:sz w:val="18"/>
              <w:szCs w:val="18"/>
            </w:rPr>
          </w:rPrChange>
        </w:rPr>
        <w:t>Babaie,</w:t>
      </w:r>
      <w:r w:rsidRPr="009F451C">
        <w:rPr>
          <w:rFonts w:ascii="Palatino Linotype" w:hAnsi="Palatino Linotype"/>
          <w:i/>
          <w:noProof/>
          <w:sz w:val="18"/>
          <w:szCs w:val="18"/>
          <w:rPrChange w:id="19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91"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19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93" w:author="Thomas Erol Tavolara" w:date="2022-11-22T17:28:00Z">
            <w:rPr>
              <w:rFonts w:ascii="Palatino Linotype" w:hAnsi="Palatino Linotype"/>
              <w:noProof/>
              <w:sz w:val="18"/>
              <w:szCs w:val="18"/>
            </w:rPr>
          </w:rPrChange>
        </w:rPr>
        <w:t>Gonzalez,</w:t>
      </w:r>
      <w:r w:rsidRPr="009F451C">
        <w:rPr>
          <w:rFonts w:ascii="Palatino Linotype" w:hAnsi="Palatino Linotype"/>
          <w:i/>
          <w:noProof/>
          <w:sz w:val="18"/>
          <w:szCs w:val="18"/>
          <w:rPrChange w:id="19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95" w:author="Thomas Erol Tavolara" w:date="2022-11-22T17:28:00Z">
            <w:rPr>
              <w:rFonts w:ascii="Palatino Linotype" w:hAnsi="Palatino Linotype"/>
              <w:noProof/>
              <w:sz w:val="18"/>
              <w:szCs w:val="18"/>
            </w:rPr>
          </w:rPrChange>
        </w:rPr>
        <w:t>R.;</w:t>
      </w:r>
      <w:r w:rsidRPr="009F451C">
        <w:rPr>
          <w:rFonts w:ascii="Palatino Linotype" w:hAnsi="Palatino Linotype"/>
          <w:i/>
          <w:noProof/>
          <w:sz w:val="18"/>
          <w:szCs w:val="18"/>
          <w:rPrChange w:id="19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97" w:author="Thomas Erol Tavolara" w:date="2022-11-22T17:28:00Z">
            <w:rPr>
              <w:rFonts w:ascii="Palatino Linotype" w:hAnsi="Palatino Linotype"/>
              <w:noProof/>
              <w:sz w:val="18"/>
              <w:szCs w:val="18"/>
            </w:rPr>
          </w:rPrChange>
        </w:rPr>
        <w:t>Tizhoosh,</w:t>
      </w:r>
      <w:r w:rsidRPr="009F451C">
        <w:rPr>
          <w:rFonts w:ascii="Palatino Linotype" w:hAnsi="Palatino Linotype"/>
          <w:i/>
          <w:noProof/>
          <w:sz w:val="18"/>
          <w:szCs w:val="18"/>
          <w:rPrChange w:id="19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1999" w:author="Thomas Erol Tavolara" w:date="2022-11-22T17:28:00Z">
            <w:rPr>
              <w:rFonts w:ascii="Palatino Linotype" w:hAnsi="Palatino Linotype"/>
              <w:noProof/>
              <w:sz w:val="18"/>
              <w:szCs w:val="18"/>
            </w:rPr>
          </w:rPrChange>
        </w:rPr>
        <w:t>H.R.</w:t>
      </w:r>
      <w:r w:rsidRPr="009F451C">
        <w:rPr>
          <w:rFonts w:ascii="Palatino Linotype" w:hAnsi="Palatino Linotype"/>
          <w:i/>
          <w:noProof/>
          <w:sz w:val="18"/>
          <w:szCs w:val="18"/>
          <w:rPrChange w:id="20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01"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0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03" w:author="Thomas Erol Tavolara" w:date="2022-11-22T17:28:00Z">
            <w:rPr>
              <w:rFonts w:ascii="Palatino Linotype" w:hAnsi="Palatino Linotype"/>
              <w:noProof/>
              <w:sz w:val="18"/>
              <w:szCs w:val="18"/>
            </w:rPr>
          </w:rPrChange>
        </w:rPr>
        <w:t>self-supervised</w:t>
      </w:r>
      <w:r w:rsidRPr="009F451C">
        <w:rPr>
          <w:rFonts w:ascii="Palatino Linotype" w:hAnsi="Palatino Linotype"/>
          <w:i/>
          <w:noProof/>
          <w:sz w:val="18"/>
          <w:szCs w:val="18"/>
          <w:rPrChange w:id="20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05" w:author="Thomas Erol Tavolara" w:date="2022-11-22T17:28:00Z">
            <w:rPr>
              <w:rFonts w:ascii="Palatino Linotype" w:hAnsi="Palatino Linotype"/>
              <w:noProof/>
              <w:sz w:val="18"/>
              <w:szCs w:val="18"/>
            </w:rPr>
          </w:rPrChange>
        </w:rPr>
        <w:t>contrastive</w:t>
      </w:r>
      <w:r w:rsidRPr="009F451C">
        <w:rPr>
          <w:rFonts w:ascii="Palatino Linotype" w:hAnsi="Palatino Linotype"/>
          <w:i/>
          <w:noProof/>
          <w:sz w:val="18"/>
          <w:szCs w:val="18"/>
          <w:rPrChange w:id="20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07"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0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09" w:author="Thomas Erol Tavolara" w:date="2022-11-22T17:28:00Z">
            <w:rPr>
              <w:rFonts w:ascii="Palatino Linotype" w:hAnsi="Palatino Linotype"/>
              <w:noProof/>
              <w:sz w:val="18"/>
              <w:szCs w:val="18"/>
            </w:rPr>
          </w:rPrChange>
        </w:rPr>
        <w:t>approach</w:t>
      </w:r>
      <w:r w:rsidRPr="009F451C">
        <w:rPr>
          <w:rFonts w:ascii="Palatino Linotype" w:hAnsi="Palatino Linotype"/>
          <w:i/>
          <w:noProof/>
          <w:sz w:val="18"/>
          <w:szCs w:val="18"/>
          <w:rPrChange w:id="20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11"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20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13" w:author="Thomas Erol Tavolara" w:date="2022-11-22T17:28:00Z">
            <w:rPr>
              <w:rFonts w:ascii="Palatino Linotype" w:hAnsi="Palatino Linotype"/>
              <w:noProof/>
              <w:sz w:val="18"/>
              <w:szCs w:val="18"/>
            </w:rPr>
          </w:rPrChange>
        </w:rPr>
        <w:t>whole</w:t>
      </w:r>
      <w:r w:rsidRPr="009F451C">
        <w:rPr>
          <w:rFonts w:ascii="Palatino Linotype" w:hAnsi="Palatino Linotype"/>
          <w:i/>
          <w:noProof/>
          <w:sz w:val="18"/>
          <w:szCs w:val="18"/>
          <w:rPrChange w:id="20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15" w:author="Thomas Erol Tavolara" w:date="2022-11-22T17:28:00Z">
            <w:rPr>
              <w:rFonts w:ascii="Palatino Linotype" w:hAnsi="Palatino Linotype"/>
              <w:noProof/>
              <w:sz w:val="18"/>
              <w:szCs w:val="18"/>
            </w:rPr>
          </w:rPrChange>
        </w:rPr>
        <w:t>slide</w:t>
      </w:r>
      <w:r w:rsidRPr="009F451C">
        <w:rPr>
          <w:rFonts w:ascii="Palatino Linotype" w:hAnsi="Palatino Linotype"/>
          <w:i/>
          <w:noProof/>
          <w:sz w:val="18"/>
          <w:szCs w:val="18"/>
          <w:rPrChange w:id="20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17"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20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19" w:author="Thomas Erol Tavolara" w:date="2022-11-22T17:28:00Z">
            <w:rPr>
              <w:rFonts w:ascii="Palatino Linotype" w:hAnsi="Palatino Linotype"/>
              <w:noProof/>
              <w:sz w:val="18"/>
              <w:szCs w:val="18"/>
            </w:rPr>
          </w:rPrChange>
        </w:rPr>
        <w:t>representation</w:t>
      </w:r>
      <w:r w:rsidRPr="009F451C">
        <w:rPr>
          <w:rFonts w:ascii="Palatino Linotype" w:hAnsi="Palatino Linotype"/>
          <w:i/>
          <w:noProof/>
          <w:sz w:val="18"/>
          <w:szCs w:val="18"/>
          <w:rPrChange w:id="20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21"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20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23" w:author="Thomas Erol Tavolara" w:date="2022-11-22T17:28:00Z">
            <w:rPr>
              <w:rFonts w:ascii="Palatino Linotype" w:hAnsi="Palatino Linotype"/>
              <w:noProof/>
              <w:sz w:val="18"/>
              <w:szCs w:val="18"/>
            </w:rPr>
          </w:rPrChange>
        </w:rPr>
        <w:t>digital</w:t>
      </w:r>
      <w:r w:rsidRPr="009F451C">
        <w:rPr>
          <w:rFonts w:ascii="Palatino Linotype" w:hAnsi="Palatino Linotype"/>
          <w:i/>
          <w:noProof/>
          <w:sz w:val="18"/>
          <w:szCs w:val="18"/>
          <w:rPrChange w:id="20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25" w:author="Thomas Erol Tavolara" w:date="2022-11-22T17:28:00Z">
            <w:rPr>
              <w:rFonts w:ascii="Palatino Linotype" w:hAnsi="Palatino Linotype"/>
              <w:noProof/>
              <w:sz w:val="18"/>
              <w:szCs w:val="18"/>
            </w:rPr>
          </w:rPrChange>
        </w:rPr>
        <w:t>pathology.</w:t>
      </w:r>
      <w:r w:rsidRPr="009F451C">
        <w:rPr>
          <w:rFonts w:ascii="Palatino Linotype" w:hAnsi="Palatino Linotype"/>
          <w:i/>
          <w:noProof/>
          <w:sz w:val="18"/>
          <w:szCs w:val="18"/>
          <w:rPrChange w:id="2026" w:author="Thomas Erol Tavolara" w:date="2022-11-22T17:28:00Z">
            <w:rPr>
              <w:rFonts w:ascii="Palatino Linotype" w:hAnsi="Palatino Linotype"/>
              <w:i/>
              <w:noProof/>
              <w:sz w:val="18"/>
              <w:szCs w:val="18"/>
            </w:rPr>
          </w:rPrChange>
        </w:rPr>
        <w:t xml:space="preserve"> J. Pathol. Inform. </w:t>
      </w:r>
      <w:r w:rsidRPr="009F451C">
        <w:rPr>
          <w:rFonts w:ascii="Palatino Linotype" w:hAnsi="Palatino Linotype"/>
          <w:b/>
          <w:noProof/>
          <w:sz w:val="18"/>
          <w:szCs w:val="18"/>
          <w:rPrChange w:id="2027" w:author="Thomas Erol Tavolara" w:date="2022-11-22T17:28:00Z">
            <w:rPr>
              <w:rFonts w:ascii="Palatino Linotype" w:hAnsi="Palatino Linotype"/>
              <w:b/>
              <w:noProof/>
              <w:sz w:val="18"/>
              <w:szCs w:val="18"/>
            </w:rPr>
          </w:rPrChange>
        </w:rPr>
        <w:t>2022</w:t>
      </w:r>
      <w:r w:rsidRPr="009F451C">
        <w:rPr>
          <w:rFonts w:ascii="Palatino Linotype" w:hAnsi="Palatino Linotype"/>
          <w:noProof/>
          <w:sz w:val="18"/>
          <w:szCs w:val="18"/>
          <w:rPrChange w:id="2028"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029" w:author="Thomas Erol Tavolara" w:date="2022-11-22T17:28:00Z">
            <w:rPr>
              <w:rFonts w:ascii="Palatino Linotype" w:hAnsi="Palatino Linotype"/>
              <w:i/>
              <w:noProof/>
              <w:sz w:val="18"/>
              <w:szCs w:val="18"/>
            </w:rPr>
          </w:rPrChange>
        </w:rPr>
        <w:t xml:space="preserve"> 13</w:t>
      </w:r>
      <w:r w:rsidRPr="009F451C">
        <w:rPr>
          <w:rFonts w:ascii="Palatino Linotype" w:hAnsi="Palatino Linotype"/>
          <w:noProof/>
          <w:sz w:val="18"/>
          <w:szCs w:val="18"/>
          <w:rPrChange w:id="2030"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0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32" w:author="Thomas Erol Tavolara" w:date="2022-11-22T17:28:00Z">
            <w:rPr>
              <w:rFonts w:ascii="Palatino Linotype" w:hAnsi="Palatino Linotype"/>
              <w:noProof/>
              <w:sz w:val="18"/>
              <w:szCs w:val="18"/>
            </w:rPr>
          </w:rPrChange>
        </w:rPr>
        <w:t>100133.</w:t>
      </w:r>
    </w:p>
    <w:p w14:paraId="379E0E73"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033"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034" w:author="Thomas Erol Tavolara" w:date="2022-11-22T17:28:00Z">
            <w:rPr>
              <w:rFonts w:ascii="Palatino Linotype" w:hAnsi="Palatino Linotype"/>
              <w:noProof/>
              <w:sz w:val="18"/>
              <w:szCs w:val="18"/>
            </w:rPr>
          </w:rPrChange>
        </w:rPr>
        <w:t>Kingma,</w:t>
      </w:r>
      <w:r w:rsidRPr="009F451C">
        <w:rPr>
          <w:rFonts w:ascii="Palatino Linotype" w:hAnsi="Palatino Linotype"/>
          <w:i/>
          <w:noProof/>
          <w:sz w:val="18"/>
          <w:szCs w:val="18"/>
          <w:rPrChange w:id="20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36" w:author="Thomas Erol Tavolara" w:date="2022-11-22T17:28:00Z">
            <w:rPr>
              <w:rFonts w:ascii="Palatino Linotype" w:hAnsi="Palatino Linotype"/>
              <w:noProof/>
              <w:sz w:val="18"/>
              <w:szCs w:val="18"/>
            </w:rPr>
          </w:rPrChange>
        </w:rPr>
        <w:t>D.P.;</w:t>
      </w:r>
      <w:r w:rsidRPr="009F451C">
        <w:rPr>
          <w:rFonts w:ascii="Palatino Linotype" w:hAnsi="Palatino Linotype"/>
          <w:i/>
          <w:noProof/>
          <w:sz w:val="18"/>
          <w:szCs w:val="18"/>
          <w:rPrChange w:id="20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38" w:author="Thomas Erol Tavolara" w:date="2022-11-22T17:28:00Z">
            <w:rPr>
              <w:rFonts w:ascii="Palatino Linotype" w:hAnsi="Palatino Linotype"/>
              <w:noProof/>
              <w:sz w:val="18"/>
              <w:szCs w:val="18"/>
            </w:rPr>
          </w:rPrChange>
        </w:rPr>
        <w:t>Welling,</w:t>
      </w:r>
      <w:r w:rsidRPr="009F451C">
        <w:rPr>
          <w:rFonts w:ascii="Palatino Linotype" w:hAnsi="Palatino Linotype"/>
          <w:i/>
          <w:noProof/>
          <w:sz w:val="18"/>
          <w:szCs w:val="18"/>
          <w:rPrChange w:id="20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40"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20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42" w:author="Thomas Erol Tavolara" w:date="2022-11-22T17:28:00Z">
            <w:rPr>
              <w:rFonts w:ascii="Palatino Linotype" w:hAnsi="Palatino Linotype"/>
              <w:noProof/>
              <w:sz w:val="18"/>
              <w:szCs w:val="18"/>
            </w:rPr>
          </w:rPrChange>
        </w:rPr>
        <w:t>Auto-encoding</w:t>
      </w:r>
      <w:r w:rsidRPr="009F451C">
        <w:rPr>
          <w:rFonts w:ascii="Palatino Linotype" w:hAnsi="Palatino Linotype"/>
          <w:i/>
          <w:noProof/>
          <w:sz w:val="18"/>
          <w:szCs w:val="18"/>
          <w:rPrChange w:id="20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44" w:author="Thomas Erol Tavolara" w:date="2022-11-22T17:28:00Z">
            <w:rPr>
              <w:rFonts w:ascii="Palatino Linotype" w:hAnsi="Palatino Linotype"/>
              <w:noProof/>
              <w:sz w:val="18"/>
              <w:szCs w:val="18"/>
            </w:rPr>
          </w:rPrChange>
        </w:rPr>
        <w:t>variational</w:t>
      </w:r>
      <w:r w:rsidRPr="009F451C">
        <w:rPr>
          <w:rFonts w:ascii="Palatino Linotype" w:hAnsi="Palatino Linotype"/>
          <w:i/>
          <w:noProof/>
          <w:sz w:val="18"/>
          <w:szCs w:val="18"/>
          <w:rPrChange w:id="20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46" w:author="Thomas Erol Tavolara" w:date="2022-11-22T17:28:00Z">
            <w:rPr>
              <w:rFonts w:ascii="Palatino Linotype" w:hAnsi="Palatino Linotype"/>
              <w:noProof/>
              <w:sz w:val="18"/>
              <w:szCs w:val="18"/>
            </w:rPr>
          </w:rPrChange>
        </w:rPr>
        <w:t>bayes.</w:t>
      </w:r>
      <w:r w:rsidRPr="009F451C">
        <w:rPr>
          <w:rFonts w:ascii="Palatino Linotype" w:hAnsi="Palatino Linotype"/>
          <w:i/>
          <w:noProof/>
          <w:sz w:val="18"/>
          <w:szCs w:val="18"/>
          <w:rPrChange w:id="2047" w:author="Thomas Erol Tavolara" w:date="2022-11-22T17:28:00Z">
            <w:rPr>
              <w:rFonts w:ascii="Palatino Linotype" w:hAnsi="Palatino Linotype"/>
              <w:i/>
              <w:noProof/>
              <w:sz w:val="18"/>
              <w:szCs w:val="18"/>
            </w:rPr>
          </w:rPrChange>
        </w:rPr>
        <w:t xml:space="preserve"> arXiv Prepr. </w:t>
      </w:r>
      <w:r w:rsidRPr="009F451C">
        <w:rPr>
          <w:rFonts w:ascii="Palatino Linotype" w:hAnsi="Palatino Linotype"/>
          <w:b/>
          <w:noProof/>
          <w:sz w:val="18"/>
          <w:szCs w:val="18"/>
          <w:rPrChange w:id="2048" w:author="Thomas Erol Tavolara" w:date="2022-11-22T17:28:00Z">
            <w:rPr>
              <w:rFonts w:ascii="Palatino Linotype" w:hAnsi="Palatino Linotype"/>
              <w:b/>
              <w:noProof/>
              <w:sz w:val="18"/>
              <w:szCs w:val="18"/>
            </w:rPr>
          </w:rPrChange>
        </w:rPr>
        <w:t>2013</w:t>
      </w:r>
      <w:r w:rsidRPr="009F451C">
        <w:rPr>
          <w:rFonts w:ascii="Palatino Linotype" w:hAnsi="Palatino Linotype"/>
          <w:noProof/>
          <w:sz w:val="18"/>
          <w:szCs w:val="18"/>
          <w:rPrChange w:id="2049" w:author="Thomas Erol Tavolara" w:date="2022-11-22T17:28:00Z">
            <w:rPr>
              <w:rFonts w:ascii="Palatino Linotype" w:hAnsi="Palatino Linotype"/>
              <w:noProof/>
              <w:sz w:val="18"/>
              <w:szCs w:val="18"/>
            </w:rPr>
          </w:rPrChange>
        </w:rPr>
        <w:t xml:space="preserve">, </w:t>
      </w:r>
      <w:r w:rsidRPr="009F451C">
        <w:rPr>
          <w:rFonts w:ascii="Palatino Linotype" w:hAnsi="Palatino Linotype"/>
          <w:iCs/>
          <w:noProof/>
          <w:sz w:val="18"/>
          <w:szCs w:val="18"/>
          <w:rPrChange w:id="2050" w:author="Thomas Erol Tavolara" w:date="2022-11-22T17:28:00Z">
            <w:rPr>
              <w:rFonts w:ascii="Palatino Linotype" w:hAnsi="Palatino Linotype"/>
              <w:iCs/>
              <w:noProof/>
              <w:sz w:val="18"/>
              <w:szCs w:val="18"/>
            </w:rPr>
          </w:rPrChange>
        </w:rPr>
        <w:t>arXiv:1312.6114</w:t>
      </w:r>
      <w:r w:rsidRPr="009F451C">
        <w:rPr>
          <w:rFonts w:ascii="Palatino Linotype" w:hAnsi="Palatino Linotype"/>
          <w:i/>
          <w:noProof/>
          <w:sz w:val="18"/>
          <w:szCs w:val="18"/>
          <w:rPrChange w:id="2051" w:author="Thomas Erol Tavolara" w:date="2022-11-22T17:28:00Z">
            <w:rPr>
              <w:rFonts w:ascii="Palatino Linotype" w:hAnsi="Palatino Linotype"/>
              <w:i/>
              <w:noProof/>
              <w:sz w:val="18"/>
              <w:szCs w:val="18"/>
            </w:rPr>
          </w:rPrChange>
        </w:rPr>
        <w:t>.</w:t>
      </w:r>
    </w:p>
    <w:p w14:paraId="459D3668"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052"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053" w:author="Thomas Erol Tavolara" w:date="2022-11-22T17:28:00Z">
            <w:rPr>
              <w:rFonts w:ascii="Palatino Linotype" w:hAnsi="Palatino Linotype"/>
              <w:noProof/>
              <w:sz w:val="18"/>
              <w:szCs w:val="18"/>
            </w:rPr>
          </w:rPrChange>
        </w:rPr>
        <w:t>Setoodeh,</w:t>
      </w:r>
      <w:r w:rsidRPr="009F451C">
        <w:rPr>
          <w:rFonts w:ascii="Palatino Linotype" w:hAnsi="Palatino Linotype"/>
          <w:i/>
          <w:noProof/>
          <w:sz w:val="18"/>
          <w:szCs w:val="18"/>
          <w:rPrChange w:id="20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55" w:author="Thomas Erol Tavolara" w:date="2022-11-22T17:28:00Z">
            <w:rPr>
              <w:rFonts w:ascii="Palatino Linotype" w:hAnsi="Palatino Linotype"/>
              <w:noProof/>
              <w:sz w:val="18"/>
              <w:szCs w:val="18"/>
            </w:rPr>
          </w:rPrChange>
        </w:rPr>
        <w:t>P.;</w:t>
      </w:r>
      <w:r w:rsidRPr="009F451C">
        <w:rPr>
          <w:rFonts w:ascii="Palatino Linotype" w:hAnsi="Palatino Linotype"/>
          <w:i/>
          <w:noProof/>
          <w:sz w:val="18"/>
          <w:szCs w:val="18"/>
          <w:rPrChange w:id="20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57" w:author="Thomas Erol Tavolara" w:date="2022-11-22T17:28:00Z">
            <w:rPr>
              <w:rFonts w:ascii="Palatino Linotype" w:hAnsi="Palatino Linotype"/>
              <w:noProof/>
              <w:sz w:val="18"/>
              <w:szCs w:val="18"/>
            </w:rPr>
          </w:rPrChange>
        </w:rPr>
        <w:t>Habibi,</w:t>
      </w:r>
      <w:r w:rsidRPr="009F451C">
        <w:rPr>
          <w:rFonts w:ascii="Palatino Linotype" w:hAnsi="Palatino Linotype"/>
          <w:i/>
          <w:noProof/>
          <w:sz w:val="18"/>
          <w:szCs w:val="18"/>
          <w:rPrChange w:id="20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59"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20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61" w:author="Thomas Erol Tavolara" w:date="2022-11-22T17:28:00Z">
            <w:rPr>
              <w:rFonts w:ascii="Palatino Linotype" w:hAnsi="Palatino Linotype"/>
              <w:noProof/>
              <w:sz w:val="18"/>
              <w:szCs w:val="18"/>
            </w:rPr>
          </w:rPrChange>
        </w:rPr>
        <w:t>Haykin,</w:t>
      </w:r>
      <w:r w:rsidRPr="009F451C">
        <w:rPr>
          <w:rFonts w:ascii="Palatino Linotype" w:hAnsi="Palatino Linotype"/>
          <w:i/>
          <w:noProof/>
          <w:sz w:val="18"/>
          <w:szCs w:val="18"/>
          <w:rPrChange w:id="20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63" w:author="Thomas Erol Tavolara" w:date="2022-11-22T17:28:00Z">
            <w:rPr>
              <w:rFonts w:ascii="Palatino Linotype" w:hAnsi="Palatino Linotype"/>
              <w:noProof/>
              <w:sz w:val="18"/>
              <w:szCs w:val="18"/>
            </w:rPr>
          </w:rPrChange>
        </w:rPr>
        <w:t xml:space="preserve">S.S. </w:t>
      </w:r>
      <w:r w:rsidRPr="009F451C">
        <w:rPr>
          <w:rFonts w:ascii="Palatino Linotype" w:hAnsi="Palatino Linotype"/>
          <w:i/>
          <w:iCs/>
          <w:noProof/>
          <w:sz w:val="18"/>
          <w:szCs w:val="18"/>
          <w:rPrChange w:id="2064" w:author="Thomas Erol Tavolara" w:date="2022-11-22T17:28:00Z">
            <w:rPr>
              <w:rFonts w:ascii="Palatino Linotype" w:hAnsi="Palatino Linotype"/>
              <w:i/>
              <w:iCs/>
              <w:noProof/>
              <w:sz w:val="18"/>
              <w:szCs w:val="18"/>
            </w:rPr>
          </w:rPrChange>
        </w:rPr>
        <w:t>Nonlinear Filters: Theory and Applications</w:t>
      </w:r>
      <w:r w:rsidRPr="009F451C">
        <w:rPr>
          <w:rFonts w:ascii="Palatino Linotype" w:hAnsi="Palatino Linotype"/>
          <w:noProof/>
          <w:sz w:val="18"/>
          <w:szCs w:val="18"/>
          <w:rPrChange w:id="2065"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066"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2067" w:author="Thomas Erol Tavolara" w:date="2022-11-22T17:28:00Z">
            <w:rPr>
              <w:rFonts w:ascii="Palatino Linotype" w:hAnsi="Palatino Linotype"/>
              <w:iCs/>
              <w:noProof/>
              <w:sz w:val="18"/>
              <w:szCs w:val="18"/>
            </w:rPr>
          </w:rPrChange>
        </w:rPr>
        <w:t>John Wiley &amp; Sons:</w:t>
      </w:r>
      <w:r w:rsidRPr="009F451C">
        <w:rPr>
          <w:rFonts w:ascii="Palatino Linotype" w:hAnsi="Palatino Linotype"/>
          <w:bCs/>
          <w:noProof/>
          <w:sz w:val="18"/>
          <w:szCs w:val="18"/>
          <w:rPrChange w:id="2068" w:author="Thomas Erol Tavolara" w:date="2022-11-22T17:28:00Z">
            <w:rPr>
              <w:rFonts w:ascii="Palatino Linotype" w:hAnsi="Palatino Linotype"/>
              <w:bCs/>
              <w:noProof/>
              <w:sz w:val="18"/>
              <w:szCs w:val="18"/>
            </w:rPr>
          </w:rPrChange>
        </w:rPr>
        <w:t xml:space="preserve"> </w:t>
      </w:r>
      <w:r w:rsidRPr="009F451C">
        <w:rPr>
          <w:rFonts w:ascii="Palatino Linotype" w:hAnsi="Palatino Linotype"/>
          <w:bCs/>
          <w:noProof/>
          <w:sz w:val="18"/>
          <w:szCs w:val="18"/>
          <w:rPrChange w:id="2069" w:author="Thomas Erol Tavolara" w:date="2022-11-22T17:28:00Z">
            <w:rPr>
              <w:rFonts w:ascii="Palatino Linotype" w:hAnsi="Palatino Linotype"/>
              <w:bCs/>
              <w:noProof/>
              <w:sz w:val="18"/>
              <w:szCs w:val="18"/>
              <w:highlight w:val="yellow"/>
            </w:rPr>
          </w:rPrChange>
        </w:rPr>
        <w:t>Hoboken, NJ, USA</w:t>
      </w:r>
      <w:r w:rsidRPr="009F451C">
        <w:rPr>
          <w:rFonts w:ascii="Palatino Linotype" w:hAnsi="Palatino Linotype"/>
          <w:bCs/>
          <w:noProof/>
          <w:sz w:val="18"/>
          <w:szCs w:val="18"/>
          <w:rPrChange w:id="2070" w:author="Thomas Erol Tavolara" w:date="2022-11-22T17:28:00Z">
            <w:rPr>
              <w:rFonts w:ascii="Palatino Linotype" w:hAnsi="Palatino Linotype"/>
              <w:bCs/>
              <w:noProof/>
              <w:sz w:val="18"/>
              <w:szCs w:val="18"/>
            </w:rPr>
          </w:rPrChange>
        </w:rPr>
        <w:t>, 2022</w:t>
      </w:r>
      <w:r w:rsidRPr="009F451C">
        <w:rPr>
          <w:rFonts w:ascii="Palatino Linotype" w:hAnsi="Palatino Linotype"/>
          <w:noProof/>
          <w:sz w:val="18"/>
          <w:szCs w:val="18"/>
          <w:rPrChange w:id="2071" w:author="Thomas Erol Tavolara" w:date="2022-11-22T17:28:00Z">
            <w:rPr>
              <w:rFonts w:ascii="Palatino Linotype" w:hAnsi="Palatino Linotype"/>
              <w:noProof/>
              <w:sz w:val="18"/>
              <w:szCs w:val="18"/>
            </w:rPr>
          </w:rPrChange>
        </w:rPr>
        <w:t>. https://doi.org/10.1002/9781119078166.</w:t>
      </w:r>
    </w:p>
    <w:p w14:paraId="3B3D0B73"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072"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073" w:author="Thomas Erol Tavolara" w:date="2022-11-22T17:28:00Z">
            <w:rPr>
              <w:rFonts w:ascii="Palatino Linotype" w:hAnsi="Palatino Linotype"/>
              <w:noProof/>
              <w:sz w:val="18"/>
              <w:szCs w:val="18"/>
            </w:rPr>
          </w:rPrChange>
        </w:rPr>
        <w:t>Razavi-Far,</w:t>
      </w:r>
      <w:r w:rsidRPr="009F451C">
        <w:rPr>
          <w:rFonts w:ascii="Palatino Linotype" w:hAnsi="Palatino Linotype"/>
          <w:i/>
          <w:noProof/>
          <w:sz w:val="18"/>
          <w:szCs w:val="18"/>
          <w:rPrChange w:id="20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75" w:author="Thomas Erol Tavolara" w:date="2022-11-22T17:28:00Z">
            <w:rPr>
              <w:rFonts w:ascii="Palatino Linotype" w:hAnsi="Palatino Linotype"/>
              <w:noProof/>
              <w:sz w:val="18"/>
              <w:szCs w:val="18"/>
            </w:rPr>
          </w:rPrChange>
        </w:rPr>
        <w:t>R.;</w:t>
      </w:r>
      <w:r w:rsidRPr="009F451C">
        <w:rPr>
          <w:rFonts w:ascii="Palatino Linotype" w:hAnsi="Palatino Linotype"/>
          <w:i/>
          <w:noProof/>
          <w:sz w:val="18"/>
          <w:szCs w:val="18"/>
          <w:rPrChange w:id="20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77" w:author="Thomas Erol Tavolara" w:date="2022-11-22T17:28:00Z">
            <w:rPr>
              <w:rFonts w:ascii="Palatino Linotype" w:hAnsi="Palatino Linotype"/>
              <w:noProof/>
              <w:sz w:val="18"/>
              <w:szCs w:val="18"/>
            </w:rPr>
          </w:rPrChange>
        </w:rPr>
        <w:t>Ruiz-Garcia,</w:t>
      </w:r>
      <w:r w:rsidRPr="009F451C">
        <w:rPr>
          <w:rFonts w:ascii="Palatino Linotype" w:hAnsi="Palatino Linotype"/>
          <w:i/>
          <w:noProof/>
          <w:sz w:val="18"/>
          <w:szCs w:val="18"/>
          <w:rPrChange w:id="20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79"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0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81" w:author="Thomas Erol Tavolara" w:date="2022-11-22T17:28:00Z">
            <w:rPr>
              <w:rFonts w:ascii="Palatino Linotype" w:hAnsi="Palatino Linotype"/>
              <w:noProof/>
              <w:sz w:val="18"/>
              <w:szCs w:val="18"/>
            </w:rPr>
          </w:rPrChange>
        </w:rPr>
        <w:t>Palade,</w:t>
      </w:r>
      <w:r w:rsidRPr="009F451C">
        <w:rPr>
          <w:rFonts w:ascii="Palatino Linotype" w:hAnsi="Palatino Linotype"/>
          <w:i/>
          <w:noProof/>
          <w:sz w:val="18"/>
          <w:szCs w:val="18"/>
          <w:rPrChange w:id="20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83" w:author="Thomas Erol Tavolara" w:date="2022-11-22T17:28:00Z">
            <w:rPr>
              <w:rFonts w:ascii="Palatino Linotype" w:hAnsi="Palatino Linotype"/>
              <w:noProof/>
              <w:sz w:val="18"/>
              <w:szCs w:val="18"/>
            </w:rPr>
          </w:rPrChange>
        </w:rPr>
        <w:t>V.;</w:t>
      </w:r>
      <w:r w:rsidRPr="009F451C">
        <w:rPr>
          <w:rFonts w:ascii="Palatino Linotype" w:hAnsi="Palatino Linotype"/>
          <w:i/>
          <w:noProof/>
          <w:sz w:val="18"/>
          <w:szCs w:val="18"/>
          <w:rPrChange w:id="20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85" w:author="Thomas Erol Tavolara" w:date="2022-11-22T17:28:00Z">
            <w:rPr>
              <w:rFonts w:ascii="Palatino Linotype" w:hAnsi="Palatino Linotype"/>
              <w:noProof/>
              <w:sz w:val="18"/>
              <w:szCs w:val="18"/>
            </w:rPr>
          </w:rPrChange>
        </w:rPr>
        <w:t>Schmidhuber,</w:t>
      </w:r>
      <w:r w:rsidRPr="009F451C">
        <w:rPr>
          <w:rFonts w:ascii="Palatino Linotype" w:hAnsi="Palatino Linotype"/>
          <w:i/>
          <w:noProof/>
          <w:sz w:val="18"/>
          <w:szCs w:val="18"/>
          <w:rPrChange w:id="20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87"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2088" w:author="Thomas Erol Tavolara" w:date="2022-11-22T17:28:00Z">
            <w:rPr>
              <w:rFonts w:ascii="Palatino Linotype" w:hAnsi="Palatino Linotype"/>
              <w:i/>
              <w:noProof/>
              <w:sz w:val="18"/>
              <w:szCs w:val="18"/>
            </w:rPr>
          </w:rPrChange>
        </w:rPr>
        <w:t xml:space="preserve"> </w:t>
      </w:r>
      <w:r w:rsidRPr="009F451C">
        <w:rPr>
          <w:rFonts w:ascii="Palatino Linotype" w:hAnsi="Palatino Linotype"/>
          <w:i/>
          <w:iCs/>
          <w:noProof/>
          <w:sz w:val="18"/>
          <w:szCs w:val="18"/>
          <w:rPrChange w:id="2089" w:author="Thomas Erol Tavolara" w:date="2022-11-22T17:28:00Z">
            <w:rPr>
              <w:rFonts w:ascii="Palatino Linotype" w:hAnsi="Palatino Linotype"/>
              <w:i/>
              <w:iCs/>
              <w:noProof/>
              <w:sz w:val="18"/>
              <w:szCs w:val="18"/>
            </w:rPr>
          </w:rPrChange>
        </w:rPr>
        <w:t>Generative Adversarial Learning: Architectures and Applications</w:t>
      </w:r>
      <w:r w:rsidRPr="009F451C">
        <w:rPr>
          <w:rFonts w:ascii="Palatino Linotype" w:hAnsi="Palatino Linotype"/>
          <w:noProof/>
          <w:sz w:val="18"/>
          <w:szCs w:val="18"/>
          <w:rPrChange w:id="2090"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091"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2092" w:author="Thomas Erol Tavolara" w:date="2022-11-22T17:28:00Z">
            <w:rPr>
              <w:rFonts w:ascii="Palatino Linotype" w:hAnsi="Palatino Linotype"/>
              <w:iCs/>
              <w:noProof/>
              <w:sz w:val="18"/>
              <w:szCs w:val="18"/>
              <w:highlight w:val="yellow"/>
            </w:rPr>
          </w:rPrChange>
        </w:rPr>
        <w:t>Springer: Berlin/Heidelberg, Germany</w:t>
      </w:r>
      <w:r w:rsidRPr="009F451C">
        <w:rPr>
          <w:rFonts w:ascii="Palatino Linotype" w:hAnsi="Palatino Linotype"/>
          <w:iCs/>
          <w:noProof/>
          <w:sz w:val="18"/>
          <w:szCs w:val="18"/>
          <w:rPrChange w:id="2093" w:author="Thomas Erol Tavolara" w:date="2022-11-22T17:28:00Z">
            <w:rPr>
              <w:rFonts w:ascii="Palatino Linotype" w:hAnsi="Palatino Linotype"/>
              <w:iCs/>
              <w:noProof/>
              <w:sz w:val="18"/>
              <w:szCs w:val="18"/>
            </w:rPr>
          </w:rPrChange>
        </w:rPr>
        <w:t xml:space="preserve">, </w:t>
      </w:r>
      <w:r w:rsidRPr="009F451C">
        <w:rPr>
          <w:rFonts w:ascii="Palatino Linotype" w:hAnsi="Palatino Linotype"/>
          <w:bCs/>
          <w:noProof/>
          <w:sz w:val="18"/>
          <w:szCs w:val="18"/>
          <w:rPrChange w:id="2094" w:author="Thomas Erol Tavolara" w:date="2022-11-22T17:28:00Z">
            <w:rPr>
              <w:rFonts w:ascii="Palatino Linotype" w:hAnsi="Palatino Linotype"/>
              <w:bCs/>
              <w:noProof/>
              <w:sz w:val="18"/>
              <w:szCs w:val="18"/>
            </w:rPr>
          </w:rPrChange>
        </w:rPr>
        <w:t>2022</w:t>
      </w:r>
      <w:r w:rsidRPr="009F451C">
        <w:rPr>
          <w:rFonts w:ascii="Palatino Linotype" w:hAnsi="Palatino Linotype"/>
          <w:noProof/>
          <w:sz w:val="18"/>
          <w:szCs w:val="18"/>
          <w:rPrChange w:id="2095" w:author="Thomas Erol Tavolara" w:date="2022-11-22T17:28:00Z">
            <w:rPr>
              <w:rFonts w:ascii="Palatino Linotype" w:hAnsi="Palatino Linotype"/>
              <w:noProof/>
              <w:sz w:val="18"/>
              <w:szCs w:val="18"/>
            </w:rPr>
          </w:rPrChange>
        </w:rPr>
        <w:t>. https://doi.org/10.1007/978-3-030-91390-8.</w:t>
      </w:r>
    </w:p>
    <w:p w14:paraId="2FED022F"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096"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097" w:author="Thomas Erol Tavolara" w:date="2022-11-22T17:28:00Z">
            <w:rPr>
              <w:rFonts w:ascii="Palatino Linotype" w:hAnsi="Palatino Linotype"/>
              <w:noProof/>
              <w:sz w:val="18"/>
              <w:szCs w:val="18"/>
            </w:rPr>
          </w:rPrChange>
        </w:rPr>
        <w:t>Dumoulin,</w:t>
      </w:r>
      <w:r w:rsidRPr="009F451C">
        <w:rPr>
          <w:rFonts w:ascii="Palatino Linotype" w:hAnsi="Palatino Linotype"/>
          <w:i/>
          <w:noProof/>
          <w:sz w:val="18"/>
          <w:szCs w:val="18"/>
          <w:rPrChange w:id="20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099" w:author="Thomas Erol Tavolara" w:date="2022-11-22T17:28:00Z">
            <w:rPr>
              <w:rFonts w:ascii="Palatino Linotype" w:hAnsi="Palatino Linotype"/>
              <w:noProof/>
              <w:sz w:val="18"/>
              <w:szCs w:val="18"/>
            </w:rPr>
          </w:rPrChange>
        </w:rPr>
        <w:t>V.;</w:t>
      </w:r>
      <w:r w:rsidRPr="009F451C">
        <w:rPr>
          <w:rFonts w:ascii="Palatino Linotype" w:hAnsi="Palatino Linotype"/>
          <w:i/>
          <w:noProof/>
          <w:sz w:val="18"/>
          <w:szCs w:val="18"/>
          <w:rPrChange w:id="21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01" w:author="Thomas Erol Tavolara" w:date="2022-11-22T17:28:00Z">
            <w:rPr>
              <w:rFonts w:ascii="Palatino Linotype" w:hAnsi="Palatino Linotype"/>
              <w:noProof/>
              <w:sz w:val="18"/>
              <w:szCs w:val="18"/>
            </w:rPr>
          </w:rPrChange>
        </w:rPr>
        <w:t>Belghazi,</w:t>
      </w:r>
      <w:r w:rsidRPr="009F451C">
        <w:rPr>
          <w:rFonts w:ascii="Palatino Linotype" w:hAnsi="Palatino Linotype"/>
          <w:i/>
          <w:noProof/>
          <w:sz w:val="18"/>
          <w:szCs w:val="18"/>
          <w:rPrChange w:id="21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03" w:author="Thomas Erol Tavolara" w:date="2022-11-22T17:28:00Z">
            <w:rPr>
              <w:rFonts w:ascii="Palatino Linotype" w:hAnsi="Palatino Linotype"/>
              <w:noProof/>
              <w:sz w:val="18"/>
              <w:szCs w:val="18"/>
            </w:rPr>
          </w:rPrChange>
        </w:rPr>
        <w:t>I.;</w:t>
      </w:r>
      <w:r w:rsidRPr="009F451C">
        <w:rPr>
          <w:rFonts w:ascii="Palatino Linotype" w:hAnsi="Palatino Linotype"/>
          <w:i/>
          <w:noProof/>
          <w:sz w:val="18"/>
          <w:szCs w:val="18"/>
          <w:rPrChange w:id="21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05" w:author="Thomas Erol Tavolara" w:date="2022-11-22T17:28:00Z">
            <w:rPr>
              <w:rFonts w:ascii="Palatino Linotype" w:hAnsi="Palatino Linotype"/>
              <w:noProof/>
              <w:sz w:val="18"/>
              <w:szCs w:val="18"/>
            </w:rPr>
          </w:rPrChange>
        </w:rPr>
        <w:t>Poole,</w:t>
      </w:r>
      <w:r w:rsidRPr="009F451C">
        <w:rPr>
          <w:rFonts w:ascii="Palatino Linotype" w:hAnsi="Palatino Linotype"/>
          <w:i/>
          <w:noProof/>
          <w:sz w:val="18"/>
          <w:szCs w:val="18"/>
          <w:rPrChange w:id="21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07" w:author="Thomas Erol Tavolara" w:date="2022-11-22T17:28:00Z">
            <w:rPr>
              <w:rFonts w:ascii="Palatino Linotype" w:hAnsi="Palatino Linotype"/>
              <w:noProof/>
              <w:sz w:val="18"/>
              <w:szCs w:val="18"/>
            </w:rPr>
          </w:rPrChange>
        </w:rPr>
        <w:t>B.;</w:t>
      </w:r>
      <w:r w:rsidRPr="009F451C">
        <w:rPr>
          <w:rFonts w:ascii="Palatino Linotype" w:hAnsi="Palatino Linotype"/>
          <w:i/>
          <w:noProof/>
          <w:sz w:val="18"/>
          <w:szCs w:val="18"/>
          <w:rPrChange w:id="21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09" w:author="Thomas Erol Tavolara" w:date="2022-11-22T17:28:00Z">
            <w:rPr>
              <w:rFonts w:ascii="Palatino Linotype" w:hAnsi="Palatino Linotype"/>
              <w:noProof/>
              <w:sz w:val="18"/>
              <w:szCs w:val="18"/>
            </w:rPr>
          </w:rPrChange>
        </w:rPr>
        <w:t>Mastropietro,</w:t>
      </w:r>
      <w:r w:rsidRPr="009F451C">
        <w:rPr>
          <w:rFonts w:ascii="Palatino Linotype" w:hAnsi="Palatino Linotype"/>
          <w:i/>
          <w:noProof/>
          <w:sz w:val="18"/>
          <w:szCs w:val="18"/>
          <w:rPrChange w:id="21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11" w:author="Thomas Erol Tavolara" w:date="2022-11-22T17:28:00Z">
            <w:rPr>
              <w:rFonts w:ascii="Palatino Linotype" w:hAnsi="Palatino Linotype"/>
              <w:noProof/>
              <w:sz w:val="18"/>
              <w:szCs w:val="18"/>
            </w:rPr>
          </w:rPrChange>
        </w:rPr>
        <w:t>O.;</w:t>
      </w:r>
      <w:r w:rsidRPr="009F451C">
        <w:rPr>
          <w:rFonts w:ascii="Palatino Linotype" w:hAnsi="Palatino Linotype"/>
          <w:i/>
          <w:noProof/>
          <w:sz w:val="18"/>
          <w:szCs w:val="18"/>
          <w:rPrChange w:id="21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13" w:author="Thomas Erol Tavolara" w:date="2022-11-22T17:28:00Z">
            <w:rPr>
              <w:rFonts w:ascii="Palatino Linotype" w:hAnsi="Palatino Linotype"/>
              <w:noProof/>
              <w:sz w:val="18"/>
              <w:szCs w:val="18"/>
            </w:rPr>
          </w:rPrChange>
        </w:rPr>
        <w:t>Lamb,</w:t>
      </w:r>
      <w:r w:rsidRPr="009F451C">
        <w:rPr>
          <w:rFonts w:ascii="Palatino Linotype" w:hAnsi="Palatino Linotype"/>
          <w:i/>
          <w:noProof/>
          <w:sz w:val="18"/>
          <w:szCs w:val="18"/>
          <w:rPrChange w:id="21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15"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1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17" w:author="Thomas Erol Tavolara" w:date="2022-11-22T17:28:00Z">
            <w:rPr>
              <w:rFonts w:ascii="Palatino Linotype" w:hAnsi="Palatino Linotype"/>
              <w:noProof/>
              <w:sz w:val="18"/>
              <w:szCs w:val="18"/>
            </w:rPr>
          </w:rPrChange>
        </w:rPr>
        <w:t>Arjovsky,</w:t>
      </w:r>
      <w:r w:rsidRPr="009F451C">
        <w:rPr>
          <w:rFonts w:ascii="Palatino Linotype" w:hAnsi="Palatino Linotype"/>
          <w:i/>
          <w:noProof/>
          <w:sz w:val="18"/>
          <w:szCs w:val="18"/>
          <w:rPrChange w:id="21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19"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21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21" w:author="Thomas Erol Tavolara" w:date="2022-11-22T17:28:00Z">
            <w:rPr>
              <w:rFonts w:ascii="Palatino Linotype" w:hAnsi="Palatino Linotype"/>
              <w:noProof/>
              <w:sz w:val="18"/>
              <w:szCs w:val="18"/>
            </w:rPr>
          </w:rPrChange>
        </w:rPr>
        <w:t>Courville,</w:t>
      </w:r>
      <w:r w:rsidRPr="009F451C">
        <w:rPr>
          <w:rFonts w:ascii="Palatino Linotype" w:hAnsi="Palatino Linotype"/>
          <w:i/>
          <w:noProof/>
          <w:sz w:val="18"/>
          <w:szCs w:val="18"/>
          <w:rPrChange w:id="21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23"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1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25" w:author="Thomas Erol Tavolara" w:date="2022-11-22T17:28:00Z">
            <w:rPr>
              <w:rFonts w:ascii="Palatino Linotype" w:hAnsi="Palatino Linotype"/>
              <w:noProof/>
              <w:sz w:val="18"/>
              <w:szCs w:val="18"/>
            </w:rPr>
          </w:rPrChange>
        </w:rPr>
        <w:t>Adversarially</w:t>
      </w:r>
      <w:r w:rsidRPr="009F451C">
        <w:rPr>
          <w:rFonts w:ascii="Palatino Linotype" w:hAnsi="Palatino Linotype"/>
          <w:i/>
          <w:noProof/>
          <w:sz w:val="18"/>
          <w:szCs w:val="18"/>
          <w:rPrChange w:id="21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27" w:author="Thomas Erol Tavolara" w:date="2022-11-22T17:28:00Z">
            <w:rPr>
              <w:rFonts w:ascii="Palatino Linotype" w:hAnsi="Palatino Linotype"/>
              <w:noProof/>
              <w:sz w:val="18"/>
              <w:szCs w:val="18"/>
            </w:rPr>
          </w:rPrChange>
        </w:rPr>
        <w:t>learned</w:t>
      </w:r>
      <w:r w:rsidRPr="009F451C">
        <w:rPr>
          <w:rFonts w:ascii="Palatino Linotype" w:hAnsi="Palatino Linotype"/>
          <w:i/>
          <w:noProof/>
          <w:sz w:val="18"/>
          <w:szCs w:val="18"/>
          <w:rPrChange w:id="21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29" w:author="Thomas Erol Tavolara" w:date="2022-11-22T17:28:00Z">
            <w:rPr>
              <w:rFonts w:ascii="Palatino Linotype" w:hAnsi="Palatino Linotype"/>
              <w:noProof/>
              <w:sz w:val="18"/>
              <w:szCs w:val="18"/>
            </w:rPr>
          </w:rPrChange>
        </w:rPr>
        <w:t>inference.</w:t>
      </w:r>
      <w:r w:rsidRPr="009F451C">
        <w:rPr>
          <w:rFonts w:ascii="Palatino Linotype" w:hAnsi="Palatino Linotype"/>
          <w:i/>
          <w:noProof/>
          <w:sz w:val="18"/>
          <w:szCs w:val="18"/>
          <w:rPrChange w:id="2130" w:author="Thomas Erol Tavolara" w:date="2022-11-22T17:28:00Z">
            <w:rPr>
              <w:rFonts w:ascii="Palatino Linotype" w:hAnsi="Palatino Linotype"/>
              <w:i/>
              <w:noProof/>
              <w:sz w:val="18"/>
              <w:szCs w:val="18"/>
            </w:rPr>
          </w:rPrChange>
        </w:rPr>
        <w:t xml:space="preserve"> arXiv Prepr. </w:t>
      </w:r>
      <w:r w:rsidRPr="009F451C">
        <w:rPr>
          <w:rFonts w:ascii="Palatino Linotype" w:hAnsi="Palatino Linotype"/>
          <w:b/>
          <w:noProof/>
          <w:sz w:val="18"/>
          <w:szCs w:val="18"/>
          <w:rPrChange w:id="2131" w:author="Thomas Erol Tavolara" w:date="2022-11-22T17:28:00Z">
            <w:rPr>
              <w:rFonts w:ascii="Palatino Linotype" w:hAnsi="Palatino Linotype"/>
              <w:b/>
              <w:noProof/>
              <w:sz w:val="18"/>
              <w:szCs w:val="18"/>
            </w:rPr>
          </w:rPrChange>
        </w:rPr>
        <w:t>2016</w:t>
      </w:r>
      <w:r w:rsidRPr="009F451C">
        <w:rPr>
          <w:rFonts w:ascii="Palatino Linotype" w:hAnsi="Palatino Linotype"/>
          <w:noProof/>
          <w:sz w:val="18"/>
          <w:szCs w:val="18"/>
          <w:rPrChange w:id="2132" w:author="Thomas Erol Tavolara" w:date="2022-11-22T17:28:00Z">
            <w:rPr>
              <w:rFonts w:ascii="Palatino Linotype" w:hAnsi="Palatino Linotype"/>
              <w:noProof/>
              <w:sz w:val="18"/>
              <w:szCs w:val="18"/>
            </w:rPr>
          </w:rPrChange>
        </w:rPr>
        <w:t xml:space="preserve">, </w:t>
      </w:r>
      <w:r w:rsidRPr="009F451C">
        <w:rPr>
          <w:rFonts w:ascii="Palatino Linotype" w:hAnsi="Palatino Linotype"/>
          <w:iCs/>
          <w:noProof/>
          <w:sz w:val="18"/>
          <w:szCs w:val="18"/>
          <w:rPrChange w:id="2133" w:author="Thomas Erol Tavolara" w:date="2022-11-22T17:28:00Z">
            <w:rPr>
              <w:rFonts w:ascii="Palatino Linotype" w:hAnsi="Palatino Linotype"/>
              <w:iCs/>
              <w:noProof/>
              <w:sz w:val="18"/>
              <w:szCs w:val="18"/>
            </w:rPr>
          </w:rPrChange>
        </w:rPr>
        <w:t>arXiv:1606.00704</w:t>
      </w:r>
      <w:r w:rsidRPr="009F451C">
        <w:rPr>
          <w:rFonts w:ascii="Palatino Linotype" w:hAnsi="Palatino Linotype"/>
          <w:i/>
          <w:noProof/>
          <w:sz w:val="18"/>
          <w:szCs w:val="18"/>
          <w:rPrChange w:id="2134" w:author="Thomas Erol Tavolara" w:date="2022-11-22T17:28:00Z">
            <w:rPr>
              <w:rFonts w:ascii="Palatino Linotype" w:hAnsi="Palatino Linotype"/>
              <w:i/>
              <w:noProof/>
              <w:sz w:val="18"/>
              <w:szCs w:val="18"/>
            </w:rPr>
          </w:rPrChange>
        </w:rPr>
        <w:t>.</w:t>
      </w:r>
    </w:p>
    <w:p w14:paraId="3279A2E3"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135"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136" w:author="Thomas Erol Tavolara" w:date="2022-11-22T17:28:00Z">
            <w:rPr>
              <w:rFonts w:ascii="Palatino Linotype" w:hAnsi="Palatino Linotype"/>
              <w:noProof/>
              <w:sz w:val="18"/>
              <w:szCs w:val="18"/>
            </w:rPr>
          </w:rPrChange>
        </w:rPr>
        <w:t>Donahue,</w:t>
      </w:r>
      <w:r w:rsidRPr="009F451C">
        <w:rPr>
          <w:rFonts w:ascii="Palatino Linotype" w:hAnsi="Palatino Linotype"/>
          <w:i/>
          <w:noProof/>
          <w:sz w:val="18"/>
          <w:szCs w:val="18"/>
          <w:rPrChange w:id="21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38"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21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40" w:author="Thomas Erol Tavolara" w:date="2022-11-22T17:28:00Z">
            <w:rPr>
              <w:rFonts w:ascii="Palatino Linotype" w:hAnsi="Palatino Linotype"/>
              <w:noProof/>
              <w:sz w:val="18"/>
              <w:szCs w:val="18"/>
            </w:rPr>
          </w:rPrChange>
        </w:rPr>
        <w:t>Krähenbühl,</w:t>
      </w:r>
      <w:r w:rsidRPr="009F451C">
        <w:rPr>
          <w:rFonts w:ascii="Palatino Linotype" w:hAnsi="Palatino Linotype"/>
          <w:i/>
          <w:noProof/>
          <w:sz w:val="18"/>
          <w:szCs w:val="18"/>
          <w:rPrChange w:id="21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42" w:author="Thomas Erol Tavolara" w:date="2022-11-22T17:28:00Z">
            <w:rPr>
              <w:rFonts w:ascii="Palatino Linotype" w:hAnsi="Palatino Linotype"/>
              <w:noProof/>
              <w:sz w:val="18"/>
              <w:szCs w:val="18"/>
            </w:rPr>
          </w:rPrChange>
        </w:rPr>
        <w:t>P.;</w:t>
      </w:r>
      <w:r w:rsidRPr="009F451C">
        <w:rPr>
          <w:rFonts w:ascii="Palatino Linotype" w:hAnsi="Palatino Linotype"/>
          <w:i/>
          <w:noProof/>
          <w:sz w:val="18"/>
          <w:szCs w:val="18"/>
          <w:rPrChange w:id="21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44" w:author="Thomas Erol Tavolara" w:date="2022-11-22T17:28:00Z">
            <w:rPr>
              <w:rFonts w:ascii="Palatino Linotype" w:hAnsi="Palatino Linotype"/>
              <w:noProof/>
              <w:sz w:val="18"/>
              <w:szCs w:val="18"/>
            </w:rPr>
          </w:rPrChange>
        </w:rPr>
        <w:t>Darrell,</w:t>
      </w:r>
      <w:r w:rsidRPr="009F451C">
        <w:rPr>
          <w:rFonts w:ascii="Palatino Linotype" w:hAnsi="Palatino Linotype"/>
          <w:i/>
          <w:noProof/>
          <w:sz w:val="18"/>
          <w:szCs w:val="18"/>
          <w:rPrChange w:id="21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46" w:author="Thomas Erol Tavolara" w:date="2022-11-22T17:28:00Z">
            <w:rPr>
              <w:rFonts w:ascii="Palatino Linotype" w:hAnsi="Palatino Linotype"/>
              <w:noProof/>
              <w:sz w:val="18"/>
              <w:szCs w:val="18"/>
            </w:rPr>
          </w:rPrChange>
        </w:rPr>
        <w:t>T.</w:t>
      </w:r>
      <w:r w:rsidRPr="009F451C">
        <w:rPr>
          <w:rFonts w:ascii="Palatino Linotype" w:hAnsi="Palatino Linotype"/>
          <w:i/>
          <w:noProof/>
          <w:sz w:val="18"/>
          <w:szCs w:val="18"/>
          <w:rPrChange w:id="21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48" w:author="Thomas Erol Tavolara" w:date="2022-11-22T17:28:00Z">
            <w:rPr>
              <w:rFonts w:ascii="Palatino Linotype" w:hAnsi="Palatino Linotype"/>
              <w:noProof/>
              <w:sz w:val="18"/>
              <w:szCs w:val="18"/>
            </w:rPr>
          </w:rPrChange>
        </w:rPr>
        <w:t>Adversarial</w:t>
      </w:r>
      <w:r w:rsidRPr="009F451C">
        <w:rPr>
          <w:rFonts w:ascii="Palatino Linotype" w:hAnsi="Palatino Linotype"/>
          <w:i/>
          <w:noProof/>
          <w:sz w:val="18"/>
          <w:szCs w:val="18"/>
          <w:rPrChange w:id="21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50" w:author="Thomas Erol Tavolara" w:date="2022-11-22T17:28:00Z">
            <w:rPr>
              <w:rFonts w:ascii="Palatino Linotype" w:hAnsi="Palatino Linotype"/>
              <w:noProof/>
              <w:sz w:val="18"/>
              <w:szCs w:val="18"/>
            </w:rPr>
          </w:rPrChange>
        </w:rPr>
        <w:t>feature</w:t>
      </w:r>
      <w:r w:rsidRPr="009F451C">
        <w:rPr>
          <w:rFonts w:ascii="Palatino Linotype" w:hAnsi="Palatino Linotype"/>
          <w:i/>
          <w:noProof/>
          <w:sz w:val="18"/>
          <w:szCs w:val="18"/>
          <w:rPrChange w:id="21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52"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153" w:author="Thomas Erol Tavolara" w:date="2022-11-22T17:28:00Z">
            <w:rPr>
              <w:rFonts w:ascii="Palatino Linotype" w:hAnsi="Palatino Linotype"/>
              <w:i/>
              <w:noProof/>
              <w:sz w:val="18"/>
              <w:szCs w:val="18"/>
            </w:rPr>
          </w:rPrChange>
        </w:rPr>
        <w:t xml:space="preserve"> arXiv Prepr. </w:t>
      </w:r>
      <w:r w:rsidRPr="009F451C">
        <w:rPr>
          <w:rFonts w:ascii="Palatino Linotype" w:hAnsi="Palatino Linotype"/>
          <w:b/>
          <w:noProof/>
          <w:sz w:val="18"/>
          <w:szCs w:val="18"/>
          <w:rPrChange w:id="2154" w:author="Thomas Erol Tavolara" w:date="2022-11-22T17:28:00Z">
            <w:rPr>
              <w:rFonts w:ascii="Palatino Linotype" w:hAnsi="Palatino Linotype"/>
              <w:b/>
              <w:noProof/>
              <w:sz w:val="18"/>
              <w:szCs w:val="18"/>
            </w:rPr>
          </w:rPrChange>
        </w:rPr>
        <w:t>2016</w:t>
      </w:r>
      <w:r w:rsidRPr="009F451C">
        <w:rPr>
          <w:rFonts w:ascii="Palatino Linotype" w:hAnsi="Palatino Linotype"/>
          <w:noProof/>
          <w:sz w:val="18"/>
          <w:szCs w:val="18"/>
          <w:rPrChange w:id="2155" w:author="Thomas Erol Tavolara" w:date="2022-11-22T17:28:00Z">
            <w:rPr>
              <w:rFonts w:ascii="Palatino Linotype" w:hAnsi="Palatino Linotype"/>
              <w:noProof/>
              <w:sz w:val="18"/>
              <w:szCs w:val="18"/>
            </w:rPr>
          </w:rPrChange>
        </w:rPr>
        <w:t xml:space="preserve">, </w:t>
      </w:r>
      <w:r w:rsidRPr="009F451C">
        <w:rPr>
          <w:rFonts w:ascii="Palatino Linotype" w:hAnsi="Palatino Linotype"/>
          <w:iCs/>
          <w:noProof/>
          <w:sz w:val="18"/>
          <w:szCs w:val="18"/>
          <w:rPrChange w:id="2156" w:author="Thomas Erol Tavolara" w:date="2022-11-22T17:28:00Z">
            <w:rPr>
              <w:rFonts w:ascii="Palatino Linotype" w:hAnsi="Palatino Linotype"/>
              <w:iCs/>
              <w:noProof/>
              <w:sz w:val="18"/>
              <w:szCs w:val="18"/>
            </w:rPr>
          </w:rPrChange>
        </w:rPr>
        <w:t>arXiv:1605.09782</w:t>
      </w:r>
      <w:r w:rsidRPr="009F451C">
        <w:rPr>
          <w:rFonts w:ascii="Palatino Linotype" w:hAnsi="Palatino Linotype"/>
          <w:i/>
          <w:noProof/>
          <w:sz w:val="18"/>
          <w:szCs w:val="18"/>
          <w:rPrChange w:id="2157" w:author="Thomas Erol Tavolara" w:date="2022-11-22T17:28:00Z">
            <w:rPr>
              <w:rFonts w:ascii="Palatino Linotype" w:hAnsi="Palatino Linotype"/>
              <w:i/>
              <w:noProof/>
              <w:sz w:val="18"/>
              <w:szCs w:val="18"/>
            </w:rPr>
          </w:rPrChange>
        </w:rPr>
        <w:t>.</w:t>
      </w:r>
    </w:p>
    <w:p w14:paraId="7F6AA1D2"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158"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159" w:author="Thomas Erol Tavolara" w:date="2022-11-22T17:28:00Z">
            <w:rPr>
              <w:rFonts w:ascii="Palatino Linotype" w:hAnsi="Palatino Linotype"/>
              <w:noProof/>
              <w:sz w:val="18"/>
              <w:szCs w:val="18"/>
            </w:rPr>
          </w:rPrChange>
        </w:rPr>
        <w:t>Goodfellow,</w:t>
      </w:r>
      <w:r w:rsidRPr="009F451C">
        <w:rPr>
          <w:rFonts w:ascii="Palatino Linotype" w:hAnsi="Palatino Linotype"/>
          <w:i/>
          <w:noProof/>
          <w:sz w:val="18"/>
          <w:szCs w:val="18"/>
          <w:rPrChange w:id="21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61" w:author="Thomas Erol Tavolara" w:date="2022-11-22T17:28:00Z">
            <w:rPr>
              <w:rFonts w:ascii="Palatino Linotype" w:hAnsi="Palatino Linotype"/>
              <w:noProof/>
              <w:sz w:val="18"/>
              <w:szCs w:val="18"/>
            </w:rPr>
          </w:rPrChange>
        </w:rPr>
        <w:t>I.;</w:t>
      </w:r>
      <w:r w:rsidRPr="009F451C">
        <w:rPr>
          <w:rFonts w:ascii="Palatino Linotype" w:hAnsi="Palatino Linotype"/>
          <w:i/>
          <w:noProof/>
          <w:sz w:val="18"/>
          <w:szCs w:val="18"/>
          <w:rPrChange w:id="21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63" w:author="Thomas Erol Tavolara" w:date="2022-11-22T17:28:00Z">
            <w:rPr>
              <w:rFonts w:ascii="Palatino Linotype" w:hAnsi="Palatino Linotype"/>
              <w:noProof/>
              <w:sz w:val="18"/>
              <w:szCs w:val="18"/>
            </w:rPr>
          </w:rPrChange>
        </w:rPr>
        <w:t>Pouget-Abadie,</w:t>
      </w:r>
      <w:r w:rsidRPr="009F451C">
        <w:rPr>
          <w:rFonts w:ascii="Palatino Linotype" w:hAnsi="Palatino Linotype"/>
          <w:i/>
          <w:noProof/>
          <w:sz w:val="18"/>
          <w:szCs w:val="18"/>
          <w:rPrChange w:id="21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65"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21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67" w:author="Thomas Erol Tavolara" w:date="2022-11-22T17:28:00Z">
            <w:rPr>
              <w:rFonts w:ascii="Palatino Linotype" w:hAnsi="Palatino Linotype"/>
              <w:noProof/>
              <w:sz w:val="18"/>
              <w:szCs w:val="18"/>
            </w:rPr>
          </w:rPrChange>
        </w:rPr>
        <w:t>Mirza,</w:t>
      </w:r>
      <w:r w:rsidRPr="009F451C">
        <w:rPr>
          <w:rFonts w:ascii="Palatino Linotype" w:hAnsi="Palatino Linotype"/>
          <w:i/>
          <w:noProof/>
          <w:sz w:val="18"/>
          <w:szCs w:val="18"/>
          <w:rPrChange w:id="21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69"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21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71" w:author="Thomas Erol Tavolara" w:date="2022-11-22T17:28:00Z">
            <w:rPr>
              <w:rFonts w:ascii="Palatino Linotype" w:hAnsi="Palatino Linotype"/>
              <w:noProof/>
              <w:sz w:val="18"/>
              <w:szCs w:val="18"/>
            </w:rPr>
          </w:rPrChange>
        </w:rPr>
        <w:t>Xu,</w:t>
      </w:r>
      <w:r w:rsidRPr="009F451C">
        <w:rPr>
          <w:rFonts w:ascii="Palatino Linotype" w:hAnsi="Palatino Linotype"/>
          <w:i/>
          <w:noProof/>
          <w:sz w:val="18"/>
          <w:szCs w:val="18"/>
          <w:rPrChange w:id="21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73" w:author="Thomas Erol Tavolara" w:date="2022-11-22T17:28:00Z">
            <w:rPr>
              <w:rFonts w:ascii="Palatino Linotype" w:hAnsi="Palatino Linotype"/>
              <w:noProof/>
              <w:sz w:val="18"/>
              <w:szCs w:val="18"/>
            </w:rPr>
          </w:rPrChange>
        </w:rPr>
        <w:t>B.;</w:t>
      </w:r>
      <w:r w:rsidRPr="009F451C">
        <w:rPr>
          <w:rFonts w:ascii="Palatino Linotype" w:hAnsi="Palatino Linotype"/>
          <w:i/>
          <w:noProof/>
          <w:sz w:val="18"/>
          <w:szCs w:val="18"/>
          <w:rPrChange w:id="21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75" w:author="Thomas Erol Tavolara" w:date="2022-11-22T17:28:00Z">
            <w:rPr>
              <w:rFonts w:ascii="Palatino Linotype" w:hAnsi="Palatino Linotype"/>
              <w:noProof/>
              <w:sz w:val="18"/>
              <w:szCs w:val="18"/>
            </w:rPr>
          </w:rPrChange>
        </w:rPr>
        <w:t>Warde-Farley,</w:t>
      </w:r>
      <w:r w:rsidRPr="009F451C">
        <w:rPr>
          <w:rFonts w:ascii="Palatino Linotype" w:hAnsi="Palatino Linotype"/>
          <w:i/>
          <w:noProof/>
          <w:sz w:val="18"/>
          <w:szCs w:val="18"/>
          <w:rPrChange w:id="21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77"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21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79" w:author="Thomas Erol Tavolara" w:date="2022-11-22T17:28:00Z">
            <w:rPr>
              <w:rFonts w:ascii="Palatino Linotype" w:hAnsi="Palatino Linotype"/>
              <w:noProof/>
              <w:sz w:val="18"/>
              <w:szCs w:val="18"/>
            </w:rPr>
          </w:rPrChange>
        </w:rPr>
        <w:t>Ozair,</w:t>
      </w:r>
      <w:r w:rsidRPr="009F451C">
        <w:rPr>
          <w:rFonts w:ascii="Palatino Linotype" w:hAnsi="Palatino Linotype"/>
          <w:i/>
          <w:noProof/>
          <w:sz w:val="18"/>
          <w:szCs w:val="18"/>
          <w:rPrChange w:id="21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81"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21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83" w:author="Thomas Erol Tavolara" w:date="2022-11-22T17:28:00Z">
            <w:rPr>
              <w:rFonts w:ascii="Palatino Linotype" w:hAnsi="Palatino Linotype"/>
              <w:noProof/>
              <w:sz w:val="18"/>
              <w:szCs w:val="18"/>
            </w:rPr>
          </w:rPrChange>
        </w:rPr>
        <w:t>Courville,</w:t>
      </w:r>
      <w:r w:rsidRPr="009F451C">
        <w:rPr>
          <w:rFonts w:ascii="Palatino Linotype" w:hAnsi="Palatino Linotype"/>
          <w:i/>
          <w:noProof/>
          <w:sz w:val="18"/>
          <w:szCs w:val="18"/>
          <w:rPrChange w:id="21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85"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1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87" w:author="Thomas Erol Tavolara" w:date="2022-11-22T17:28:00Z">
            <w:rPr>
              <w:rFonts w:ascii="Palatino Linotype" w:hAnsi="Palatino Linotype"/>
              <w:noProof/>
              <w:sz w:val="18"/>
              <w:szCs w:val="18"/>
            </w:rPr>
          </w:rPrChange>
        </w:rPr>
        <w:t>Bengio,</w:t>
      </w:r>
      <w:r w:rsidRPr="009F451C">
        <w:rPr>
          <w:rFonts w:ascii="Palatino Linotype" w:hAnsi="Palatino Linotype"/>
          <w:i/>
          <w:noProof/>
          <w:sz w:val="18"/>
          <w:szCs w:val="18"/>
          <w:rPrChange w:id="21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89"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21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91" w:author="Thomas Erol Tavolara" w:date="2022-11-22T17:28:00Z">
            <w:rPr>
              <w:rFonts w:ascii="Palatino Linotype" w:hAnsi="Palatino Linotype"/>
              <w:noProof/>
              <w:sz w:val="18"/>
              <w:szCs w:val="18"/>
            </w:rPr>
          </w:rPrChange>
        </w:rPr>
        <w:t>Generative</w:t>
      </w:r>
      <w:r w:rsidRPr="009F451C">
        <w:rPr>
          <w:rFonts w:ascii="Palatino Linotype" w:hAnsi="Palatino Linotype"/>
          <w:i/>
          <w:noProof/>
          <w:sz w:val="18"/>
          <w:szCs w:val="18"/>
          <w:rPrChange w:id="21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93" w:author="Thomas Erol Tavolara" w:date="2022-11-22T17:28:00Z">
            <w:rPr>
              <w:rFonts w:ascii="Palatino Linotype" w:hAnsi="Palatino Linotype"/>
              <w:noProof/>
              <w:sz w:val="18"/>
              <w:szCs w:val="18"/>
            </w:rPr>
          </w:rPrChange>
        </w:rPr>
        <w:t>adversarial</w:t>
      </w:r>
      <w:r w:rsidRPr="009F451C">
        <w:rPr>
          <w:rFonts w:ascii="Palatino Linotype" w:hAnsi="Palatino Linotype"/>
          <w:i/>
          <w:noProof/>
          <w:sz w:val="18"/>
          <w:szCs w:val="18"/>
          <w:rPrChange w:id="21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195" w:author="Thomas Erol Tavolara" w:date="2022-11-22T17:28:00Z">
            <w:rPr>
              <w:rFonts w:ascii="Palatino Linotype" w:hAnsi="Palatino Linotype"/>
              <w:noProof/>
              <w:sz w:val="18"/>
              <w:szCs w:val="18"/>
            </w:rPr>
          </w:rPrChange>
        </w:rPr>
        <w:t>networks.</w:t>
      </w:r>
      <w:r w:rsidRPr="009F451C">
        <w:rPr>
          <w:rFonts w:ascii="Palatino Linotype" w:hAnsi="Palatino Linotype"/>
          <w:i/>
          <w:noProof/>
          <w:sz w:val="18"/>
          <w:szCs w:val="18"/>
          <w:rPrChange w:id="2196" w:author="Thomas Erol Tavolara" w:date="2022-11-22T17:28:00Z">
            <w:rPr>
              <w:rFonts w:ascii="Palatino Linotype" w:hAnsi="Palatino Linotype"/>
              <w:i/>
              <w:noProof/>
              <w:sz w:val="18"/>
              <w:szCs w:val="18"/>
            </w:rPr>
          </w:rPrChange>
        </w:rPr>
        <w:t xml:space="preserve"> Commun. ACM </w:t>
      </w:r>
      <w:r w:rsidRPr="009F451C">
        <w:rPr>
          <w:rFonts w:ascii="Palatino Linotype" w:hAnsi="Palatino Linotype"/>
          <w:b/>
          <w:noProof/>
          <w:sz w:val="18"/>
          <w:szCs w:val="18"/>
          <w:rPrChange w:id="2197" w:author="Thomas Erol Tavolara" w:date="2022-11-22T17:28:00Z">
            <w:rPr>
              <w:rFonts w:ascii="Palatino Linotype" w:hAnsi="Palatino Linotype"/>
              <w:b/>
              <w:noProof/>
              <w:sz w:val="18"/>
              <w:szCs w:val="18"/>
            </w:rPr>
          </w:rPrChange>
        </w:rPr>
        <w:t>2020</w:t>
      </w:r>
      <w:r w:rsidRPr="009F451C">
        <w:rPr>
          <w:rFonts w:ascii="Palatino Linotype" w:hAnsi="Palatino Linotype"/>
          <w:noProof/>
          <w:sz w:val="18"/>
          <w:szCs w:val="18"/>
          <w:rPrChange w:id="2198"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199" w:author="Thomas Erol Tavolara" w:date="2022-11-22T17:28:00Z">
            <w:rPr>
              <w:rFonts w:ascii="Palatino Linotype" w:hAnsi="Palatino Linotype"/>
              <w:i/>
              <w:noProof/>
              <w:sz w:val="18"/>
              <w:szCs w:val="18"/>
            </w:rPr>
          </w:rPrChange>
        </w:rPr>
        <w:t xml:space="preserve"> 63</w:t>
      </w:r>
      <w:r w:rsidRPr="009F451C">
        <w:rPr>
          <w:rFonts w:ascii="Palatino Linotype" w:hAnsi="Palatino Linotype"/>
          <w:noProof/>
          <w:sz w:val="18"/>
          <w:szCs w:val="18"/>
          <w:rPrChange w:id="2200"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2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02" w:author="Thomas Erol Tavolara" w:date="2022-11-22T17:28:00Z">
            <w:rPr>
              <w:rFonts w:ascii="Palatino Linotype" w:hAnsi="Palatino Linotype"/>
              <w:noProof/>
              <w:sz w:val="18"/>
              <w:szCs w:val="18"/>
            </w:rPr>
          </w:rPrChange>
        </w:rPr>
        <w:t>139–144.</w:t>
      </w:r>
    </w:p>
    <w:p w14:paraId="38CF00CE"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203"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204" w:author="Thomas Erol Tavolara" w:date="2022-11-22T17:28:00Z">
            <w:rPr>
              <w:rFonts w:ascii="Palatino Linotype" w:hAnsi="Palatino Linotype"/>
              <w:noProof/>
              <w:sz w:val="18"/>
              <w:szCs w:val="18"/>
            </w:rPr>
          </w:rPrChange>
        </w:rPr>
        <w:t>Doersch,</w:t>
      </w:r>
      <w:r w:rsidRPr="009F451C">
        <w:rPr>
          <w:rFonts w:ascii="Palatino Linotype" w:hAnsi="Palatino Linotype"/>
          <w:i/>
          <w:noProof/>
          <w:sz w:val="18"/>
          <w:szCs w:val="18"/>
          <w:rPrChange w:id="22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06" w:author="Thomas Erol Tavolara" w:date="2022-11-22T17:28:00Z">
            <w:rPr>
              <w:rFonts w:ascii="Palatino Linotype" w:hAnsi="Palatino Linotype"/>
              <w:noProof/>
              <w:sz w:val="18"/>
              <w:szCs w:val="18"/>
            </w:rPr>
          </w:rPrChange>
        </w:rPr>
        <w:t>C.;</w:t>
      </w:r>
      <w:r w:rsidRPr="009F451C">
        <w:rPr>
          <w:rFonts w:ascii="Palatino Linotype" w:hAnsi="Palatino Linotype"/>
          <w:i/>
          <w:noProof/>
          <w:sz w:val="18"/>
          <w:szCs w:val="18"/>
          <w:rPrChange w:id="22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08" w:author="Thomas Erol Tavolara" w:date="2022-11-22T17:28:00Z">
            <w:rPr>
              <w:rFonts w:ascii="Palatino Linotype" w:hAnsi="Palatino Linotype"/>
              <w:noProof/>
              <w:sz w:val="18"/>
              <w:szCs w:val="18"/>
            </w:rPr>
          </w:rPrChange>
        </w:rPr>
        <w:t>Gupta,</w:t>
      </w:r>
      <w:r w:rsidRPr="009F451C">
        <w:rPr>
          <w:rFonts w:ascii="Palatino Linotype" w:hAnsi="Palatino Linotype"/>
          <w:i/>
          <w:noProof/>
          <w:sz w:val="18"/>
          <w:szCs w:val="18"/>
          <w:rPrChange w:id="22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10"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2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12" w:author="Thomas Erol Tavolara" w:date="2022-11-22T17:28:00Z">
            <w:rPr>
              <w:rFonts w:ascii="Palatino Linotype" w:hAnsi="Palatino Linotype"/>
              <w:noProof/>
              <w:sz w:val="18"/>
              <w:szCs w:val="18"/>
            </w:rPr>
          </w:rPrChange>
        </w:rPr>
        <w:t>Efros,</w:t>
      </w:r>
      <w:r w:rsidRPr="009F451C">
        <w:rPr>
          <w:rFonts w:ascii="Palatino Linotype" w:hAnsi="Palatino Linotype"/>
          <w:i/>
          <w:noProof/>
          <w:sz w:val="18"/>
          <w:szCs w:val="18"/>
          <w:rPrChange w:id="22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14" w:author="Thomas Erol Tavolara" w:date="2022-11-22T17:28:00Z">
            <w:rPr>
              <w:rFonts w:ascii="Palatino Linotype" w:hAnsi="Palatino Linotype"/>
              <w:noProof/>
              <w:sz w:val="18"/>
              <w:szCs w:val="18"/>
            </w:rPr>
          </w:rPrChange>
        </w:rPr>
        <w:t>A.A.</w:t>
      </w:r>
      <w:r w:rsidRPr="009F451C">
        <w:rPr>
          <w:rFonts w:ascii="Palatino Linotype" w:hAnsi="Palatino Linotype"/>
          <w:i/>
          <w:noProof/>
          <w:sz w:val="18"/>
          <w:szCs w:val="18"/>
          <w:rPrChange w:id="22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16" w:author="Thomas Erol Tavolara" w:date="2022-11-22T17:28:00Z">
            <w:rPr>
              <w:rFonts w:ascii="Palatino Linotype" w:hAnsi="Palatino Linotype"/>
              <w:noProof/>
              <w:sz w:val="18"/>
              <w:szCs w:val="18"/>
            </w:rPr>
          </w:rPrChange>
        </w:rPr>
        <w:t>Unsupervised</w:t>
      </w:r>
      <w:r w:rsidRPr="009F451C">
        <w:rPr>
          <w:rFonts w:ascii="Palatino Linotype" w:hAnsi="Palatino Linotype"/>
          <w:i/>
          <w:noProof/>
          <w:sz w:val="18"/>
          <w:szCs w:val="18"/>
          <w:rPrChange w:id="22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18" w:author="Thomas Erol Tavolara" w:date="2022-11-22T17:28:00Z">
            <w:rPr>
              <w:rFonts w:ascii="Palatino Linotype" w:hAnsi="Palatino Linotype"/>
              <w:noProof/>
              <w:sz w:val="18"/>
              <w:szCs w:val="18"/>
            </w:rPr>
          </w:rPrChange>
        </w:rPr>
        <w:t>visual</w:t>
      </w:r>
      <w:r w:rsidRPr="009F451C">
        <w:rPr>
          <w:rFonts w:ascii="Palatino Linotype" w:hAnsi="Palatino Linotype"/>
          <w:i/>
          <w:noProof/>
          <w:sz w:val="18"/>
          <w:szCs w:val="18"/>
          <w:rPrChange w:id="22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20" w:author="Thomas Erol Tavolara" w:date="2022-11-22T17:28:00Z">
            <w:rPr>
              <w:rFonts w:ascii="Palatino Linotype" w:hAnsi="Palatino Linotype"/>
              <w:noProof/>
              <w:sz w:val="18"/>
              <w:szCs w:val="18"/>
            </w:rPr>
          </w:rPrChange>
        </w:rPr>
        <w:t>representation</w:t>
      </w:r>
      <w:r w:rsidRPr="009F451C">
        <w:rPr>
          <w:rFonts w:ascii="Palatino Linotype" w:hAnsi="Palatino Linotype"/>
          <w:i/>
          <w:noProof/>
          <w:sz w:val="18"/>
          <w:szCs w:val="18"/>
          <w:rPrChange w:id="22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22"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2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24" w:author="Thomas Erol Tavolara" w:date="2022-11-22T17:28:00Z">
            <w:rPr>
              <w:rFonts w:ascii="Palatino Linotype" w:hAnsi="Palatino Linotype"/>
              <w:noProof/>
              <w:sz w:val="18"/>
              <w:szCs w:val="18"/>
            </w:rPr>
          </w:rPrChange>
        </w:rPr>
        <w:t>by</w:t>
      </w:r>
      <w:r w:rsidRPr="009F451C">
        <w:rPr>
          <w:rFonts w:ascii="Palatino Linotype" w:hAnsi="Palatino Linotype"/>
          <w:i/>
          <w:noProof/>
          <w:sz w:val="18"/>
          <w:szCs w:val="18"/>
          <w:rPrChange w:id="22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26" w:author="Thomas Erol Tavolara" w:date="2022-11-22T17:28:00Z">
            <w:rPr>
              <w:rFonts w:ascii="Palatino Linotype" w:hAnsi="Palatino Linotype"/>
              <w:noProof/>
              <w:sz w:val="18"/>
              <w:szCs w:val="18"/>
            </w:rPr>
          </w:rPrChange>
        </w:rPr>
        <w:t>context</w:t>
      </w:r>
      <w:r w:rsidRPr="009F451C">
        <w:rPr>
          <w:rFonts w:ascii="Palatino Linotype" w:hAnsi="Palatino Linotype"/>
          <w:i/>
          <w:noProof/>
          <w:sz w:val="18"/>
          <w:szCs w:val="18"/>
          <w:rPrChange w:id="22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28" w:author="Thomas Erol Tavolara" w:date="2022-11-22T17:28:00Z">
            <w:rPr>
              <w:rFonts w:ascii="Palatino Linotype" w:hAnsi="Palatino Linotype"/>
              <w:noProof/>
              <w:sz w:val="18"/>
              <w:szCs w:val="18"/>
            </w:rPr>
          </w:rPrChange>
        </w:rPr>
        <w:t>prediction.</w:t>
      </w:r>
      <w:r w:rsidRPr="009F451C">
        <w:rPr>
          <w:rFonts w:ascii="Palatino Linotype" w:hAnsi="Palatino Linotype"/>
          <w:i/>
          <w:noProof/>
          <w:sz w:val="18"/>
          <w:szCs w:val="18"/>
          <w:rPrChange w:id="22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30"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22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32"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2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34"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2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36"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2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38"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2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40"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2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42"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2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44" w:author="Thomas Erol Tavolara" w:date="2022-11-22T17:28:00Z">
            <w:rPr>
              <w:rFonts w:ascii="Palatino Linotype" w:hAnsi="Palatino Linotype"/>
              <w:noProof/>
              <w:sz w:val="18"/>
              <w:szCs w:val="18"/>
            </w:rPr>
          </w:rPrChange>
        </w:rPr>
        <w:t>IEEE</w:t>
      </w:r>
      <w:r w:rsidRPr="009F451C">
        <w:rPr>
          <w:rFonts w:ascii="Palatino Linotype" w:hAnsi="Palatino Linotype"/>
          <w:i/>
          <w:noProof/>
          <w:sz w:val="18"/>
          <w:szCs w:val="18"/>
          <w:rPrChange w:id="22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46" w:author="Thomas Erol Tavolara" w:date="2022-11-22T17:28:00Z">
            <w:rPr>
              <w:rFonts w:ascii="Palatino Linotype" w:hAnsi="Palatino Linotype"/>
              <w:noProof/>
              <w:sz w:val="18"/>
              <w:szCs w:val="18"/>
            </w:rPr>
          </w:rPrChange>
        </w:rPr>
        <w:t>International</w:t>
      </w:r>
      <w:r w:rsidRPr="009F451C">
        <w:rPr>
          <w:rFonts w:ascii="Palatino Linotype" w:hAnsi="Palatino Linotype"/>
          <w:i/>
          <w:noProof/>
          <w:sz w:val="18"/>
          <w:szCs w:val="18"/>
          <w:rPrChange w:id="22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48"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22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50"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22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52"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225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54"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2255"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2256" w:author="Thomas Erol Tavolara" w:date="2022-11-22T17:28:00Z">
            <w:rPr>
              <w:rFonts w:ascii="Palatino Linotype" w:hAnsi="Palatino Linotype"/>
              <w:iCs/>
              <w:noProof/>
              <w:sz w:val="18"/>
              <w:szCs w:val="18"/>
              <w:highlight w:val="yellow"/>
            </w:rPr>
          </w:rPrChange>
        </w:rPr>
        <w:t>Santiago, Chile,</w:t>
      </w:r>
      <w:r w:rsidRPr="009F451C">
        <w:rPr>
          <w:rFonts w:ascii="Palatino Linotype" w:hAnsi="Palatino Linotype"/>
          <w:i/>
          <w:noProof/>
          <w:sz w:val="18"/>
          <w:szCs w:val="18"/>
          <w:rPrChange w:id="2257"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2258" w:author="Thomas Erol Tavolara" w:date="2022-11-22T17:28:00Z">
            <w:rPr>
              <w:rFonts w:ascii="Palatino Linotype" w:hAnsi="Palatino Linotype"/>
              <w:noProof/>
              <w:sz w:val="18"/>
              <w:szCs w:val="18"/>
              <w:highlight w:val="yellow"/>
            </w:rPr>
          </w:rPrChange>
        </w:rPr>
        <w:t>7–13 December 2015</w:t>
      </w:r>
      <w:r w:rsidRPr="009F451C">
        <w:rPr>
          <w:rFonts w:ascii="Palatino Linotype" w:hAnsi="Palatino Linotype"/>
          <w:noProof/>
          <w:sz w:val="18"/>
          <w:szCs w:val="18"/>
          <w:rPrChange w:id="2259"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2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61"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22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63" w:author="Thomas Erol Tavolara" w:date="2022-11-22T17:28:00Z">
            <w:rPr>
              <w:rFonts w:ascii="Palatino Linotype" w:hAnsi="Palatino Linotype"/>
              <w:noProof/>
              <w:sz w:val="18"/>
              <w:szCs w:val="18"/>
            </w:rPr>
          </w:rPrChange>
        </w:rPr>
        <w:t>1422–1430.</w:t>
      </w:r>
    </w:p>
    <w:p w14:paraId="785EC11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264"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265" w:author="Thomas Erol Tavolara" w:date="2022-11-22T17:28:00Z">
            <w:rPr>
              <w:rFonts w:ascii="Palatino Linotype" w:hAnsi="Palatino Linotype"/>
              <w:noProof/>
              <w:sz w:val="18"/>
              <w:szCs w:val="18"/>
            </w:rPr>
          </w:rPrChange>
        </w:rPr>
        <w:t>Noroozi,</w:t>
      </w:r>
      <w:r w:rsidRPr="009F451C">
        <w:rPr>
          <w:rFonts w:ascii="Palatino Linotype" w:hAnsi="Palatino Linotype"/>
          <w:i/>
          <w:noProof/>
          <w:sz w:val="18"/>
          <w:szCs w:val="18"/>
          <w:rPrChange w:id="22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67"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22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69" w:author="Thomas Erol Tavolara" w:date="2022-11-22T17:28:00Z">
            <w:rPr>
              <w:rFonts w:ascii="Palatino Linotype" w:hAnsi="Palatino Linotype"/>
              <w:noProof/>
              <w:sz w:val="18"/>
              <w:szCs w:val="18"/>
            </w:rPr>
          </w:rPrChange>
        </w:rPr>
        <w:t>Favaro,</w:t>
      </w:r>
      <w:r w:rsidRPr="009F451C">
        <w:rPr>
          <w:rFonts w:ascii="Palatino Linotype" w:hAnsi="Palatino Linotype"/>
          <w:i/>
          <w:noProof/>
          <w:sz w:val="18"/>
          <w:szCs w:val="18"/>
          <w:rPrChange w:id="22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71" w:author="Thomas Erol Tavolara" w:date="2022-11-22T17:28:00Z">
            <w:rPr>
              <w:rFonts w:ascii="Palatino Linotype" w:hAnsi="Palatino Linotype"/>
              <w:noProof/>
              <w:sz w:val="18"/>
              <w:szCs w:val="18"/>
            </w:rPr>
          </w:rPrChange>
        </w:rPr>
        <w:t>P.</w:t>
      </w:r>
      <w:r w:rsidRPr="009F451C">
        <w:rPr>
          <w:rFonts w:ascii="Palatino Linotype" w:hAnsi="Palatino Linotype"/>
          <w:i/>
          <w:noProof/>
          <w:sz w:val="18"/>
          <w:szCs w:val="18"/>
          <w:rPrChange w:id="22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73" w:author="Thomas Erol Tavolara" w:date="2022-11-22T17:28:00Z">
            <w:rPr>
              <w:rFonts w:ascii="Palatino Linotype" w:hAnsi="Palatino Linotype"/>
              <w:noProof/>
              <w:sz w:val="18"/>
              <w:szCs w:val="18"/>
            </w:rPr>
          </w:rPrChange>
        </w:rPr>
        <w:t>Unsupervised</w:t>
      </w:r>
      <w:r w:rsidRPr="009F451C">
        <w:rPr>
          <w:rFonts w:ascii="Palatino Linotype" w:hAnsi="Palatino Linotype"/>
          <w:i/>
          <w:noProof/>
          <w:sz w:val="18"/>
          <w:szCs w:val="18"/>
          <w:rPrChange w:id="22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75"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2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77"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2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79" w:author="Thomas Erol Tavolara" w:date="2022-11-22T17:28:00Z">
            <w:rPr>
              <w:rFonts w:ascii="Palatino Linotype" w:hAnsi="Palatino Linotype"/>
              <w:noProof/>
              <w:sz w:val="18"/>
              <w:szCs w:val="18"/>
            </w:rPr>
          </w:rPrChange>
        </w:rPr>
        <w:t>visual</w:t>
      </w:r>
      <w:r w:rsidRPr="009F451C">
        <w:rPr>
          <w:rFonts w:ascii="Palatino Linotype" w:hAnsi="Palatino Linotype"/>
          <w:i/>
          <w:noProof/>
          <w:sz w:val="18"/>
          <w:szCs w:val="18"/>
          <w:rPrChange w:id="22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81" w:author="Thomas Erol Tavolara" w:date="2022-11-22T17:28:00Z">
            <w:rPr>
              <w:rFonts w:ascii="Palatino Linotype" w:hAnsi="Palatino Linotype"/>
              <w:noProof/>
              <w:sz w:val="18"/>
              <w:szCs w:val="18"/>
            </w:rPr>
          </w:rPrChange>
        </w:rPr>
        <w:t>representations</w:t>
      </w:r>
      <w:r w:rsidRPr="009F451C">
        <w:rPr>
          <w:rFonts w:ascii="Palatino Linotype" w:hAnsi="Palatino Linotype"/>
          <w:i/>
          <w:noProof/>
          <w:sz w:val="18"/>
          <w:szCs w:val="18"/>
          <w:rPrChange w:id="22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83" w:author="Thomas Erol Tavolara" w:date="2022-11-22T17:28:00Z">
            <w:rPr>
              <w:rFonts w:ascii="Palatino Linotype" w:hAnsi="Palatino Linotype"/>
              <w:noProof/>
              <w:sz w:val="18"/>
              <w:szCs w:val="18"/>
            </w:rPr>
          </w:rPrChange>
        </w:rPr>
        <w:t>by</w:t>
      </w:r>
      <w:r w:rsidRPr="009F451C">
        <w:rPr>
          <w:rFonts w:ascii="Palatino Linotype" w:hAnsi="Palatino Linotype"/>
          <w:i/>
          <w:noProof/>
          <w:sz w:val="18"/>
          <w:szCs w:val="18"/>
          <w:rPrChange w:id="22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85" w:author="Thomas Erol Tavolara" w:date="2022-11-22T17:28:00Z">
            <w:rPr>
              <w:rFonts w:ascii="Palatino Linotype" w:hAnsi="Palatino Linotype"/>
              <w:noProof/>
              <w:sz w:val="18"/>
              <w:szCs w:val="18"/>
            </w:rPr>
          </w:rPrChange>
        </w:rPr>
        <w:t>solving</w:t>
      </w:r>
      <w:r w:rsidRPr="009F451C">
        <w:rPr>
          <w:rFonts w:ascii="Palatino Linotype" w:hAnsi="Palatino Linotype"/>
          <w:i/>
          <w:noProof/>
          <w:sz w:val="18"/>
          <w:szCs w:val="18"/>
          <w:rPrChange w:id="22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87" w:author="Thomas Erol Tavolara" w:date="2022-11-22T17:28:00Z">
            <w:rPr>
              <w:rFonts w:ascii="Palatino Linotype" w:hAnsi="Palatino Linotype"/>
              <w:noProof/>
              <w:sz w:val="18"/>
              <w:szCs w:val="18"/>
            </w:rPr>
          </w:rPrChange>
        </w:rPr>
        <w:t>jigsaw</w:t>
      </w:r>
      <w:r w:rsidRPr="009F451C">
        <w:rPr>
          <w:rFonts w:ascii="Palatino Linotype" w:hAnsi="Palatino Linotype"/>
          <w:i/>
          <w:noProof/>
          <w:sz w:val="18"/>
          <w:szCs w:val="18"/>
          <w:rPrChange w:id="22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89" w:author="Thomas Erol Tavolara" w:date="2022-11-22T17:28:00Z">
            <w:rPr>
              <w:rFonts w:ascii="Palatino Linotype" w:hAnsi="Palatino Linotype"/>
              <w:noProof/>
              <w:sz w:val="18"/>
              <w:szCs w:val="18"/>
            </w:rPr>
          </w:rPrChange>
        </w:rPr>
        <w:t>puzzles.</w:t>
      </w:r>
      <w:r w:rsidRPr="009F451C">
        <w:rPr>
          <w:rFonts w:ascii="Palatino Linotype" w:hAnsi="Palatino Linotype"/>
          <w:i/>
          <w:noProof/>
          <w:sz w:val="18"/>
          <w:szCs w:val="18"/>
          <w:rPrChange w:id="22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91"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22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93"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2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95"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2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97"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2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299" w:author="Thomas Erol Tavolara" w:date="2022-11-22T17:28:00Z">
            <w:rPr>
              <w:rFonts w:ascii="Palatino Linotype" w:hAnsi="Palatino Linotype"/>
              <w:noProof/>
              <w:sz w:val="18"/>
              <w:szCs w:val="18"/>
            </w:rPr>
          </w:rPrChange>
        </w:rPr>
        <w:t>European</w:t>
      </w:r>
      <w:r w:rsidRPr="009F451C">
        <w:rPr>
          <w:rFonts w:ascii="Palatino Linotype" w:hAnsi="Palatino Linotype"/>
          <w:i/>
          <w:noProof/>
          <w:sz w:val="18"/>
          <w:szCs w:val="18"/>
          <w:rPrChange w:id="23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01"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23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03"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23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05"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23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07" w:author="Thomas Erol Tavolara" w:date="2022-11-22T17:28:00Z">
            <w:rPr>
              <w:rFonts w:ascii="Palatino Linotype" w:hAnsi="Palatino Linotype"/>
              <w:noProof/>
              <w:sz w:val="18"/>
              <w:szCs w:val="18"/>
            </w:rPr>
          </w:rPrChange>
        </w:rPr>
        <w:t>Vision</w:t>
      </w:r>
      <w:r w:rsidRPr="009F451C">
        <w:rPr>
          <w:rFonts w:ascii="Palatino Linotype" w:hAnsi="Palatino Linotype"/>
          <w:noProof/>
          <w:sz w:val="18"/>
          <w:szCs w:val="18"/>
          <w:rPrChange w:id="2308" w:author="Thomas Erol Tavolara" w:date="2022-11-22T17:28:00Z">
            <w:rPr>
              <w:rFonts w:ascii="Palatino Linotype" w:hAnsi="Palatino Linotype"/>
              <w:noProof/>
              <w:sz w:val="18"/>
              <w:szCs w:val="18"/>
              <w:highlight w:val="yellow"/>
            </w:rPr>
          </w:rPrChange>
        </w:rPr>
        <w:t>,</w:t>
      </w:r>
      <w:r w:rsidRPr="009F451C">
        <w:rPr>
          <w:rFonts w:ascii="Palatino Linotype" w:hAnsi="Palatino Linotype"/>
          <w:i/>
          <w:noProof/>
          <w:sz w:val="18"/>
          <w:szCs w:val="18"/>
          <w:rPrChange w:id="2309"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iCs/>
          <w:noProof/>
          <w:sz w:val="18"/>
          <w:szCs w:val="18"/>
          <w:rPrChange w:id="2310" w:author="Thomas Erol Tavolara" w:date="2022-11-22T17:28:00Z">
            <w:rPr>
              <w:rFonts w:ascii="Palatino Linotype" w:hAnsi="Palatino Linotype"/>
              <w:iCs/>
              <w:noProof/>
              <w:sz w:val="18"/>
              <w:szCs w:val="18"/>
              <w:highlight w:val="yellow"/>
            </w:rPr>
          </w:rPrChange>
        </w:rPr>
        <w:t>Amsterdam, The Netherlands,</w:t>
      </w:r>
      <w:r w:rsidRPr="009F451C">
        <w:rPr>
          <w:rFonts w:ascii="Palatino Linotype" w:hAnsi="Palatino Linotype"/>
          <w:i/>
          <w:noProof/>
          <w:sz w:val="18"/>
          <w:szCs w:val="18"/>
          <w:rPrChange w:id="2311"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2312" w:author="Thomas Erol Tavolara" w:date="2022-11-22T17:28:00Z">
            <w:rPr>
              <w:rFonts w:ascii="Palatino Linotype" w:hAnsi="Palatino Linotype"/>
              <w:noProof/>
              <w:sz w:val="18"/>
              <w:szCs w:val="18"/>
              <w:highlight w:val="yellow"/>
            </w:rPr>
          </w:rPrChange>
        </w:rPr>
        <w:t>11–14 October</w:t>
      </w:r>
      <w:r w:rsidRPr="009F451C">
        <w:rPr>
          <w:rFonts w:ascii="Palatino Linotype" w:hAnsi="Palatino Linotype"/>
          <w:noProof/>
          <w:sz w:val="18"/>
          <w:szCs w:val="18"/>
          <w:rPrChange w:id="2313" w:author="Thomas Erol Tavolara" w:date="2022-11-22T17:28:00Z">
            <w:rPr>
              <w:rFonts w:ascii="Palatino Linotype" w:hAnsi="Palatino Linotype"/>
              <w:noProof/>
              <w:sz w:val="18"/>
              <w:szCs w:val="18"/>
            </w:rPr>
          </w:rPrChange>
        </w:rPr>
        <w:t xml:space="preserve"> 2016;</w:t>
      </w:r>
      <w:r w:rsidRPr="009F451C">
        <w:rPr>
          <w:rFonts w:ascii="Palatino Linotype" w:hAnsi="Palatino Linotype"/>
          <w:i/>
          <w:noProof/>
          <w:sz w:val="18"/>
          <w:szCs w:val="18"/>
          <w:rPrChange w:id="23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15"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23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17" w:author="Thomas Erol Tavolara" w:date="2022-11-22T17:28:00Z">
            <w:rPr>
              <w:rFonts w:ascii="Palatino Linotype" w:hAnsi="Palatino Linotype"/>
              <w:noProof/>
              <w:sz w:val="18"/>
              <w:szCs w:val="18"/>
            </w:rPr>
          </w:rPrChange>
        </w:rPr>
        <w:t>69–84.</w:t>
      </w:r>
    </w:p>
    <w:p w14:paraId="66218808"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318"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319" w:author="Thomas Erol Tavolara" w:date="2022-11-22T17:28:00Z">
            <w:rPr>
              <w:rFonts w:ascii="Palatino Linotype" w:hAnsi="Palatino Linotype"/>
              <w:noProof/>
              <w:sz w:val="18"/>
              <w:szCs w:val="18"/>
            </w:rPr>
          </w:rPrChange>
        </w:rPr>
        <w:t>Gidaris,</w:t>
      </w:r>
      <w:r w:rsidRPr="009F451C">
        <w:rPr>
          <w:rFonts w:ascii="Palatino Linotype" w:hAnsi="Palatino Linotype"/>
          <w:i/>
          <w:noProof/>
          <w:sz w:val="18"/>
          <w:szCs w:val="18"/>
          <w:rPrChange w:id="23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21"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23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23" w:author="Thomas Erol Tavolara" w:date="2022-11-22T17:28:00Z">
            <w:rPr>
              <w:rFonts w:ascii="Palatino Linotype" w:hAnsi="Palatino Linotype"/>
              <w:noProof/>
              <w:sz w:val="18"/>
              <w:szCs w:val="18"/>
            </w:rPr>
          </w:rPrChange>
        </w:rPr>
        <w:t>Singh,</w:t>
      </w:r>
      <w:r w:rsidRPr="009F451C">
        <w:rPr>
          <w:rFonts w:ascii="Palatino Linotype" w:hAnsi="Palatino Linotype"/>
          <w:i/>
          <w:noProof/>
          <w:sz w:val="18"/>
          <w:szCs w:val="18"/>
          <w:rPrChange w:id="23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25" w:author="Thomas Erol Tavolara" w:date="2022-11-22T17:28:00Z">
            <w:rPr>
              <w:rFonts w:ascii="Palatino Linotype" w:hAnsi="Palatino Linotype"/>
              <w:noProof/>
              <w:sz w:val="18"/>
              <w:szCs w:val="18"/>
            </w:rPr>
          </w:rPrChange>
        </w:rPr>
        <w:t>P.;</w:t>
      </w:r>
      <w:r w:rsidRPr="009F451C">
        <w:rPr>
          <w:rFonts w:ascii="Palatino Linotype" w:hAnsi="Palatino Linotype"/>
          <w:i/>
          <w:noProof/>
          <w:sz w:val="18"/>
          <w:szCs w:val="18"/>
          <w:rPrChange w:id="23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27" w:author="Thomas Erol Tavolara" w:date="2022-11-22T17:28:00Z">
            <w:rPr>
              <w:rFonts w:ascii="Palatino Linotype" w:hAnsi="Palatino Linotype"/>
              <w:noProof/>
              <w:sz w:val="18"/>
              <w:szCs w:val="18"/>
            </w:rPr>
          </w:rPrChange>
        </w:rPr>
        <w:t>Komodakis,</w:t>
      </w:r>
      <w:r w:rsidRPr="009F451C">
        <w:rPr>
          <w:rFonts w:ascii="Palatino Linotype" w:hAnsi="Palatino Linotype"/>
          <w:i/>
          <w:noProof/>
          <w:sz w:val="18"/>
          <w:szCs w:val="18"/>
          <w:rPrChange w:id="23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29" w:author="Thomas Erol Tavolara" w:date="2022-11-22T17:28:00Z">
            <w:rPr>
              <w:rFonts w:ascii="Palatino Linotype" w:hAnsi="Palatino Linotype"/>
              <w:noProof/>
              <w:sz w:val="18"/>
              <w:szCs w:val="18"/>
            </w:rPr>
          </w:rPrChange>
        </w:rPr>
        <w:t>N.</w:t>
      </w:r>
      <w:r w:rsidRPr="009F451C">
        <w:rPr>
          <w:rFonts w:ascii="Palatino Linotype" w:hAnsi="Palatino Linotype"/>
          <w:i/>
          <w:noProof/>
          <w:sz w:val="18"/>
          <w:szCs w:val="18"/>
          <w:rPrChange w:id="23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31" w:author="Thomas Erol Tavolara" w:date="2022-11-22T17:28:00Z">
            <w:rPr>
              <w:rFonts w:ascii="Palatino Linotype" w:hAnsi="Palatino Linotype"/>
              <w:noProof/>
              <w:sz w:val="18"/>
              <w:szCs w:val="18"/>
            </w:rPr>
          </w:rPrChange>
        </w:rPr>
        <w:t>Unsupervised</w:t>
      </w:r>
      <w:r w:rsidRPr="009F451C">
        <w:rPr>
          <w:rFonts w:ascii="Palatino Linotype" w:hAnsi="Palatino Linotype"/>
          <w:i/>
          <w:noProof/>
          <w:sz w:val="18"/>
          <w:szCs w:val="18"/>
          <w:rPrChange w:id="23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33" w:author="Thomas Erol Tavolara" w:date="2022-11-22T17:28:00Z">
            <w:rPr>
              <w:rFonts w:ascii="Palatino Linotype" w:hAnsi="Palatino Linotype"/>
              <w:noProof/>
              <w:sz w:val="18"/>
              <w:szCs w:val="18"/>
            </w:rPr>
          </w:rPrChange>
        </w:rPr>
        <w:t>representation</w:t>
      </w:r>
      <w:r w:rsidRPr="009F451C">
        <w:rPr>
          <w:rFonts w:ascii="Palatino Linotype" w:hAnsi="Palatino Linotype"/>
          <w:i/>
          <w:noProof/>
          <w:sz w:val="18"/>
          <w:szCs w:val="18"/>
          <w:rPrChange w:id="23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35"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3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37" w:author="Thomas Erol Tavolara" w:date="2022-11-22T17:28:00Z">
            <w:rPr>
              <w:rFonts w:ascii="Palatino Linotype" w:hAnsi="Palatino Linotype"/>
              <w:noProof/>
              <w:sz w:val="18"/>
              <w:szCs w:val="18"/>
            </w:rPr>
          </w:rPrChange>
        </w:rPr>
        <w:t>by</w:t>
      </w:r>
      <w:r w:rsidRPr="009F451C">
        <w:rPr>
          <w:rFonts w:ascii="Palatino Linotype" w:hAnsi="Palatino Linotype"/>
          <w:i/>
          <w:noProof/>
          <w:sz w:val="18"/>
          <w:szCs w:val="18"/>
          <w:rPrChange w:id="23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39" w:author="Thomas Erol Tavolara" w:date="2022-11-22T17:28:00Z">
            <w:rPr>
              <w:rFonts w:ascii="Palatino Linotype" w:hAnsi="Palatino Linotype"/>
              <w:noProof/>
              <w:sz w:val="18"/>
              <w:szCs w:val="18"/>
            </w:rPr>
          </w:rPrChange>
        </w:rPr>
        <w:t>predicting</w:t>
      </w:r>
      <w:r w:rsidRPr="009F451C">
        <w:rPr>
          <w:rFonts w:ascii="Palatino Linotype" w:hAnsi="Palatino Linotype"/>
          <w:i/>
          <w:noProof/>
          <w:sz w:val="18"/>
          <w:szCs w:val="18"/>
          <w:rPrChange w:id="23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41"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23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43" w:author="Thomas Erol Tavolara" w:date="2022-11-22T17:28:00Z">
            <w:rPr>
              <w:rFonts w:ascii="Palatino Linotype" w:hAnsi="Palatino Linotype"/>
              <w:noProof/>
              <w:sz w:val="18"/>
              <w:szCs w:val="18"/>
            </w:rPr>
          </w:rPrChange>
        </w:rPr>
        <w:t>rotations.</w:t>
      </w:r>
      <w:r w:rsidRPr="009F451C">
        <w:rPr>
          <w:rFonts w:ascii="Palatino Linotype" w:hAnsi="Palatino Linotype"/>
          <w:i/>
          <w:noProof/>
          <w:sz w:val="18"/>
          <w:szCs w:val="18"/>
          <w:rPrChange w:id="2344" w:author="Thomas Erol Tavolara" w:date="2022-11-22T17:28:00Z">
            <w:rPr>
              <w:rFonts w:ascii="Palatino Linotype" w:hAnsi="Palatino Linotype"/>
              <w:i/>
              <w:noProof/>
              <w:sz w:val="18"/>
              <w:szCs w:val="18"/>
            </w:rPr>
          </w:rPrChange>
        </w:rPr>
        <w:t xml:space="preserve"> arXiv Prepr. </w:t>
      </w:r>
      <w:r w:rsidRPr="009F451C">
        <w:rPr>
          <w:rFonts w:ascii="Palatino Linotype" w:hAnsi="Palatino Linotype"/>
          <w:b/>
          <w:noProof/>
          <w:sz w:val="18"/>
          <w:szCs w:val="18"/>
          <w:rPrChange w:id="2345" w:author="Thomas Erol Tavolara" w:date="2022-11-22T17:28:00Z">
            <w:rPr>
              <w:rFonts w:ascii="Palatino Linotype" w:hAnsi="Palatino Linotype"/>
              <w:b/>
              <w:noProof/>
              <w:sz w:val="18"/>
              <w:szCs w:val="18"/>
            </w:rPr>
          </w:rPrChange>
        </w:rPr>
        <w:t>2018</w:t>
      </w:r>
      <w:r w:rsidRPr="009F451C">
        <w:rPr>
          <w:rFonts w:ascii="Palatino Linotype" w:hAnsi="Palatino Linotype"/>
          <w:noProof/>
          <w:sz w:val="18"/>
          <w:szCs w:val="18"/>
          <w:rPrChange w:id="2346" w:author="Thomas Erol Tavolara" w:date="2022-11-22T17:28:00Z">
            <w:rPr>
              <w:rFonts w:ascii="Palatino Linotype" w:hAnsi="Palatino Linotype"/>
              <w:noProof/>
              <w:sz w:val="18"/>
              <w:szCs w:val="18"/>
            </w:rPr>
          </w:rPrChange>
        </w:rPr>
        <w:t xml:space="preserve">, </w:t>
      </w:r>
      <w:r w:rsidRPr="009F451C">
        <w:rPr>
          <w:rFonts w:ascii="Palatino Linotype" w:hAnsi="Palatino Linotype"/>
          <w:iCs/>
          <w:noProof/>
          <w:sz w:val="18"/>
          <w:szCs w:val="18"/>
          <w:rPrChange w:id="2347" w:author="Thomas Erol Tavolara" w:date="2022-11-22T17:28:00Z">
            <w:rPr>
              <w:rFonts w:ascii="Palatino Linotype" w:hAnsi="Palatino Linotype"/>
              <w:iCs/>
              <w:noProof/>
              <w:sz w:val="18"/>
              <w:szCs w:val="18"/>
            </w:rPr>
          </w:rPrChange>
        </w:rPr>
        <w:t>arXiv:1803.07728.</w:t>
      </w:r>
    </w:p>
    <w:p w14:paraId="2F6C999C"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348"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349" w:author="Thomas Erol Tavolara" w:date="2022-11-22T17:28:00Z">
            <w:rPr>
              <w:rFonts w:ascii="Palatino Linotype" w:hAnsi="Palatino Linotype"/>
              <w:noProof/>
              <w:sz w:val="18"/>
              <w:szCs w:val="18"/>
            </w:rPr>
          </w:rPrChange>
        </w:rPr>
        <w:t>Vulli,</w:t>
      </w:r>
      <w:r w:rsidRPr="009F451C">
        <w:rPr>
          <w:rFonts w:ascii="Palatino Linotype" w:hAnsi="Palatino Linotype"/>
          <w:i/>
          <w:noProof/>
          <w:sz w:val="18"/>
          <w:szCs w:val="18"/>
          <w:rPrChange w:id="23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51"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3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53" w:author="Thomas Erol Tavolara" w:date="2022-11-22T17:28:00Z">
            <w:rPr>
              <w:rFonts w:ascii="Palatino Linotype" w:hAnsi="Palatino Linotype"/>
              <w:noProof/>
              <w:sz w:val="18"/>
              <w:szCs w:val="18"/>
            </w:rPr>
          </w:rPrChange>
        </w:rPr>
        <w:t>Srinivasu,</w:t>
      </w:r>
      <w:r w:rsidRPr="009F451C">
        <w:rPr>
          <w:rFonts w:ascii="Palatino Linotype" w:hAnsi="Palatino Linotype"/>
          <w:i/>
          <w:noProof/>
          <w:sz w:val="18"/>
          <w:szCs w:val="18"/>
          <w:rPrChange w:id="23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55" w:author="Thomas Erol Tavolara" w:date="2022-11-22T17:28:00Z">
            <w:rPr>
              <w:rFonts w:ascii="Palatino Linotype" w:hAnsi="Palatino Linotype"/>
              <w:noProof/>
              <w:sz w:val="18"/>
              <w:szCs w:val="18"/>
            </w:rPr>
          </w:rPrChange>
        </w:rPr>
        <w:t>P.N.;</w:t>
      </w:r>
      <w:r w:rsidRPr="009F451C">
        <w:rPr>
          <w:rFonts w:ascii="Palatino Linotype" w:hAnsi="Palatino Linotype"/>
          <w:i/>
          <w:noProof/>
          <w:sz w:val="18"/>
          <w:szCs w:val="18"/>
          <w:rPrChange w:id="23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57" w:author="Thomas Erol Tavolara" w:date="2022-11-22T17:28:00Z">
            <w:rPr>
              <w:rFonts w:ascii="Palatino Linotype" w:hAnsi="Palatino Linotype"/>
              <w:noProof/>
              <w:sz w:val="18"/>
              <w:szCs w:val="18"/>
            </w:rPr>
          </w:rPrChange>
        </w:rPr>
        <w:t>Sashank,</w:t>
      </w:r>
      <w:r w:rsidRPr="009F451C">
        <w:rPr>
          <w:rFonts w:ascii="Palatino Linotype" w:hAnsi="Palatino Linotype"/>
          <w:i/>
          <w:noProof/>
          <w:sz w:val="18"/>
          <w:szCs w:val="18"/>
          <w:rPrChange w:id="23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59" w:author="Thomas Erol Tavolara" w:date="2022-11-22T17:28:00Z">
            <w:rPr>
              <w:rFonts w:ascii="Palatino Linotype" w:hAnsi="Palatino Linotype"/>
              <w:noProof/>
              <w:sz w:val="18"/>
              <w:szCs w:val="18"/>
            </w:rPr>
          </w:rPrChange>
        </w:rPr>
        <w:t>M.S.K.;</w:t>
      </w:r>
      <w:r w:rsidRPr="009F451C">
        <w:rPr>
          <w:rFonts w:ascii="Palatino Linotype" w:hAnsi="Palatino Linotype"/>
          <w:i/>
          <w:noProof/>
          <w:sz w:val="18"/>
          <w:szCs w:val="18"/>
          <w:rPrChange w:id="23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61" w:author="Thomas Erol Tavolara" w:date="2022-11-22T17:28:00Z">
            <w:rPr>
              <w:rFonts w:ascii="Palatino Linotype" w:hAnsi="Palatino Linotype"/>
              <w:noProof/>
              <w:sz w:val="18"/>
              <w:szCs w:val="18"/>
            </w:rPr>
          </w:rPrChange>
        </w:rPr>
        <w:t>Shafi,</w:t>
      </w:r>
      <w:r w:rsidRPr="009F451C">
        <w:rPr>
          <w:rFonts w:ascii="Palatino Linotype" w:hAnsi="Palatino Linotype"/>
          <w:i/>
          <w:noProof/>
          <w:sz w:val="18"/>
          <w:szCs w:val="18"/>
          <w:rPrChange w:id="23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63"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23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65" w:author="Thomas Erol Tavolara" w:date="2022-11-22T17:28:00Z">
            <w:rPr>
              <w:rFonts w:ascii="Palatino Linotype" w:hAnsi="Palatino Linotype"/>
              <w:noProof/>
              <w:sz w:val="18"/>
              <w:szCs w:val="18"/>
            </w:rPr>
          </w:rPrChange>
        </w:rPr>
        <w:t>Choi,</w:t>
      </w:r>
      <w:r w:rsidRPr="009F451C">
        <w:rPr>
          <w:rFonts w:ascii="Palatino Linotype" w:hAnsi="Palatino Linotype"/>
          <w:i/>
          <w:noProof/>
          <w:sz w:val="18"/>
          <w:szCs w:val="18"/>
          <w:rPrChange w:id="23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67"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23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69" w:author="Thomas Erol Tavolara" w:date="2022-11-22T17:28:00Z">
            <w:rPr>
              <w:rFonts w:ascii="Palatino Linotype" w:hAnsi="Palatino Linotype"/>
              <w:noProof/>
              <w:sz w:val="18"/>
              <w:szCs w:val="18"/>
            </w:rPr>
          </w:rPrChange>
        </w:rPr>
        <w:t>Ijaz,</w:t>
      </w:r>
      <w:r w:rsidRPr="009F451C">
        <w:rPr>
          <w:rFonts w:ascii="Palatino Linotype" w:hAnsi="Palatino Linotype"/>
          <w:i/>
          <w:noProof/>
          <w:sz w:val="18"/>
          <w:szCs w:val="18"/>
          <w:rPrChange w:id="23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71" w:author="Thomas Erol Tavolara" w:date="2022-11-22T17:28:00Z">
            <w:rPr>
              <w:rFonts w:ascii="Palatino Linotype" w:hAnsi="Palatino Linotype"/>
              <w:noProof/>
              <w:sz w:val="18"/>
              <w:szCs w:val="18"/>
            </w:rPr>
          </w:rPrChange>
        </w:rPr>
        <w:t>M.F.</w:t>
      </w:r>
      <w:r w:rsidRPr="009F451C">
        <w:rPr>
          <w:rFonts w:ascii="Palatino Linotype" w:hAnsi="Palatino Linotype"/>
          <w:i/>
          <w:noProof/>
          <w:sz w:val="18"/>
          <w:szCs w:val="18"/>
          <w:rPrChange w:id="23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73" w:author="Thomas Erol Tavolara" w:date="2022-11-22T17:28:00Z">
            <w:rPr>
              <w:rFonts w:ascii="Palatino Linotype" w:hAnsi="Palatino Linotype"/>
              <w:noProof/>
              <w:sz w:val="18"/>
              <w:szCs w:val="18"/>
            </w:rPr>
          </w:rPrChange>
        </w:rPr>
        <w:t>Fine-Tuned</w:t>
      </w:r>
      <w:r w:rsidRPr="009F451C">
        <w:rPr>
          <w:rFonts w:ascii="Palatino Linotype" w:hAnsi="Palatino Linotype"/>
          <w:i/>
          <w:noProof/>
          <w:sz w:val="18"/>
          <w:szCs w:val="18"/>
          <w:rPrChange w:id="23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75" w:author="Thomas Erol Tavolara" w:date="2022-11-22T17:28:00Z">
            <w:rPr>
              <w:rFonts w:ascii="Palatino Linotype" w:hAnsi="Palatino Linotype"/>
              <w:noProof/>
              <w:sz w:val="18"/>
              <w:szCs w:val="18"/>
            </w:rPr>
          </w:rPrChange>
        </w:rPr>
        <w:t>DenseNet-169</w:t>
      </w:r>
      <w:r w:rsidRPr="009F451C">
        <w:rPr>
          <w:rFonts w:ascii="Palatino Linotype" w:hAnsi="Palatino Linotype"/>
          <w:i/>
          <w:noProof/>
          <w:sz w:val="18"/>
          <w:szCs w:val="18"/>
          <w:rPrChange w:id="23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77"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23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79" w:author="Thomas Erol Tavolara" w:date="2022-11-22T17:28:00Z">
            <w:rPr>
              <w:rFonts w:ascii="Palatino Linotype" w:hAnsi="Palatino Linotype"/>
              <w:noProof/>
              <w:sz w:val="18"/>
              <w:szCs w:val="18"/>
            </w:rPr>
          </w:rPrChange>
        </w:rPr>
        <w:t>Breast</w:t>
      </w:r>
      <w:r w:rsidRPr="009F451C">
        <w:rPr>
          <w:rFonts w:ascii="Palatino Linotype" w:hAnsi="Palatino Linotype"/>
          <w:i/>
          <w:noProof/>
          <w:sz w:val="18"/>
          <w:szCs w:val="18"/>
          <w:rPrChange w:id="23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81"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23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83" w:author="Thomas Erol Tavolara" w:date="2022-11-22T17:28:00Z">
            <w:rPr>
              <w:rFonts w:ascii="Palatino Linotype" w:hAnsi="Palatino Linotype"/>
              <w:noProof/>
              <w:sz w:val="18"/>
              <w:szCs w:val="18"/>
            </w:rPr>
          </w:rPrChange>
        </w:rPr>
        <w:t>Metastasis</w:t>
      </w:r>
      <w:r w:rsidRPr="009F451C">
        <w:rPr>
          <w:rFonts w:ascii="Palatino Linotype" w:hAnsi="Palatino Linotype"/>
          <w:i/>
          <w:noProof/>
          <w:sz w:val="18"/>
          <w:szCs w:val="18"/>
          <w:rPrChange w:id="23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85" w:author="Thomas Erol Tavolara" w:date="2022-11-22T17:28:00Z">
            <w:rPr>
              <w:rFonts w:ascii="Palatino Linotype" w:hAnsi="Palatino Linotype"/>
              <w:noProof/>
              <w:sz w:val="18"/>
              <w:szCs w:val="18"/>
            </w:rPr>
          </w:rPrChange>
        </w:rPr>
        <w:t>Prediction</w:t>
      </w:r>
      <w:r w:rsidRPr="009F451C">
        <w:rPr>
          <w:rFonts w:ascii="Palatino Linotype" w:hAnsi="Palatino Linotype"/>
          <w:i/>
          <w:noProof/>
          <w:sz w:val="18"/>
          <w:szCs w:val="18"/>
          <w:rPrChange w:id="23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87" w:author="Thomas Erol Tavolara" w:date="2022-11-22T17:28:00Z">
            <w:rPr>
              <w:rFonts w:ascii="Palatino Linotype" w:hAnsi="Palatino Linotype"/>
              <w:noProof/>
              <w:sz w:val="18"/>
              <w:szCs w:val="18"/>
            </w:rPr>
          </w:rPrChange>
        </w:rPr>
        <w:t>Using</w:t>
      </w:r>
      <w:r w:rsidRPr="009F451C">
        <w:rPr>
          <w:rFonts w:ascii="Palatino Linotype" w:hAnsi="Palatino Linotype"/>
          <w:i/>
          <w:noProof/>
          <w:sz w:val="18"/>
          <w:szCs w:val="18"/>
          <w:rPrChange w:id="23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89" w:author="Thomas Erol Tavolara" w:date="2022-11-22T17:28:00Z">
            <w:rPr>
              <w:rFonts w:ascii="Palatino Linotype" w:hAnsi="Palatino Linotype"/>
              <w:noProof/>
              <w:sz w:val="18"/>
              <w:szCs w:val="18"/>
            </w:rPr>
          </w:rPrChange>
        </w:rPr>
        <w:t>FastAI</w:t>
      </w:r>
      <w:r w:rsidRPr="009F451C">
        <w:rPr>
          <w:rFonts w:ascii="Palatino Linotype" w:hAnsi="Palatino Linotype"/>
          <w:i/>
          <w:noProof/>
          <w:sz w:val="18"/>
          <w:szCs w:val="18"/>
          <w:rPrChange w:id="23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91"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23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93" w:author="Thomas Erol Tavolara" w:date="2022-11-22T17:28:00Z">
            <w:rPr>
              <w:rFonts w:ascii="Palatino Linotype" w:hAnsi="Palatino Linotype"/>
              <w:noProof/>
              <w:sz w:val="18"/>
              <w:szCs w:val="18"/>
            </w:rPr>
          </w:rPrChange>
        </w:rPr>
        <w:t>1-Cycle</w:t>
      </w:r>
      <w:r w:rsidRPr="009F451C">
        <w:rPr>
          <w:rFonts w:ascii="Palatino Linotype" w:hAnsi="Palatino Linotype"/>
          <w:i/>
          <w:noProof/>
          <w:sz w:val="18"/>
          <w:szCs w:val="18"/>
          <w:rPrChange w:id="23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395" w:author="Thomas Erol Tavolara" w:date="2022-11-22T17:28:00Z">
            <w:rPr>
              <w:rFonts w:ascii="Palatino Linotype" w:hAnsi="Palatino Linotype"/>
              <w:noProof/>
              <w:sz w:val="18"/>
              <w:szCs w:val="18"/>
            </w:rPr>
          </w:rPrChange>
        </w:rPr>
        <w:t>Policy.</w:t>
      </w:r>
      <w:r w:rsidRPr="009F451C">
        <w:rPr>
          <w:rFonts w:ascii="Palatino Linotype" w:hAnsi="Palatino Linotype"/>
          <w:i/>
          <w:noProof/>
          <w:sz w:val="18"/>
          <w:szCs w:val="18"/>
          <w:rPrChange w:id="2396" w:author="Thomas Erol Tavolara" w:date="2022-11-22T17:28:00Z">
            <w:rPr>
              <w:rFonts w:ascii="Palatino Linotype" w:hAnsi="Palatino Linotype"/>
              <w:i/>
              <w:noProof/>
              <w:sz w:val="18"/>
              <w:szCs w:val="18"/>
            </w:rPr>
          </w:rPrChange>
        </w:rPr>
        <w:t xml:space="preserve"> Sensors </w:t>
      </w:r>
      <w:r w:rsidRPr="009F451C">
        <w:rPr>
          <w:rFonts w:ascii="Palatino Linotype" w:hAnsi="Palatino Linotype"/>
          <w:b/>
          <w:noProof/>
          <w:sz w:val="18"/>
          <w:szCs w:val="18"/>
          <w:rPrChange w:id="2397" w:author="Thomas Erol Tavolara" w:date="2022-11-22T17:28:00Z">
            <w:rPr>
              <w:rFonts w:ascii="Palatino Linotype" w:hAnsi="Palatino Linotype"/>
              <w:b/>
              <w:noProof/>
              <w:sz w:val="18"/>
              <w:szCs w:val="18"/>
            </w:rPr>
          </w:rPrChange>
        </w:rPr>
        <w:t>2022</w:t>
      </w:r>
      <w:r w:rsidRPr="009F451C">
        <w:rPr>
          <w:rFonts w:ascii="Palatino Linotype" w:hAnsi="Palatino Linotype"/>
          <w:noProof/>
          <w:sz w:val="18"/>
          <w:szCs w:val="18"/>
          <w:rPrChange w:id="2398"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399" w:author="Thomas Erol Tavolara" w:date="2022-11-22T17:28:00Z">
            <w:rPr>
              <w:rFonts w:ascii="Palatino Linotype" w:hAnsi="Palatino Linotype"/>
              <w:i/>
              <w:noProof/>
              <w:sz w:val="18"/>
              <w:szCs w:val="18"/>
            </w:rPr>
          </w:rPrChange>
        </w:rPr>
        <w:t xml:space="preserve"> 22</w:t>
      </w:r>
      <w:r w:rsidRPr="009F451C">
        <w:rPr>
          <w:rFonts w:ascii="Palatino Linotype" w:hAnsi="Palatino Linotype"/>
          <w:noProof/>
          <w:sz w:val="18"/>
          <w:szCs w:val="18"/>
          <w:rPrChange w:id="2400"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4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02" w:author="Thomas Erol Tavolara" w:date="2022-11-22T17:28:00Z">
            <w:rPr>
              <w:rFonts w:ascii="Palatino Linotype" w:hAnsi="Palatino Linotype"/>
              <w:noProof/>
              <w:sz w:val="18"/>
              <w:szCs w:val="18"/>
            </w:rPr>
          </w:rPrChange>
        </w:rPr>
        <w:t>2988.</w:t>
      </w:r>
    </w:p>
    <w:p w14:paraId="744DD56D"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403"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404" w:author="Thomas Erol Tavolara" w:date="2022-11-22T17:28:00Z">
            <w:rPr>
              <w:rFonts w:ascii="Palatino Linotype" w:hAnsi="Palatino Linotype"/>
              <w:noProof/>
              <w:sz w:val="18"/>
              <w:szCs w:val="18"/>
            </w:rPr>
          </w:rPrChange>
        </w:rPr>
        <w:t>Tian,</w:t>
      </w:r>
      <w:r w:rsidRPr="009F451C">
        <w:rPr>
          <w:rFonts w:ascii="Palatino Linotype" w:hAnsi="Palatino Linotype"/>
          <w:i/>
          <w:noProof/>
          <w:sz w:val="18"/>
          <w:szCs w:val="18"/>
          <w:rPrChange w:id="24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06"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24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08" w:author="Thomas Erol Tavolara" w:date="2022-11-22T17:28:00Z">
            <w:rPr>
              <w:rFonts w:ascii="Palatino Linotype" w:hAnsi="Palatino Linotype"/>
              <w:noProof/>
              <w:sz w:val="18"/>
              <w:szCs w:val="18"/>
            </w:rPr>
          </w:rPrChange>
        </w:rPr>
        <w:t>Krishnan,</w:t>
      </w:r>
      <w:r w:rsidRPr="009F451C">
        <w:rPr>
          <w:rFonts w:ascii="Palatino Linotype" w:hAnsi="Palatino Linotype"/>
          <w:i/>
          <w:noProof/>
          <w:sz w:val="18"/>
          <w:szCs w:val="18"/>
          <w:rPrChange w:id="24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10"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24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12" w:author="Thomas Erol Tavolara" w:date="2022-11-22T17:28:00Z">
            <w:rPr>
              <w:rFonts w:ascii="Palatino Linotype" w:hAnsi="Palatino Linotype"/>
              <w:noProof/>
              <w:sz w:val="18"/>
              <w:szCs w:val="18"/>
            </w:rPr>
          </w:rPrChange>
        </w:rPr>
        <w:t>Isola,</w:t>
      </w:r>
      <w:r w:rsidRPr="009F451C">
        <w:rPr>
          <w:rFonts w:ascii="Palatino Linotype" w:hAnsi="Palatino Linotype"/>
          <w:i/>
          <w:noProof/>
          <w:sz w:val="18"/>
          <w:szCs w:val="18"/>
          <w:rPrChange w:id="24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14" w:author="Thomas Erol Tavolara" w:date="2022-11-22T17:28:00Z">
            <w:rPr>
              <w:rFonts w:ascii="Palatino Linotype" w:hAnsi="Palatino Linotype"/>
              <w:noProof/>
              <w:sz w:val="18"/>
              <w:szCs w:val="18"/>
            </w:rPr>
          </w:rPrChange>
        </w:rPr>
        <w:t>P.</w:t>
      </w:r>
      <w:r w:rsidRPr="009F451C">
        <w:rPr>
          <w:rFonts w:ascii="Palatino Linotype" w:hAnsi="Palatino Linotype"/>
          <w:i/>
          <w:noProof/>
          <w:sz w:val="18"/>
          <w:szCs w:val="18"/>
          <w:rPrChange w:id="24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16" w:author="Thomas Erol Tavolara" w:date="2022-11-22T17:28:00Z">
            <w:rPr>
              <w:rFonts w:ascii="Palatino Linotype" w:hAnsi="Palatino Linotype"/>
              <w:noProof/>
              <w:sz w:val="18"/>
              <w:szCs w:val="18"/>
            </w:rPr>
          </w:rPrChange>
        </w:rPr>
        <w:t>Contrastive</w:t>
      </w:r>
      <w:r w:rsidRPr="009F451C">
        <w:rPr>
          <w:rFonts w:ascii="Palatino Linotype" w:hAnsi="Palatino Linotype"/>
          <w:i/>
          <w:noProof/>
          <w:sz w:val="18"/>
          <w:szCs w:val="18"/>
          <w:rPrChange w:id="24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18" w:author="Thomas Erol Tavolara" w:date="2022-11-22T17:28:00Z">
            <w:rPr>
              <w:rFonts w:ascii="Palatino Linotype" w:hAnsi="Palatino Linotype"/>
              <w:noProof/>
              <w:sz w:val="18"/>
              <w:szCs w:val="18"/>
            </w:rPr>
          </w:rPrChange>
        </w:rPr>
        <w:t>multiview</w:t>
      </w:r>
      <w:r w:rsidRPr="009F451C">
        <w:rPr>
          <w:rFonts w:ascii="Palatino Linotype" w:hAnsi="Palatino Linotype"/>
          <w:i/>
          <w:noProof/>
          <w:sz w:val="18"/>
          <w:szCs w:val="18"/>
          <w:rPrChange w:id="24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20" w:author="Thomas Erol Tavolara" w:date="2022-11-22T17:28:00Z">
            <w:rPr>
              <w:rFonts w:ascii="Palatino Linotype" w:hAnsi="Palatino Linotype"/>
              <w:noProof/>
              <w:sz w:val="18"/>
              <w:szCs w:val="18"/>
            </w:rPr>
          </w:rPrChange>
        </w:rPr>
        <w:t>coding.</w:t>
      </w:r>
      <w:r w:rsidRPr="009F451C">
        <w:rPr>
          <w:rFonts w:ascii="Palatino Linotype" w:hAnsi="Palatino Linotype"/>
          <w:i/>
          <w:noProof/>
          <w:sz w:val="18"/>
          <w:szCs w:val="18"/>
          <w:rPrChange w:id="24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22"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24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24"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4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26"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4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28"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4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30" w:author="Thomas Erol Tavolara" w:date="2022-11-22T17:28:00Z">
            <w:rPr>
              <w:rFonts w:ascii="Palatino Linotype" w:hAnsi="Palatino Linotype"/>
              <w:noProof/>
              <w:sz w:val="18"/>
              <w:szCs w:val="18"/>
            </w:rPr>
          </w:rPrChange>
        </w:rPr>
        <w:t>European</w:t>
      </w:r>
      <w:r w:rsidRPr="009F451C">
        <w:rPr>
          <w:rFonts w:ascii="Palatino Linotype" w:hAnsi="Palatino Linotype"/>
          <w:i/>
          <w:noProof/>
          <w:sz w:val="18"/>
          <w:szCs w:val="18"/>
          <w:rPrChange w:id="24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32"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24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34"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24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36"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24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38"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24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40" w:author="Thomas Erol Tavolara" w:date="2022-11-22T17:28:00Z">
            <w:rPr>
              <w:rFonts w:ascii="Palatino Linotype" w:hAnsi="Palatino Linotype"/>
              <w:noProof/>
              <w:sz w:val="18"/>
              <w:szCs w:val="18"/>
              <w:highlight w:val="yellow"/>
            </w:rPr>
          </w:rPrChange>
        </w:rPr>
        <w:t>Glasgow, UK, 23–28 August 2020</w:t>
      </w:r>
      <w:r w:rsidRPr="009F451C">
        <w:rPr>
          <w:rFonts w:ascii="Palatino Linotype" w:hAnsi="Palatino Linotype"/>
          <w:noProof/>
          <w:sz w:val="18"/>
          <w:szCs w:val="18"/>
          <w:rPrChange w:id="244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4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43"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24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45" w:author="Thomas Erol Tavolara" w:date="2022-11-22T17:28:00Z">
            <w:rPr>
              <w:rFonts w:ascii="Palatino Linotype" w:hAnsi="Palatino Linotype"/>
              <w:noProof/>
              <w:sz w:val="18"/>
              <w:szCs w:val="18"/>
            </w:rPr>
          </w:rPrChange>
        </w:rPr>
        <w:t>776–794.</w:t>
      </w:r>
    </w:p>
    <w:p w14:paraId="6901BC0B"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446"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447" w:author="Thomas Erol Tavolara" w:date="2022-11-22T17:28:00Z">
            <w:rPr>
              <w:rFonts w:ascii="Palatino Linotype" w:hAnsi="Palatino Linotype"/>
              <w:noProof/>
              <w:sz w:val="18"/>
              <w:szCs w:val="18"/>
            </w:rPr>
          </w:rPrChange>
        </w:rPr>
        <w:t>Henaff,</w:t>
      </w:r>
      <w:r w:rsidRPr="009F451C">
        <w:rPr>
          <w:rFonts w:ascii="Palatino Linotype" w:hAnsi="Palatino Linotype"/>
          <w:i/>
          <w:noProof/>
          <w:sz w:val="18"/>
          <w:szCs w:val="18"/>
          <w:rPrChange w:id="24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49" w:author="Thomas Erol Tavolara" w:date="2022-11-22T17:28:00Z">
            <w:rPr>
              <w:rFonts w:ascii="Palatino Linotype" w:hAnsi="Palatino Linotype"/>
              <w:noProof/>
              <w:sz w:val="18"/>
              <w:szCs w:val="18"/>
            </w:rPr>
          </w:rPrChange>
        </w:rPr>
        <w:t>O.</w:t>
      </w:r>
      <w:r w:rsidRPr="009F451C">
        <w:rPr>
          <w:rFonts w:ascii="Palatino Linotype" w:hAnsi="Palatino Linotype"/>
          <w:i/>
          <w:noProof/>
          <w:sz w:val="18"/>
          <w:szCs w:val="18"/>
          <w:rPrChange w:id="24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51" w:author="Thomas Erol Tavolara" w:date="2022-11-22T17:28:00Z">
            <w:rPr>
              <w:rFonts w:ascii="Palatino Linotype" w:hAnsi="Palatino Linotype"/>
              <w:noProof/>
              <w:sz w:val="18"/>
              <w:szCs w:val="18"/>
            </w:rPr>
          </w:rPrChange>
        </w:rPr>
        <w:t>Data-efficient</w:t>
      </w:r>
      <w:r w:rsidRPr="009F451C">
        <w:rPr>
          <w:rFonts w:ascii="Palatino Linotype" w:hAnsi="Palatino Linotype"/>
          <w:i/>
          <w:noProof/>
          <w:sz w:val="18"/>
          <w:szCs w:val="18"/>
          <w:rPrChange w:id="24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53"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24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55" w:author="Thomas Erol Tavolara" w:date="2022-11-22T17:28:00Z">
            <w:rPr>
              <w:rFonts w:ascii="Palatino Linotype" w:hAnsi="Palatino Linotype"/>
              <w:noProof/>
              <w:sz w:val="18"/>
              <w:szCs w:val="18"/>
            </w:rPr>
          </w:rPrChange>
        </w:rPr>
        <w:t>recognition</w:t>
      </w:r>
      <w:r w:rsidRPr="009F451C">
        <w:rPr>
          <w:rFonts w:ascii="Palatino Linotype" w:hAnsi="Palatino Linotype"/>
          <w:i/>
          <w:noProof/>
          <w:sz w:val="18"/>
          <w:szCs w:val="18"/>
          <w:rPrChange w:id="24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57" w:author="Thomas Erol Tavolara" w:date="2022-11-22T17:28:00Z">
            <w:rPr>
              <w:rFonts w:ascii="Palatino Linotype" w:hAnsi="Palatino Linotype"/>
              <w:noProof/>
              <w:sz w:val="18"/>
              <w:szCs w:val="18"/>
            </w:rPr>
          </w:rPrChange>
        </w:rPr>
        <w:t>with</w:t>
      </w:r>
      <w:r w:rsidRPr="009F451C">
        <w:rPr>
          <w:rFonts w:ascii="Palatino Linotype" w:hAnsi="Palatino Linotype"/>
          <w:i/>
          <w:noProof/>
          <w:sz w:val="18"/>
          <w:szCs w:val="18"/>
          <w:rPrChange w:id="24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59" w:author="Thomas Erol Tavolara" w:date="2022-11-22T17:28:00Z">
            <w:rPr>
              <w:rFonts w:ascii="Palatino Linotype" w:hAnsi="Palatino Linotype"/>
              <w:noProof/>
              <w:sz w:val="18"/>
              <w:szCs w:val="18"/>
            </w:rPr>
          </w:rPrChange>
        </w:rPr>
        <w:t>contrastive</w:t>
      </w:r>
      <w:r w:rsidRPr="009F451C">
        <w:rPr>
          <w:rFonts w:ascii="Palatino Linotype" w:hAnsi="Palatino Linotype"/>
          <w:i/>
          <w:noProof/>
          <w:sz w:val="18"/>
          <w:szCs w:val="18"/>
          <w:rPrChange w:id="24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61" w:author="Thomas Erol Tavolara" w:date="2022-11-22T17:28:00Z">
            <w:rPr>
              <w:rFonts w:ascii="Palatino Linotype" w:hAnsi="Palatino Linotype"/>
              <w:noProof/>
              <w:sz w:val="18"/>
              <w:szCs w:val="18"/>
            </w:rPr>
          </w:rPrChange>
        </w:rPr>
        <w:t>predictive</w:t>
      </w:r>
      <w:r w:rsidRPr="009F451C">
        <w:rPr>
          <w:rFonts w:ascii="Palatino Linotype" w:hAnsi="Palatino Linotype"/>
          <w:i/>
          <w:noProof/>
          <w:sz w:val="18"/>
          <w:szCs w:val="18"/>
          <w:rPrChange w:id="24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63" w:author="Thomas Erol Tavolara" w:date="2022-11-22T17:28:00Z">
            <w:rPr>
              <w:rFonts w:ascii="Palatino Linotype" w:hAnsi="Palatino Linotype"/>
              <w:noProof/>
              <w:sz w:val="18"/>
              <w:szCs w:val="18"/>
            </w:rPr>
          </w:rPrChange>
        </w:rPr>
        <w:t>coding.</w:t>
      </w:r>
      <w:r w:rsidRPr="009F451C">
        <w:rPr>
          <w:rFonts w:ascii="Palatino Linotype" w:hAnsi="Palatino Linotype"/>
          <w:i/>
          <w:noProof/>
          <w:sz w:val="18"/>
          <w:szCs w:val="18"/>
          <w:rPrChange w:id="24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65"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24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67"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4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69"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4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71"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4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73" w:author="Thomas Erol Tavolara" w:date="2022-11-22T17:28:00Z">
            <w:rPr>
              <w:rFonts w:ascii="Palatino Linotype" w:hAnsi="Palatino Linotype"/>
              <w:noProof/>
              <w:sz w:val="18"/>
              <w:szCs w:val="18"/>
            </w:rPr>
          </w:rPrChange>
        </w:rPr>
        <w:t>International</w:t>
      </w:r>
      <w:r w:rsidRPr="009F451C">
        <w:rPr>
          <w:rFonts w:ascii="Palatino Linotype" w:hAnsi="Palatino Linotype"/>
          <w:i/>
          <w:noProof/>
          <w:sz w:val="18"/>
          <w:szCs w:val="18"/>
          <w:rPrChange w:id="24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75"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24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77"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24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79" w:author="Thomas Erol Tavolara" w:date="2022-11-22T17:28:00Z">
            <w:rPr>
              <w:rFonts w:ascii="Palatino Linotype" w:hAnsi="Palatino Linotype"/>
              <w:noProof/>
              <w:sz w:val="18"/>
              <w:szCs w:val="18"/>
            </w:rPr>
          </w:rPrChange>
        </w:rPr>
        <w:t>Machine</w:t>
      </w:r>
      <w:r w:rsidRPr="009F451C">
        <w:rPr>
          <w:rFonts w:ascii="Palatino Linotype" w:hAnsi="Palatino Linotype"/>
          <w:i/>
          <w:noProof/>
          <w:sz w:val="18"/>
          <w:szCs w:val="18"/>
          <w:rPrChange w:id="24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81"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482"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2483" w:author="Thomas Erol Tavolara" w:date="2022-11-22T17:28:00Z">
            <w:rPr>
              <w:rFonts w:ascii="Palatino Linotype" w:hAnsi="Palatino Linotype"/>
              <w:iCs/>
              <w:noProof/>
              <w:sz w:val="18"/>
              <w:szCs w:val="18"/>
              <w:highlight w:val="yellow"/>
            </w:rPr>
          </w:rPrChange>
        </w:rPr>
        <w:t>Virtual,</w:t>
      </w:r>
      <w:r w:rsidRPr="009F451C">
        <w:rPr>
          <w:rFonts w:ascii="Palatino Linotype" w:hAnsi="Palatino Linotype"/>
          <w:i/>
          <w:noProof/>
          <w:sz w:val="18"/>
          <w:szCs w:val="18"/>
          <w:rPrChange w:id="2484"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2485" w:author="Thomas Erol Tavolara" w:date="2022-11-22T17:28:00Z">
            <w:rPr>
              <w:rFonts w:ascii="Palatino Linotype" w:hAnsi="Palatino Linotype"/>
              <w:noProof/>
              <w:sz w:val="18"/>
              <w:szCs w:val="18"/>
              <w:highlight w:val="yellow"/>
            </w:rPr>
          </w:rPrChange>
        </w:rPr>
        <w:t>13–18 July 2020</w:t>
      </w:r>
      <w:r w:rsidRPr="009F451C">
        <w:rPr>
          <w:rFonts w:ascii="Palatino Linotype" w:hAnsi="Palatino Linotype"/>
          <w:noProof/>
          <w:sz w:val="18"/>
          <w:szCs w:val="18"/>
          <w:rPrChange w:id="2486"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4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88"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24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90" w:author="Thomas Erol Tavolara" w:date="2022-11-22T17:28:00Z">
            <w:rPr>
              <w:rFonts w:ascii="Palatino Linotype" w:hAnsi="Palatino Linotype"/>
              <w:noProof/>
              <w:sz w:val="18"/>
              <w:szCs w:val="18"/>
            </w:rPr>
          </w:rPrChange>
        </w:rPr>
        <w:t>4182–4192.</w:t>
      </w:r>
    </w:p>
    <w:p w14:paraId="0297DF2C"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491"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492" w:author="Thomas Erol Tavolara" w:date="2022-11-22T17:28:00Z">
            <w:rPr>
              <w:rFonts w:ascii="Palatino Linotype" w:hAnsi="Palatino Linotype"/>
              <w:noProof/>
              <w:sz w:val="18"/>
              <w:szCs w:val="18"/>
            </w:rPr>
          </w:rPrChange>
        </w:rPr>
        <w:t>Misra,</w:t>
      </w:r>
      <w:r w:rsidRPr="009F451C">
        <w:rPr>
          <w:rFonts w:ascii="Palatino Linotype" w:hAnsi="Palatino Linotype"/>
          <w:i/>
          <w:noProof/>
          <w:sz w:val="18"/>
          <w:szCs w:val="18"/>
          <w:rPrChange w:id="24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94" w:author="Thomas Erol Tavolara" w:date="2022-11-22T17:28:00Z">
            <w:rPr>
              <w:rFonts w:ascii="Palatino Linotype" w:hAnsi="Palatino Linotype"/>
              <w:noProof/>
              <w:sz w:val="18"/>
              <w:szCs w:val="18"/>
            </w:rPr>
          </w:rPrChange>
        </w:rPr>
        <w:t>I.;</w:t>
      </w:r>
      <w:r w:rsidRPr="009F451C">
        <w:rPr>
          <w:rFonts w:ascii="Palatino Linotype" w:hAnsi="Palatino Linotype"/>
          <w:i/>
          <w:noProof/>
          <w:sz w:val="18"/>
          <w:szCs w:val="18"/>
          <w:rPrChange w:id="24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96" w:author="Thomas Erol Tavolara" w:date="2022-11-22T17:28:00Z">
            <w:rPr>
              <w:rFonts w:ascii="Palatino Linotype" w:hAnsi="Palatino Linotype"/>
              <w:noProof/>
              <w:sz w:val="18"/>
              <w:szCs w:val="18"/>
            </w:rPr>
          </w:rPrChange>
        </w:rPr>
        <w:t>Maaten,</w:t>
      </w:r>
      <w:r w:rsidRPr="009F451C">
        <w:rPr>
          <w:rFonts w:ascii="Palatino Linotype" w:hAnsi="Palatino Linotype"/>
          <w:i/>
          <w:noProof/>
          <w:sz w:val="18"/>
          <w:szCs w:val="18"/>
          <w:rPrChange w:id="24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498" w:author="Thomas Erol Tavolara" w:date="2022-11-22T17:28:00Z">
            <w:rPr>
              <w:rFonts w:ascii="Palatino Linotype" w:hAnsi="Palatino Linotype"/>
              <w:noProof/>
              <w:sz w:val="18"/>
              <w:szCs w:val="18"/>
            </w:rPr>
          </w:rPrChange>
        </w:rPr>
        <w:t>L.v.d.</w:t>
      </w:r>
      <w:r w:rsidRPr="009F451C">
        <w:rPr>
          <w:rFonts w:ascii="Palatino Linotype" w:hAnsi="Palatino Linotype"/>
          <w:i/>
          <w:noProof/>
          <w:sz w:val="18"/>
          <w:szCs w:val="18"/>
          <w:rPrChange w:id="24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00" w:author="Thomas Erol Tavolara" w:date="2022-11-22T17:28:00Z">
            <w:rPr>
              <w:rFonts w:ascii="Palatino Linotype" w:hAnsi="Palatino Linotype"/>
              <w:noProof/>
              <w:sz w:val="18"/>
              <w:szCs w:val="18"/>
            </w:rPr>
          </w:rPrChange>
        </w:rPr>
        <w:t>Self-supervised</w:t>
      </w:r>
      <w:r w:rsidRPr="009F451C">
        <w:rPr>
          <w:rFonts w:ascii="Palatino Linotype" w:hAnsi="Palatino Linotype"/>
          <w:i/>
          <w:noProof/>
          <w:sz w:val="18"/>
          <w:szCs w:val="18"/>
          <w:rPrChange w:id="25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02"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5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04"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5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06" w:author="Thomas Erol Tavolara" w:date="2022-11-22T17:28:00Z">
            <w:rPr>
              <w:rFonts w:ascii="Palatino Linotype" w:hAnsi="Palatino Linotype"/>
              <w:noProof/>
              <w:sz w:val="18"/>
              <w:szCs w:val="18"/>
            </w:rPr>
          </w:rPrChange>
        </w:rPr>
        <w:t>pretext-invariant</w:t>
      </w:r>
      <w:r w:rsidRPr="009F451C">
        <w:rPr>
          <w:rFonts w:ascii="Palatino Linotype" w:hAnsi="Palatino Linotype"/>
          <w:i/>
          <w:noProof/>
          <w:sz w:val="18"/>
          <w:szCs w:val="18"/>
          <w:rPrChange w:id="25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08" w:author="Thomas Erol Tavolara" w:date="2022-11-22T17:28:00Z">
            <w:rPr>
              <w:rFonts w:ascii="Palatino Linotype" w:hAnsi="Palatino Linotype"/>
              <w:noProof/>
              <w:sz w:val="18"/>
              <w:szCs w:val="18"/>
            </w:rPr>
          </w:rPrChange>
        </w:rPr>
        <w:t>representations.</w:t>
      </w:r>
      <w:r w:rsidRPr="009F451C">
        <w:rPr>
          <w:rFonts w:ascii="Palatino Linotype" w:hAnsi="Palatino Linotype"/>
          <w:i/>
          <w:noProof/>
          <w:sz w:val="18"/>
          <w:szCs w:val="18"/>
          <w:rPrChange w:id="25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10"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25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12"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5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14"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5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16"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5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18" w:author="Thomas Erol Tavolara" w:date="2022-11-22T17:28:00Z">
            <w:rPr>
              <w:rFonts w:ascii="Palatino Linotype" w:hAnsi="Palatino Linotype"/>
              <w:noProof/>
              <w:sz w:val="18"/>
              <w:szCs w:val="18"/>
            </w:rPr>
          </w:rPrChange>
        </w:rPr>
        <w:t>IEEE/CVF</w:t>
      </w:r>
      <w:r w:rsidRPr="009F451C">
        <w:rPr>
          <w:rFonts w:ascii="Palatino Linotype" w:hAnsi="Palatino Linotype"/>
          <w:i/>
          <w:noProof/>
          <w:sz w:val="18"/>
          <w:szCs w:val="18"/>
          <w:rPrChange w:id="25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20"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25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22"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25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24"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25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26"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25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28"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25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30"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25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32" w:author="Thomas Erol Tavolara" w:date="2022-11-22T17:28:00Z">
            <w:rPr>
              <w:rFonts w:ascii="Palatino Linotype" w:hAnsi="Palatino Linotype"/>
              <w:noProof/>
              <w:sz w:val="18"/>
              <w:szCs w:val="18"/>
            </w:rPr>
          </w:rPrChange>
        </w:rPr>
        <w:t>Recognition</w:t>
      </w:r>
      <w:r w:rsidRPr="009F451C">
        <w:rPr>
          <w:rFonts w:ascii="Palatino Linotype" w:hAnsi="Palatino Linotype"/>
          <w:noProof/>
          <w:sz w:val="18"/>
          <w:szCs w:val="18"/>
          <w:rPrChange w:id="2533" w:author="Thomas Erol Tavolara" w:date="2022-11-22T17:28:00Z">
            <w:rPr>
              <w:rFonts w:ascii="Palatino Linotype" w:hAnsi="Palatino Linotype"/>
              <w:noProof/>
              <w:sz w:val="18"/>
              <w:szCs w:val="18"/>
              <w:highlight w:val="yellow"/>
            </w:rPr>
          </w:rPrChange>
        </w:rPr>
        <w:t>,</w:t>
      </w:r>
      <w:r w:rsidRPr="009F451C">
        <w:rPr>
          <w:rFonts w:ascii="Palatino Linotype" w:hAnsi="Palatino Linotype"/>
          <w:i/>
          <w:noProof/>
          <w:sz w:val="18"/>
          <w:szCs w:val="18"/>
          <w:rPrChange w:id="2534"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iCs/>
          <w:noProof/>
          <w:sz w:val="18"/>
          <w:szCs w:val="18"/>
          <w:rPrChange w:id="2535" w:author="Thomas Erol Tavolara" w:date="2022-11-22T17:28:00Z">
            <w:rPr>
              <w:rFonts w:ascii="Palatino Linotype" w:hAnsi="Palatino Linotype"/>
              <w:iCs/>
              <w:noProof/>
              <w:sz w:val="18"/>
              <w:szCs w:val="18"/>
              <w:highlight w:val="yellow"/>
            </w:rPr>
          </w:rPrChange>
        </w:rPr>
        <w:t>Seattle, DC, USA,</w:t>
      </w:r>
      <w:r w:rsidRPr="009F451C">
        <w:rPr>
          <w:rFonts w:ascii="Palatino Linotype" w:hAnsi="Palatino Linotype"/>
          <w:i/>
          <w:noProof/>
          <w:sz w:val="18"/>
          <w:szCs w:val="18"/>
          <w:rPrChange w:id="2536"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2537" w:author="Thomas Erol Tavolara" w:date="2022-11-22T17:28:00Z">
            <w:rPr>
              <w:rFonts w:ascii="Palatino Linotype" w:hAnsi="Palatino Linotype"/>
              <w:noProof/>
              <w:sz w:val="18"/>
              <w:szCs w:val="18"/>
              <w:highlight w:val="yellow"/>
            </w:rPr>
          </w:rPrChange>
        </w:rPr>
        <w:t>4–19 June 2020</w:t>
      </w:r>
      <w:r w:rsidRPr="009F451C">
        <w:rPr>
          <w:rFonts w:ascii="Palatino Linotype" w:hAnsi="Palatino Linotype"/>
          <w:noProof/>
          <w:sz w:val="18"/>
          <w:szCs w:val="18"/>
          <w:rPrChange w:id="2538"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5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40"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25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542" w:author="Thomas Erol Tavolara" w:date="2022-11-22T17:28:00Z">
            <w:rPr>
              <w:rFonts w:ascii="Palatino Linotype" w:hAnsi="Palatino Linotype"/>
              <w:noProof/>
              <w:sz w:val="18"/>
              <w:szCs w:val="18"/>
            </w:rPr>
          </w:rPrChange>
        </w:rPr>
        <w:t>6707–6717.</w:t>
      </w:r>
    </w:p>
    <w:p w14:paraId="1759410D"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2543"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2544" w:author="Thomas Erol Tavolara" w:date="2022-11-22T17:28:00Z">
            <w:rPr>
              <w:rFonts w:ascii="Palatino Linotype" w:hAnsi="Palatino Linotype"/>
              <w:sz w:val="18"/>
              <w:szCs w:val="18"/>
            </w:rPr>
          </w:rPrChange>
        </w:rPr>
        <w:t>Grill,</w:t>
      </w:r>
      <w:r w:rsidRPr="009F451C">
        <w:rPr>
          <w:rFonts w:ascii="Palatino Linotype" w:hAnsi="Palatino Linotype"/>
          <w:i/>
          <w:sz w:val="18"/>
          <w:szCs w:val="18"/>
          <w:rPrChange w:id="254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46" w:author="Thomas Erol Tavolara" w:date="2022-11-22T17:28:00Z">
            <w:rPr>
              <w:rFonts w:ascii="Palatino Linotype" w:hAnsi="Palatino Linotype"/>
              <w:sz w:val="18"/>
              <w:szCs w:val="18"/>
            </w:rPr>
          </w:rPrChange>
        </w:rPr>
        <w:t>J.-B.;</w:t>
      </w:r>
      <w:r w:rsidRPr="009F451C">
        <w:rPr>
          <w:rFonts w:ascii="Palatino Linotype" w:hAnsi="Palatino Linotype"/>
          <w:i/>
          <w:sz w:val="18"/>
          <w:szCs w:val="18"/>
          <w:rPrChange w:id="254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2548" w:author="Thomas Erol Tavolara" w:date="2022-11-22T17:28:00Z">
            <w:rPr>
              <w:rFonts w:ascii="Palatino Linotype" w:hAnsi="Palatino Linotype"/>
              <w:sz w:val="18"/>
              <w:szCs w:val="18"/>
            </w:rPr>
          </w:rPrChange>
        </w:rPr>
        <w:t>Strub</w:t>
      </w:r>
      <w:proofErr w:type="spellEnd"/>
      <w:r w:rsidRPr="009F451C">
        <w:rPr>
          <w:rFonts w:ascii="Palatino Linotype" w:hAnsi="Palatino Linotype"/>
          <w:sz w:val="18"/>
          <w:szCs w:val="18"/>
          <w:rPrChange w:id="254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5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51"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255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2553" w:author="Thomas Erol Tavolara" w:date="2022-11-22T17:28:00Z">
            <w:rPr>
              <w:rFonts w:ascii="Palatino Linotype" w:hAnsi="Palatino Linotype"/>
              <w:sz w:val="18"/>
              <w:szCs w:val="18"/>
            </w:rPr>
          </w:rPrChange>
        </w:rPr>
        <w:t>Altché</w:t>
      </w:r>
      <w:proofErr w:type="spellEnd"/>
      <w:r w:rsidRPr="009F451C">
        <w:rPr>
          <w:rFonts w:ascii="Palatino Linotype" w:hAnsi="Palatino Linotype"/>
          <w:sz w:val="18"/>
          <w:szCs w:val="18"/>
          <w:rPrChange w:id="255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55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56"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255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2558" w:author="Thomas Erol Tavolara" w:date="2022-11-22T17:28:00Z">
            <w:rPr>
              <w:rFonts w:ascii="Palatino Linotype" w:hAnsi="Palatino Linotype"/>
              <w:sz w:val="18"/>
              <w:szCs w:val="18"/>
            </w:rPr>
          </w:rPrChange>
        </w:rPr>
        <w:t>Tallec</w:t>
      </w:r>
      <w:proofErr w:type="spellEnd"/>
      <w:r w:rsidRPr="009F451C">
        <w:rPr>
          <w:rFonts w:ascii="Palatino Linotype" w:hAnsi="Palatino Linotype"/>
          <w:sz w:val="18"/>
          <w:szCs w:val="18"/>
          <w:rPrChange w:id="255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56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61" w:author="Thomas Erol Tavolara" w:date="2022-11-22T17:28:00Z">
            <w:rPr>
              <w:rFonts w:ascii="Palatino Linotype" w:hAnsi="Palatino Linotype"/>
              <w:sz w:val="18"/>
              <w:szCs w:val="18"/>
            </w:rPr>
          </w:rPrChange>
        </w:rPr>
        <w:t>C.;</w:t>
      </w:r>
      <w:r w:rsidRPr="009F451C">
        <w:rPr>
          <w:rFonts w:ascii="Palatino Linotype" w:hAnsi="Palatino Linotype"/>
          <w:i/>
          <w:sz w:val="18"/>
          <w:szCs w:val="18"/>
          <w:rPrChange w:id="256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2563" w:author="Thomas Erol Tavolara" w:date="2022-11-22T17:28:00Z">
            <w:rPr>
              <w:rFonts w:ascii="Palatino Linotype" w:hAnsi="Palatino Linotype"/>
              <w:sz w:val="18"/>
              <w:szCs w:val="18"/>
            </w:rPr>
          </w:rPrChange>
        </w:rPr>
        <w:t>Richemond</w:t>
      </w:r>
      <w:proofErr w:type="spellEnd"/>
      <w:r w:rsidRPr="009F451C">
        <w:rPr>
          <w:rFonts w:ascii="Palatino Linotype" w:hAnsi="Palatino Linotype"/>
          <w:sz w:val="18"/>
          <w:szCs w:val="18"/>
          <w:rPrChange w:id="256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5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66" w:author="Thomas Erol Tavolara" w:date="2022-11-22T17:28:00Z">
            <w:rPr>
              <w:rFonts w:ascii="Palatino Linotype" w:hAnsi="Palatino Linotype"/>
              <w:sz w:val="18"/>
              <w:szCs w:val="18"/>
            </w:rPr>
          </w:rPrChange>
        </w:rPr>
        <w:t>P.;</w:t>
      </w:r>
      <w:r w:rsidRPr="009F451C">
        <w:rPr>
          <w:rFonts w:ascii="Palatino Linotype" w:hAnsi="Palatino Linotype"/>
          <w:i/>
          <w:sz w:val="18"/>
          <w:szCs w:val="18"/>
          <w:rPrChange w:id="256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2568" w:author="Thomas Erol Tavolara" w:date="2022-11-22T17:28:00Z">
            <w:rPr>
              <w:rFonts w:ascii="Palatino Linotype" w:hAnsi="Palatino Linotype"/>
              <w:sz w:val="18"/>
              <w:szCs w:val="18"/>
            </w:rPr>
          </w:rPrChange>
        </w:rPr>
        <w:t>Buchatskaya</w:t>
      </w:r>
      <w:proofErr w:type="spellEnd"/>
      <w:r w:rsidRPr="009F451C">
        <w:rPr>
          <w:rFonts w:ascii="Palatino Linotype" w:hAnsi="Palatino Linotype"/>
          <w:sz w:val="18"/>
          <w:szCs w:val="18"/>
          <w:rPrChange w:id="256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5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71" w:author="Thomas Erol Tavolara" w:date="2022-11-22T17:28:00Z">
            <w:rPr>
              <w:rFonts w:ascii="Palatino Linotype" w:hAnsi="Palatino Linotype"/>
              <w:sz w:val="18"/>
              <w:szCs w:val="18"/>
            </w:rPr>
          </w:rPrChange>
        </w:rPr>
        <w:t>E.;</w:t>
      </w:r>
      <w:r w:rsidRPr="009F451C">
        <w:rPr>
          <w:rFonts w:ascii="Palatino Linotype" w:hAnsi="Palatino Linotype"/>
          <w:i/>
          <w:sz w:val="18"/>
          <w:szCs w:val="18"/>
          <w:rPrChange w:id="257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2573" w:author="Thomas Erol Tavolara" w:date="2022-11-22T17:28:00Z">
            <w:rPr>
              <w:rFonts w:ascii="Palatino Linotype" w:hAnsi="Palatino Linotype"/>
              <w:sz w:val="18"/>
              <w:szCs w:val="18"/>
            </w:rPr>
          </w:rPrChange>
        </w:rPr>
        <w:t>Doersch</w:t>
      </w:r>
      <w:proofErr w:type="spellEnd"/>
      <w:r w:rsidRPr="009F451C">
        <w:rPr>
          <w:rFonts w:ascii="Palatino Linotype" w:hAnsi="Palatino Linotype"/>
          <w:sz w:val="18"/>
          <w:szCs w:val="18"/>
          <w:rPrChange w:id="257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5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76" w:author="Thomas Erol Tavolara" w:date="2022-11-22T17:28:00Z">
            <w:rPr>
              <w:rFonts w:ascii="Palatino Linotype" w:hAnsi="Palatino Linotype"/>
              <w:sz w:val="18"/>
              <w:szCs w:val="18"/>
            </w:rPr>
          </w:rPrChange>
        </w:rPr>
        <w:t>C.;</w:t>
      </w:r>
      <w:r w:rsidRPr="009F451C">
        <w:rPr>
          <w:rFonts w:ascii="Palatino Linotype" w:hAnsi="Palatino Linotype"/>
          <w:i/>
          <w:sz w:val="18"/>
          <w:szCs w:val="18"/>
          <w:rPrChange w:id="25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78" w:author="Thomas Erol Tavolara" w:date="2022-11-22T17:28:00Z">
            <w:rPr>
              <w:rFonts w:ascii="Palatino Linotype" w:hAnsi="Palatino Linotype"/>
              <w:sz w:val="18"/>
              <w:szCs w:val="18"/>
            </w:rPr>
          </w:rPrChange>
        </w:rPr>
        <w:t>Avila</w:t>
      </w:r>
      <w:r w:rsidRPr="009F451C">
        <w:rPr>
          <w:rFonts w:ascii="Palatino Linotype" w:hAnsi="Palatino Linotype"/>
          <w:i/>
          <w:sz w:val="18"/>
          <w:szCs w:val="18"/>
          <w:rPrChange w:id="25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80" w:author="Thomas Erol Tavolara" w:date="2022-11-22T17:28:00Z">
            <w:rPr>
              <w:rFonts w:ascii="Palatino Linotype" w:hAnsi="Palatino Linotype"/>
              <w:sz w:val="18"/>
              <w:szCs w:val="18"/>
            </w:rPr>
          </w:rPrChange>
        </w:rPr>
        <w:t>Pires,</w:t>
      </w:r>
      <w:r w:rsidRPr="009F451C">
        <w:rPr>
          <w:rFonts w:ascii="Palatino Linotype" w:hAnsi="Palatino Linotype"/>
          <w:i/>
          <w:sz w:val="18"/>
          <w:szCs w:val="18"/>
          <w:rPrChange w:id="25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82" w:author="Thomas Erol Tavolara" w:date="2022-11-22T17:28:00Z">
            <w:rPr>
              <w:rFonts w:ascii="Palatino Linotype" w:hAnsi="Palatino Linotype"/>
              <w:sz w:val="18"/>
              <w:szCs w:val="18"/>
            </w:rPr>
          </w:rPrChange>
        </w:rPr>
        <w:t>B.;</w:t>
      </w:r>
      <w:r w:rsidRPr="009F451C">
        <w:rPr>
          <w:rFonts w:ascii="Palatino Linotype" w:hAnsi="Palatino Linotype"/>
          <w:i/>
          <w:sz w:val="18"/>
          <w:szCs w:val="18"/>
          <w:rPrChange w:id="258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84" w:author="Thomas Erol Tavolara" w:date="2022-11-22T17:28:00Z">
            <w:rPr>
              <w:rFonts w:ascii="Palatino Linotype" w:hAnsi="Palatino Linotype"/>
              <w:sz w:val="18"/>
              <w:szCs w:val="18"/>
            </w:rPr>
          </w:rPrChange>
        </w:rPr>
        <w:t>Guo,</w:t>
      </w:r>
      <w:r w:rsidRPr="009F451C">
        <w:rPr>
          <w:rFonts w:ascii="Palatino Linotype" w:hAnsi="Palatino Linotype"/>
          <w:i/>
          <w:sz w:val="18"/>
          <w:szCs w:val="18"/>
          <w:rPrChange w:id="258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86" w:author="Thomas Erol Tavolara" w:date="2022-11-22T17:28:00Z">
            <w:rPr>
              <w:rFonts w:ascii="Palatino Linotype" w:hAnsi="Palatino Linotype"/>
              <w:sz w:val="18"/>
              <w:szCs w:val="18"/>
            </w:rPr>
          </w:rPrChange>
        </w:rPr>
        <w:t>Z.;</w:t>
      </w:r>
      <w:r w:rsidRPr="009F451C">
        <w:rPr>
          <w:rFonts w:ascii="Palatino Linotype" w:hAnsi="Palatino Linotype"/>
          <w:i/>
          <w:sz w:val="18"/>
          <w:szCs w:val="18"/>
          <w:rPrChange w:id="258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2588" w:author="Thomas Erol Tavolara" w:date="2022-11-22T17:28:00Z">
            <w:rPr>
              <w:rFonts w:ascii="Palatino Linotype" w:hAnsi="Palatino Linotype"/>
              <w:sz w:val="18"/>
              <w:szCs w:val="18"/>
            </w:rPr>
          </w:rPrChange>
        </w:rPr>
        <w:t>Gheshlaghi</w:t>
      </w:r>
      <w:proofErr w:type="spellEnd"/>
      <w:r w:rsidRPr="009F451C">
        <w:rPr>
          <w:rFonts w:ascii="Palatino Linotype" w:hAnsi="Palatino Linotype"/>
          <w:i/>
          <w:sz w:val="18"/>
          <w:szCs w:val="18"/>
          <w:rPrChange w:id="25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90" w:author="Thomas Erol Tavolara" w:date="2022-11-22T17:28:00Z">
            <w:rPr>
              <w:rFonts w:ascii="Palatino Linotype" w:hAnsi="Palatino Linotype"/>
              <w:sz w:val="18"/>
              <w:szCs w:val="18"/>
            </w:rPr>
          </w:rPrChange>
        </w:rPr>
        <w:t>Azar,</w:t>
      </w:r>
      <w:r w:rsidRPr="009F451C">
        <w:rPr>
          <w:rFonts w:ascii="Palatino Linotype" w:hAnsi="Palatino Linotype"/>
          <w:i/>
          <w:sz w:val="18"/>
          <w:szCs w:val="18"/>
          <w:rPrChange w:id="25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92"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25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94" w:author="Thomas Erol Tavolara" w:date="2022-11-22T17:28:00Z">
            <w:rPr>
              <w:rFonts w:ascii="Palatino Linotype" w:hAnsi="Palatino Linotype"/>
              <w:sz w:val="18"/>
              <w:szCs w:val="18"/>
            </w:rPr>
          </w:rPrChange>
        </w:rPr>
        <w:t>Bootstrap</w:t>
      </w:r>
      <w:r w:rsidRPr="009F451C">
        <w:rPr>
          <w:rFonts w:ascii="Palatino Linotype" w:hAnsi="Palatino Linotype"/>
          <w:i/>
          <w:sz w:val="18"/>
          <w:szCs w:val="18"/>
          <w:rPrChange w:id="25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96" w:author="Thomas Erol Tavolara" w:date="2022-11-22T17:28:00Z">
            <w:rPr>
              <w:rFonts w:ascii="Palatino Linotype" w:hAnsi="Palatino Linotype"/>
              <w:sz w:val="18"/>
              <w:szCs w:val="18"/>
            </w:rPr>
          </w:rPrChange>
        </w:rPr>
        <w:t>your</w:t>
      </w:r>
      <w:r w:rsidRPr="009F451C">
        <w:rPr>
          <w:rFonts w:ascii="Palatino Linotype" w:hAnsi="Palatino Linotype"/>
          <w:i/>
          <w:sz w:val="18"/>
          <w:szCs w:val="18"/>
          <w:rPrChange w:id="259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598" w:author="Thomas Erol Tavolara" w:date="2022-11-22T17:28:00Z">
            <w:rPr>
              <w:rFonts w:ascii="Palatino Linotype" w:hAnsi="Palatino Linotype"/>
              <w:sz w:val="18"/>
              <w:szCs w:val="18"/>
            </w:rPr>
          </w:rPrChange>
        </w:rPr>
        <w:t>own</w:t>
      </w:r>
      <w:r w:rsidRPr="009F451C">
        <w:rPr>
          <w:rFonts w:ascii="Palatino Linotype" w:hAnsi="Palatino Linotype"/>
          <w:i/>
          <w:sz w:val="18"/>
          <w:szCs w:val="18"/>
          <w:rPrChange w:id="259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00" w:author="Thomas Erol Tavolara" w:date="2022-11-22T17:28:00Z">
            <w:rPr>
              <w:rFonts w:ascii="Palatino Linotype" w:hAnsi="Palatino Linotype"/>
              <w:sz w:val="18"/>
              <w:szCs w:val="18"/>
            </w:rPr>
          </w:rPrChange>
        </w:rPr>
        <w:t>latent-a</w:t>
      </w:r>
      <w:r w:rsidRPr="009F451C">
        <w:rPr>
          <w:rFonts w:ascii="Palatino Linotype" w:hAnsi="Palatino Linotype"/>
          <w:i/>
          <w:sz w:val="18"/>
          <w:szCs w:val="18"/>
          <w:rPrChange w:id="260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02" w:author="Thomas Erol Tavolara" w:date="2022-11-22T17:28:00Z">
            <w:rPr>
              <w:rFonts w:ascii="Palatino Linotype" w:hAnsi="Palatino Linotype"/>
              <w:sz w:val="18"/>
              <w:szCs w:val="18"/>
            </w:rPr>
          </w:rPrChange>
        </w:rPr>
        <w:t>new</w:t>
      </w:r>
      <w:r w:rsidRPr="009F451C">
        <w:rPr>
          <w:rFonts w:ascii="Palatino Linotype" w:hAnsi="Palatino Linotype"/>
          <w:i/>
          <w:sz w:val="18"/>
          <w:szCs w:val="18"/>
          <w:rPrChange w:id="26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04" w:author="Thomas Erol Tavolara" w:date="2022-11-22T17:28:00Z">
            <w:rPr>
              <w:rFonts w:ascii="Palatino Linotype" w:hAnsi="Palatino Linotype"/>
              <w:sz w:val="18"/>
              <w:szCs w:val="18"/>
            </w:rPr>
          </w:rPrChange>
        </w:rPr>
        <w:t>approach</w:t>
      </w:r>
      <w:r w:rsidRPr="009F451C">
        <w:rPr>
          <w:rFonts w:ascii="Palatino Linotype" w:hAnsi="Palatino Linotype"/>
          <w:i/>
          <w:sz w:val="18"/>
          <w:szCs w:val="18"/>
          <w:rPrChange w:id="260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06" w:author="Thomas Erol Tavolara" w:date="2022-11-22T17:28:00Z">
            <w:rPr>
              <w:rFonts w:ascii="Palatino Linotype" w:hAnsi="Palatino Linotype"/>
              <w:sz w:val="18"/>
              <w:szCs w:val="18"/>
            </w:rPr>
          </w:rPrChange>
        </w:rPr>
        <w:t>to</w:t>
      </w:r>
      <w:r w:rsidRPr="009F451C">
        <w:rPr>
          <w:rFonts w:ascii="Palatino Linotype" w:hAnsi="Palatino Linotype"/>
          <w:i/>
          <w:sz w:val="18"/>
          <w:szCs w:val="18"/>
          <w:rPrChange w:id="260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08" w:author="Thomas Erol Tavolara" w:date="2022-11-22T17:28:00Z">
            <w:rPr>
              <w:rFonts w:ascii="Palatino Linotype" w:hAnsi="Palatino Linotype"/>
              <w:sz w:val="18"/>
              <w:szCs w:val="18"/>
            </w:rPr>
          </w:rPrChange>
        </w:rPr>
        <w:t>self-supervised</w:t>
      </w:r>
      <w:r w:rsidRPr="009F451C">
        <w:rPr>
          <w:rFonts w:ascii="Palatino Linotype" w:hAnsi="Palatino Linotype"/>
          <w:i/>
          <w:sz w:val="18"/>
          <w:szCs w:val="18"/>
          <w:rPrChange w:id="260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10"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2611" w:author="Thomas Erol Tavolara" w:date="2022-11-22T17:28:00Z">
            <w:rPr>
              <w:rFonts w:ascii="Palatino Linotype" w:hAnsi="Palatino Linotype"/>
              <w:i/>
              <w:sz w:val="18"/>
              <w:szCs w:val="18"/>
            </w:rPr>
          </w:rPrChange>
        </w:rPr>
        <w:t xml:space="preserve"> Adv. Neural Inf. Process. Syst. </w:t>
      </w:r>
      <w:r w:rsidRPr="009F451C">
        <w:rPr>
          <w:rFonts w:ascii="Palatino Linotype" w:hAnsi="Palatino Linotype"/>
          <w:b/>
          <w:sz w:val="18"/>
          <w:szCs w:val="18"/>
          <w:rPrChange w:id="2612" w:author="Thomas Erol Tavolara" w:date="2022-11-22T17:28:00Z">
            <w:rPr>
              <w:rFonts w:ascii="Palatino Linotype" w:hAnsi="Palatino Linotype"/>
              <w:b/>
              <w:sz w:val="18"/>
              <w:szCs w:val="18"/>
            </w:rPr>
          </w:rPrChange>
        </w:rPr>
        <w:t>2020</w:t>
      </w:r>
      <w:r w:rsidRPr="009F451C">
        <w:rPr>
          <w:rFonts w:ascii="Palatino Linotype" w:hAnsi="Palatino Linotype"/>
          <w:sz w:val="18"/>
          <w:szCs w:val="18"/>
          <w:rPrChange w:id="261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614" w:author="Thomas Erol Tavolara" w:date="2022-11-22T17:28:00Z">
            <w:rPr>
              <w:rFonts w:ascii="Palatino Linotype" w:hAnsi="Palatino Linotype"/>
              <w:i/>
              <w:sz w:val="18"/>
              <w:szCs w:val="18"/>
            </w:rPr>
          </w:rPrChange>
        </w:rPr>
        <w:t xml:space="preserve"> 33</w:t>
      </w:r>
      <w:r w:rsidRPr="009F451C">
        <w:rPr>
          <w:rFonts w:ascii="Palatino Linotype" w:hAnsi="Palatino Linotype"/>
          <w:sz w:val="18"/>
          <w:szCs w:val="18"/>
          <w:rPrChange w:id="261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6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17" w:author="Thomas Erol Tavolara" w:date="2022-11-22T17:28:00Z">
            <w:rPr>
              <w:rFonts w:ascii="Palatino Linotype" w:hAnsi="Palatino Linotype"/>
              <w:sz w:val="18"/>
              <w:szCs w:val="18"/>
            </w:rPr>
          </w:rPrChange>
        </w:rPr>
        <w:t>21271–21284.</w:t>
      </w:r>
    </w:p>
    <w:p w14:paraId="56214DB1"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618"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619" w:author="Thomas Erol Tavolara" w:date="2022-11-22T17:28:00Z">
            <w:rPr>
              <w:rFonts w:ascii="Palatino Linotype" w:hAnsi="Palatino Linotype"/>
              <w:noProof/>
              <w:sz w:val="18"/>
              <w:szCs w:val="18"/>
            </w:rPr>
          </w:rPrChange>
        </w:rPr>
        <w:t>Zbontar,</w:t>
      </w:r>
      <w:r w:rsidRPr="009F451C">
        <w:rPr>
          <w:rFonts w:ascii="Palatino Linotype" w:hAnsi="Palatino Linotype"/>
          <w:i/>
          <w:noProof/>
          <w:sz w:val="18"/>
          <w:szCs w:val="18"/>
          <w:rPrChange w:id="26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21"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2622" w:author="Thomas Erol Tavolara" w:date="2022-11-22T17:28:00Z">
            <w:rPr>
              <w:rFonts w:ascii="Palatino Linotype" w:hAnsi="Palatino Linotype"/>
              <w:i/>
              <w:noProof/>
              <w:sz w:val="18"/>
              <w:szCs w:val="18"/>
            </w:rPr>
          </w:rPrChange>
        </w:rPr>
        <w:t xml:space="preserve"> </w:t>
      </w:r>
      <w:r w:rsidRPr="009F451C">
        <w:rPr>
          <w:rFonts w:ascii="Palatino Linotype" w:hAnsi="Palatino Linotype"/>
          <w:sz w:val="18"/>
          <w:szCs w:val="18"/>
          <w:rPrChange w:id="2623" w:author="Thomas Erol Tavolara" w:date="2022-11-22T17:28:00Z">
            <w:rPr>
              <w:rFonts w:ascii="Palatino Linotype" w:hAnsi="Palatino Linotype"/>
              <w:sz w:val="18"/>
              <w:szCs w:val="18"/>
            </w:rPr>
          </w:rPrChange>
        </w:rPr>
        <w:t>Jing,</w:t>
      </w:r>
      <w:r w:rsidRPr="009F451C">
        <w:rPr>
          <w:rFonts w:ascii="Palatino Linotype" w:hAnsi="Palatino Linotype"/>
          <w:i/>
          <w:sz w:val="18"/>
          <w:szCs w:val="18"/>
          <w:rPrChange w:id="26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25" w:author="Thomas Erol Tavolara" w:date="2022-11-22T17:28:00Z">
            <w:rPr>
              <w:rFonts w:ascii="Palatino Linotype" w:hAnsi="Palatino Linotype"/>
              <w:sz w:val="18"/>
              <w:szCs w:val="18"/>
            </w:rPr>
          </w:rPrChange>
        </w:rPr>
        <w:t>L.;</w:t>
      </w:r>
      <w:r w:rsidRPr="009F451C">
        <w:rPr>
          <w:rFonts w:ascii="Palatino Linotype" w:hAnsi="Palatino Linotype"/>
          <w:i/>
          <w:sz w:val="18"/>
          <w:szCs w:val="18"/>
          <w:rPrChange w:id="2626"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2627" w:author="Thomas Erol Tavolara" w:date="2022-11-22T17:28:00Z">
            <w:rPr>
              <w:rFonts w:ascii="Palatino Linotype" w:hAnsi="Palatino Linotype"/>
              <w:sz w:val="18"/>
              <w:szCs w:val="18"/>
            </w:rPr>
          </w:rPrChange>
        </w:rPr>
        <w:t>Misra</w:t>
      </w:r>
      <w:proofErr w:type="spellEnd"/>
      <w:r w:rsidRPr="009F451C">
        <w:rPr>
          <w:rFonts w:ascii="Palatino Linotype" w:hAnsi="Palatino Linotype"/>
          <w:sz w:val="18"/>
          <w:szCs w:val="18"/>
          <w:rPrChange w:id="262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62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30" w:author="Thomas Erol Tavolara" w:date="2022-11-22T17:28:00Z">
            <w:rPr>
              <w:rFonts w:ascii="Palatino Linotype" w:hAnsi="Palatino Linotype"/>
              <w:sz w:val="18"/>
              <w:szCs w:val="18"/>
            </w:rPr>
          </w:rPrChange>
        </w:rPr>
        <w:t>I.;</w:t>
      </w:r>
      <w:r w:rsidRPr="009F451C">
        <w:rPr>
          <w:rFonts w:ascii="Palatino Linotype" w:hAnsi="Palatino Linotype"/>
          <w:i/>
          <w:sz w:val="18"/>
          <w:szCs w:val="18"/>
          <w:rPrChange w:id="263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2632" w:author="Thomas Erol Tavolara" w:date="2022-11-22T17:28:00Z">
            <w:rPr>
              <w:rFonts w:ascii="Palatino Linotype" w:hAnsi="Palatino Linotype"/>
              <w:sz w:val="18"/>
              <w:szCs w:val="18"/>
            </w:rPr>
          </w:rPrChange>
        </w:rPr>
        <w:t>LeCun</w:t>
      </w:r>
      <w:proofErr w:type="spellEnd"/>
      <w:r w:rsidRPr="009F451C">
        <w:rPr>
          <w:rFonts w:ascii="Palatino Linotype" w:hAnsi="Palatino Linotype"/>
          <w:sz w:val="18"/>
          <w:szCs w:val="18"/>
          <w:rPrChange w:id="263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63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35"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263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37" w:author="Thomas Erol Tavolara" w:date="2022-11-22T17:28:00Z">
            <w:rPr>
              <w:rFonts w:ascii="Palatino Linotype" w:hAnsi="Palatino Linotype"/>
              <w:sz w:val="18"/>
              <w:szCs w:val="18"/>
            </w:rPr>
          </w:rPrChange>
        </w:rPr>
        <w:t>Deny,</w:t>
      </w:r>
      <w:r w:rsidRPr="009F451C">
        <w:rPr>
          <w:rFonts w:ascii="Palatino Linotype" w:hAnsi="Palatino Linotype"/>
          <w:i/>
          <w:sz w:val="18"/>
          <w:szCs w:val="18"/>
          <w:rPrChange w:id="263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39"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264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41" w:author="Thomas Erol Tavolara" w:date="2022-11-22T17:28:00Z">
            <w:rPr>
              <w:rFonts w:ascii="Palatino Linotype" w:hAnsi="Palatino Linotype"/>
              <w:sz w:val="18"/>
              <w:szCs w:val="18"/>
            </w:rPr>
          </w:rPrChange>
        </w:rPr>
        <w:t>Barlow</w:t>
      </w:r>
      <w:r w:rsidRPr="009F451C">
        <w:rPr>
          <w:rFonts w:ascii="Palatino Linotype" w:hAnsi="Palatino Linotype"/>
          <w:i/>
          <w:sz w:val="18"/>
          <w:szCs w:val="18"/>
          <w:rPrChange w:id="264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43" w:author="Thomas Erol Tavolara" w:date="2022-11-22T17:28:00Z">
            <w:rPr>
              <w:rFonts w:ascii="Palatino Linotype" w:hAnsi="Palatino Linotype"/>
              <w:sz w:val="18"/>
              <w:szCs w:val="18"/>
            </w:rPr>
          </w:rPrChange>
        </w:rPr>
        <w:t>twins:</w:t>
      </w:r>
      <w:r w:rsidRPr="009F451C">
        <w:rPr>
          <w:rFonts w:ascii="Palatino Linotype" w:hAnsi="Palatino Linotype"/>
          <w:i/>
          <w:sz w:val="18"/>
          <w:szCs w:val="18"/>
          <w:rPrChange w:id="264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45" w:author="Thomas Erol Tavolara" w:date="2022-11-22T17:28:00Z">
            <w:rPr>
              <w:rFonts w:ascii="Palatino Linotype" w:hAnsi="Palatino Linotype"/>
              <w:sz w:val="18"/>
              <w:szCs w:val="18"/>
            </w:rPr>
          </w:rPrChange>
        </w:rPr>
        <w:t>Self-supervised</w:t>
      </w:r>
      <w:r w:rsidRPr="009F451C">
        <w:rPr>
          <w:rFonts w:ascii="Palatino Linotype" w:hAnsi="Palatino Linotype"/>
          <w:i/>
          <w:sz w:val="18"/>
          <w:szCs w:val="18"/>
          <w:rPrChange w:id="264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47"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264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49" w:author="Thomas Erol Tavolara" w:date="2022-11-22T17:28:00Z">
            <w:rPr>
              <w:rFonts w:ascii="Palatino Linotype" w:hAnsi="Palatino Linotype"/>
              <w:sz w:val="18"/>
              <w:szCs w:val="18"/>
            </w:rPr>
          </w:rPrChange>
        </w:rPr>
        <w:t>via</w:t>
      </w:r>
      <w:r w:rsidRPr="009F451C">
        <w:rPr>
          <w:rFonts w:ascii="Palatino Linotype" w:hAnsi="Palatino Linotype"/>
          <w:i/>
          <w:sz w:val="18"/>
          <w:szCs w:val="18"/>
          <w:rPrChange w:id="26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51" w:author="Thomas Erol Tavolara" w:date="2022-11-22T17:28:00Z">
            <w:rPr>
              <w:rFonts w:ascii="Palatino Linotype" w:hAnsi="Palatino Linotype"/>
              <w:sz w:val="18"/>
              <w:szCs w:val="18"/>
            </w:rPr>
          </w:rPrChange>
        </w:rPr>
        <w:t>redundancy</w:t>
      </w:r>
      <w:r w:rsidRPr="009F451C">
        <w:rPr>
          <w:rFonts w:ascii="Palatino Linotype" w:hAnsi="Palatino Linotype"/>
          <w:i/>
          <w:sz w:val="18"/>
          <w:szCs w:val="18"/>
          <w:rPrChange w:id="26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653" w:author="Thomas Erol Tavolara" w:date="2022-11-22T17:28:00Z">
            <w:rPr>
              <w:rFonts w:ascii="Palatino Linotype" w:hAnsi="Palatino Linotype"/>
              <w:sz w:val="18"/>
              <w:szCs w:val="18"/>
            </w:rPr>
          </w:rPrChange>
        </w:rPr>
        <w:t>reduction.</w:t>
      </w:r>
      <w:r w:rsidRPr="009F451C">
        <w:rPr>
          <w:rFonts w:ascii="Palatino Linotype" w:hAnsi="Palatino Linotype"/>
          <w:i/>
          <w:sz w:val="18"/>
          <w:szCs w:val="18"/>
          <w:rPrChange w:id="2654"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2655"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26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57"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6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59"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6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61"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6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63" w:author="Thomas Erol Tavolara" w:date="2022-11-22T17:28:00Z">
            <w:rPr>
              <w:rFonts w:ascii="Palatino Linotype" w:hAnsi="Palatino Linotype"/>
              <w:noProof/>
              <w:sz w:val="18"/>
              <w:szCs w:val="18"/>
            </w:rPr>
          </w:rPrChange>
        </w:rPr>
        <w:t>International</w:t>
      </w:r>
      <w:r w:rsidRPr="009F451C">
        <w:rPr>
          <w:rFonts w:ascii="Palatino Linotype" w:hAnsi="Palatino Linotype"/>
          <w:i/>
          <w:noProof/>
          <w:sz w:val="18"/>
          <w:szCs w:val="18"/>
          <w:rPrChange w:id="26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65"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26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67"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26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69" w:author="Thomas Erol Tavolara" w:date="2022-11-22T17:28:00Z">
            <w:rPr>
              <w:rFonts w:ascii="Palatino Linotype" w:hAnsi="Palatino Linotype"/>
              <w:noProof/>
              <w:sz w:val="18"/>
              <w:szCs w:val="18"/>
            </w:rPr>
          </w:rPrChange>
        </w:rPr>
        <w:t>Machine</w:t>
      </w:r>
      <w:r w:rsidRPr="009F451C">
        <w:rPr>
          <w:rFonts w:ascii="Palatino Linotype" w:hAnsi="Palatino Linotype"/>
          <w:i/>
          <w:noProof/>
          <w:sz w:val="18"/>
          <w:szCs w:val="18"/>
          <w:rPrChange w:id="26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71" w:author="Thomas Erol Tavolara" w:date="2022-11-22T17:28:00Z">
            <w:rPr>
              <w:rFonts w:ascii="Palatino Linotype" w:hAnsi="Palatino Linotype"/>
              <w:noProof/>
              <w:sz w:val="18"/>
              <w:szCs w:val="18"/>
            </w:rPr>
          </w:rPrChange>
        </w:rPr>
        <w:t xml:space="preserve">Learning, </w:t>
      </w:r>
      <w:r w:rsidRPr="009F451C">
        <w:rPr>
          <w:rFonts w:ascii="Palatino Linotype" w:hAnsi="Palatino Linotype"/>
          <w:iCs/>
          <w:noProof/>
          <w:sz w:val="18"/>
          <w:szCs w:val="18"/>
          <w:rPrChange w:id="2672" w:author="Thomas Erol Tavolara" w:date="2022-11-22T17:28:00Z">
            <w:rPr>
              <w:rFonts w:ascii="Palatino Linotype" w:hAnsi="Palatino Linotype"/>
              <w:iCs/>
              <w:noProof/>
              <w:sz w:val="18"/>
              <w:szCs w:val="18"/>
              <w:highlight w:val="yellow"/>
            </w:rPr>
          </w:rPrChange>
        </w:rPr>
        <w:t>Virtual,</w:t>
      </w:r>
      <w:r w:rsidRPr="009F451C">
        <w:rPr>
          <w:rFonts w:ascii="Palatino Linotype" w:hAnsi="Palatino Linotype"/>
          <w:i/>
          <w:noProof/>
          <w:sz w:val="18"/>
          <w:szCs w:val="18"/>
          <w:rPrChange w:id="2673"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2674" w:author="Thomas Erol Tavolara" w:date="2022-11-22T17:28:00Z">
            <w:rPr>
              <w:rFonts w:ascii="Palatino Linotype" w:hAnsi="Palatino Linotype"/>
              <w:noProof/>
              <w:sz w:val="18"/>
              <w:szCs w:val="18"/>
              <w:highlight w:val="yellow"/>
            </w:rPr>
          </w:rPrChange>
        </w:rPr>
        <w:t>13–18 July 2020</w:t>
      </w:r>
      <w:r w:rsidRPr="009F451C">
        <w:rPr>
          <w:rFonts w:ascii="Palatino Linotype" w:hAnsi="Palatino Linotype"/>
          <w:noProof/>
          <w:sz w:val="18"/>
          <w:szCs w:val="18"/>
          <w:rPrChange w:id="2675"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6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77"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26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79" w:author="Thomas Erol Tavolara" w:date="2022-11-22T17:28:00Z">
            <w:rPr>
              <w:rFonts w:ascii="Palatino Linotype" w:hAnsi="Palatino Linotype"/>
              <w:noProof/>
              <w:sz w:val="18"/>
              <w:szCs w:val="18"/>
            </w:rPr>
          </w:rPrChange>
        </w:rPr>
        <w:t>12310–12320.</w:t>
      </w:r>
    </w:p>
    <w:p w14:paraId="56AE5218"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680"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681" w:author="Thomas Erol Tavolara" w:date="2022-11-22T17:28:00Z">
            <w:rPr>
              <w:rFonts w:ascii="Palatino Linotype" w:hAnsi="Palatino Linotype"/>
              <w:noProof/>
              <w:sz w:val="18"/>
              <w:szCs w:val="18"/>
            </w:rPr>
          </w:rPrChange>
        </w:rPr>
        <w:t>Radford,</w:t>
      </w:r>
      <w:r w:rsidRPr="009F451C">
        <w:rPr>
          <w:rFonts w:ascii="Palatino Linotype" w:hAnsi="Palatino Linotype"/>
          <w:i/>
          <w:noProof/>
          <w:sz w:val="18"/>
          <w:szCs w:val="18"/>
          <w:rPrChange w:id="26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83"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6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85" w:author="Thomas Erol Tavolara" w:date="2022-11-22T17:28:00Z">
            <w:rPr>
              <w:rFonts w:ascii="Palatino Linotype" w:hAnsi="Palatino Linotype"/>
              <w:noProof/>
              <w:sz w:val="18"/>
              <w:szCs w:val="18"/>
            </w:rPr>
          </w:rPrChange>
        </w:rPr>
        <w:t>Kim,</w:t>
      </w:r>
      <w:r w:rsidRPr="009F451C">
        <w:rPr>
          <w:rFonts w:ascii="Palatino Linotype" w:hAnsi="Palatino Linotype"/>
          <w:i/>
          <w:noProof/>
          <w:sz w:val="18"/>
          <w:szCs w:val="18"/>
          <w:rPrChange w:id="26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87" w:author="Thomas Erol Tavolara" w:date="2022-11-22T17:28:00Z">
            <w:rPr>
              <w:rFonts w:ascii="Palatino Linotype" w:hAnsi="Palatino Linotype"/>
              <w:noProof/>
              <w:sz w:val="18"/>
              <w:szCs w:val="18"/>
            </w:rPr>
          </w:rPrChange>
        </w:rPr>
        <w:t>J.W.;</w:t>
      </w:r>
      <w:r w:rsidRPr="009F451C">
        <w:rPr>
          <w:rFonts w:ascii="Palatino Linotype" w:hAnsi="Palatino Linotype"/>
          <w:i/>
          <w:noProof/>
          <w:sz w:val="18"/>
          <w:szCs w:val="18"/>
          <w:rPrChange w:id="26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89" w:author="Thomas Erol Tavolara" w:date="2022-11-22T17:28:00Z">
            <w:rPr>
              <w:rFonts w:ascii="Palatino Linotype" w:hAnsi="Palatino Linotype"/>
              <w:noProof/>
              <w:sz w:val="18"/>
              <w:szCs w:val="18"/>
            </w:rPr>
          </w:rPrChange>
        </w:rPr>
        <w:t>Hallacy,</w:t>
      </w:r>
      <w:r w:rsidRPr="009F451C">
        <w:rPr>
          <w:rFonts w:ascii="Palatino Linotype" w:hAnsi="Palatino Linotype"/>
          <w:i/>
          <w:noProof/>
          <w:sz w:val="18"/>
          <w:szCs w:val="18"/>
          <w:rPrChange w:id="26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91" w:author="Thomas Erol Tavolara" w:date="2022-11-22T17:28:00Z">
            <w:rPr>
              <w:rFonts w:ascii="Palatino Linotype" w:hAnsi="Palatino Linotype"/>
              <w:noProof/>
              <w:sz w:val="18"/>
              <w:szCs w:val="18"/>
            </w:rPr>
          </w:rPrChange>
        </w:rPr>
        <w:t>C.;</w:t>
      </w:r>
      <w:r w:rsidRPr="009F451C">
        <w:rPr>
          <w:rFonts w:ascii="Palatino Linotype" w:hAnsi="Palatino Linotype"/>
          <w:i/>
          <w:noProof/>
          <w:sz w:val="18"/>
          <w:szCs w:val="18"/>
          <w:rPrChange w:id="26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93" w:author="Thomas Erol Tavolara" w:date="2022-11-22T17:28:00Z">
            <w:rPr>
              <w:rFonts w:ascii="Palatino Linotype" w:hAnsi="Palatino Linotype"/>
              <w:noProof/>
              <w:sz w:val="18"/>
              <w:szCs w:val="18"/>
            </w:rPr>
          </w:rPrChange>
        </w:rPr>
        <w:t>Ramesh,</w:t>
      </w:r>
      <w:r w:rsidRPr="009F451C">
        <w:rPr>
          <w:rFonts w:ascii="Palatino Linotype" w:hAnsi="Palatino Linotype"/>
          <w:i/>
          <w:noProof/>
          <w:sz w:val="18"/>
          <w:szCs w:val="18"/>
          <w:rPrChange w:id="26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95"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6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97" w:author="Thomas Erol Tavolara" w:date="2022-11-22T17:28:00Z">
            <w:rPr>
              <w:rFonts w:ascii="Palatino Linotype" w:hAnsi="Palatino Linotype"/>
              <w:noProof/>
              <w:sz w:val="18"/>
              <w:szCs w:val="18"/>
            </w:rPr>
          </w:rPrChange>
        </w:rPr>
        <w:t>Goh,</w:t>
      </w:r>
      <w:r w:rsidRPr="009F451C">
        <w:rPr>
          <w:rFonts w:ascii="Palatino Linotype" w:hAnsi="Palatino Linotype"/>
          <w:i/>
          <w:noProof/>
          <w:sz w:val="18"/>
          <w:szCs w:val="18"/>
          <w:rPrChange w:id="26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699" w:author="Thomas Erol Tavolara" w:date="2022-11-22T17:28:00Z">
            <w:rPr>
              <w:rFonts w:ascii="Palatino Linotype" w:hAnsi="Palatino Linotype"/>
              <w:noProof/>
              <w:sz w:val="18"/>
              <w:szCs w:val="18"/>
            </w:rPr>
          </w:rPrChange>
        </w:rPr>
        <w:t>G.;</w:t>
      </w:r>
      <w:r w:rsidRPr="009F451C">
        <w:rPr>
          <w:rFonts w:ascii="Palatino Linotype" w:hAnsi="Palatino Linotype"/>
          <w:i/>
          <w:noProof/>
          <w:sz w:val="18"/>
          <w:szCs w:val="18"/>
          <w:rPrChange w:id="27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01" w:author="Thomas Erol Tavolara" w:date="2022-11-22T17:28:00Z">
            <w:rPr>
              <w:rFonts w:ascii="Palatino Linotype" w:hAnsi="Palatino Linotype"/>
              <w:noProof/>
              <w:sz w:val="18"/>
              <w:szCs w:val="18"/>
            </w:rPr>
          </w:rPrChange>
        </w:rPr>
        <w:t>Agarwal,</w:t>
      </w:r>
      <w:r w:rsidRPr="009F451C">
        <w:rPr>
          <w:rFonts w:ascii="Palatino Linotype" w:hAnsi="Palatino Linotype"/>
          <w:i/>
          <w:noProof/>
          <w:sz w:val="18"/>
          <w:szCs w:val="18"/>
          <w:rPrChange w:id="27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03"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27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05" w:author="Thomas Erol Tavolara" w:date="2022-11-22T17:28:00Z">
            <w:rPr>
              <w:rFonts w:ascii="Palatino Linotype" w:hAnsi="Palatino Linotype"/>
              <w:noProof/>
              <w:sz w:val="18"/>
              <w:szCs w:val="18"/>
            </w:rPr>
          </w:rPrChange>
        </w:rPr>
        <w:t>Sastry,</w:t>
      </w:r>
      <w:r w:rsidRPr="009F451C">
        <w:rPr>
          <w:rFonts w:ascii="Palatino Linotype" w:hAnsi="Palatino Linotype"/>
          <w:i/>
          <w:noProof/>
          <w:sz w:val="18"/>
          <w:szCs w:val="18"/>
          <w:rPrChange w:id="27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07" w:author="Thomas Erol Tavolara" w:date="2022-11-22T17:28:00Z">
            <w:rPr>
              <w:rFonts w:ascii="Palatino Linotype" w:hAnsi="Palatino Linotype"/>
              <w:noProof/>
              <w:sz w:val="18"/>
              <w:szCs w:val="18"/>
            </w:rPr>
          </w:rPrChange>
        </w:rPr>
        <w:t>G.;</w:t>
      </w:r>
      <w:r w:rsidRPr="009F451C">
        <w:rPr>
          <w:rFonts w:ascii="Palatino Linotype" w:hAnsi="Palatino Linotype"/>
          <w:i/>
          <w:noProof/>
          <w:sz w:val="18"/>
          <w:szCs w:val="18"/>
          <w:rPrChange w:id="27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09" w:author="Thomas Erol Tavolara" w:date="2022-11-22T17:28:00Z">
            <w:rPr>
              <w:rFonts w:ascii="Palatino Linotype" w:hAnsi="Palatino Linotype"/>
              <w:noProof/>
              <w:sz w:val="18"/>
              <w:szCs w:val="18"/>
            </w:rPr>
          </w:rPrChange>
        </w:rPr>
        <w:t>Askell,</w:t>
      </w:r>
      <w:r w:rsidRPr="009F451C">
        <w:rPr>
          <w:rFonts w:ascii="Palatino Linotype" w:hAnsi="Palatino Linotype"/>
          <w:i/>
          <w:noProof/>
          <w:sz w:val="18"/>
          <w:szCs w:val="18"/>
          <w:rPrChange w:id="27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11"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7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13" w:author="Thomas Erol Tavolara" w:date="2022-11-22T17:28:00Z">
            <w:rPr>
              <w:rFonts w:ascii="Palatino Linotype" w:hAnsi="Palatino Linotype"/>
              <w:noProof/>
              <w:sz w:val="18"/>
              <w:szCs w:val="18"/>
            </w:rPr>
          </w:rPrChange>
        </w:rPr>
        <w:t>Mishkin,</w:t>
      </w:r>
      <w:r w:rsidRPr="009F451C">
        <w:rPr>
          <w:rFonts w:ascii="Palatino Linotype" w:hAnsi="Palatino Linotype"/>
          <w:i/>
          <w:noProof/>
          <w:sz w:val="18"/>
          <w:szCs w:val="18"/>
          <w:rPrChange w:id="27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15" w:author="Thomas Erol Tavolara" w:date="2022-11-22T17:28:00Z">
            <w:rPr>
              <w:rFonts w:ascii="Palatino Linotype" w:hAnsi="Palatino Linotype"/>
              <w:noProof/>
              <w:sz w:val="18"/>
              <w:szCs w:val="18"/>
            </w:rPr>
          </w:rPrChange>
        </w:rPr>
        <w:t>P.;</w:t>
      </w:r>
      <w:r w:rsidRPr="009F451C">
        <w:rPr>
          <w:rFonts w:ascii="Palatino Linotype" w:hAnsi="Palatino Linotype"/>
          <w:i/>
          <w:noProof/>
          <w:sz w:val="18"/>
          <w:szCs w:val="18"/>
          <w:rPrChange w:id="27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17" w:author="Thomas Erol Tavolara" w:date="2022-11-22T17:28:00Z">
            <w:rPr>
              <w:rFonts w:ascii="Palatino Linotype" w:hAnsi="Palatino Linotype"/>
              <w:noProof/>
              <w:sz w:val="18"/>
              <w:szCs w:val="18"/>
            </w:rPr>
          </w:rPrChange>
        </w:rPr>
        <w:t>Clark,</w:t>
      </w:r>
      <w:r w:rsidRPr="009F451C">
        <w:rPr>
          <w:rFonts w:ascii="Palatino Linotype" w:hAnsi="Palatino Linotype"/>
          <w:i/>
          <w:noProof/>
          <w:sz w:val="18"/>
          <w:szCs w:val="18"/>
          <w:rPrChange w:id="27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19"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27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21"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7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23" w:author="Thomas Erol Tavolara" w:date="2022-11-22T17:28:00Z">
            <w:rPr>
              <w:rFonts w:ascii="Palatino Linotype" w:hAnsi="Palatino Linotype"/>
              <w:noProof/>
              <w:sz w:val="18"/>
              <w:szCs w:val="18"/>
            </w:rPr>
          </w:rPrChange>
        </w:rPr>
        <w:t>transferable</w:t>
      </w:r>
      <w:r w:rsidRPr="009F451C">
        <w:rPr>
          <w:rFonts w:ascii="Palatino Linotype" w:hAnsi="Palatino Linotype"/>
          <w:i/>
          <w:noProof/>
          <w:sz w:val="18"/>
          <w:szCs w:val="18"/>
          <w:rPrChange w:id="27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25" w:author="Thomas Erol Tavolara" w:date="2022-11-22T17:28:00Z">
            <w:rPr>
              <w:rFonts w:ascii="Palatino Linotype" w:hAnsi="Palatino Linotype"/>
              <w:noProof/>
              <w:sz w:val="18"/>
              <w:szCs w:val="18"/>
            </w:rPr>
          </w:rPrChange>
        </w:rPr>
        <w:t>visual</w:t>
      </w:r>
      <w:r w:rsidRPr="009F451C">
        <w:rPr>
          <w:rFonts w:ascii="Palatino Linotype" w:hAnsi="Palatino Linotype"/>
          <w:i/>
          <w:noProof/>
          <w:sz w:val="18"/>
          <w:szCs w:val="18"/>
          <w:rPrChange w:id="27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27" w:author="Thomas Erol Tavolara" w:date="2022-11-22T17:28:00Z">
            <w:rPr>
              <w:rFonts w:ascii="Palatino Linotype" w:hAnsi="Palatino Linotype"/>
              <w:noProof/>
              <w:sz w:val="18"/>
              <w:szCs w:val="18"/>
            </w:rPr>
          </w:rPrChange>
        </w:rPr>
        <w:t>models</w:t>
      </w:r>
      <w:r w:rsidRPr="009F451C">
        <w:rPr>
          <w:rFonts w:ascii="Palatino Linotype" w:hAnsi="Palatino Linotype"/>
          <w:i/>
          <w:noProof/>
          <w:sz w:val="18"/>
          <w:szCs w:val="18"/>
          <w:rPrChange w:id="27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29" w:author="Thomas Erol Tavolara" w:date="2022-11-22T17:28:00Z">
            <w:rPr>
              <w:rFonts w:ascii="Palatino Linotype" w:hAnsi="Palatino Linotype"/>
              <w:noProof/>
              <w:sz w:val="18"/>
              <w:szCs w:val="18"/>
            </w:rPr>
          </w:rPrChange>
        </w:rPr>
        <w:t>from</w:t>
      </w:r>
      <w:r w:rsidRPr="009F451C">
        <w:rPr>
          <w:rFonts w:ascii="Palatino Linotype" w:hAnsi="Palatino Linotype"/>
          <w:i/>
          <w:noProof/>
          <w:sz w:val="18"/>
          <w:szCs w:val="18"/>
          <w:rPrChange w:id="27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31" w:author="Thomas Erol Tavolara" w:date="2022-11-22T17:28:00Z">
            <w:rPr>
              <w:rFonts w:ascii="Palatino Linotype" w:hAnsi="Palatino Linotype"/>
              <w:noProof/>
              <w:sz w:val="18"/>
              <w:szCs w:val="18"/>
            </w:rPr>
          </w:rPrChange>
        </w:rPr>
        <w:t>natural</w:t>
      </w:r>
      <w:r w:rsidRPr="009F451C">
        <w:rPr>
          <w:rFonts w:ascii="Palatino Linotype" w:hAnsi="Palatino Linotype"/>
          <w:i/>
          <w:noProof/>
          <w:sz w:val="18"/>
          <w:szCs w:val="18"/>
          <w:rPrChange w:id="27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33" w:author="Thomas Erol Tavolara" w:date="2022-11-22T17:28:00Z">
            <w:rPr>
              <w:rFonts w:ascii="Palatino Linotype" w:hAnsi="Palatino Linotype"/>
              <w:noProof/>
              <w:sz w:val="18"/>
              <w:szCs w:val="18"/>
            </w:rPr>
          </w:rPrChange>
        </w:rPr>
        <w:t>language</w:t>
      </w:r>
      <w:r w:rsidRPr="009F451C">
        <w:rPr>
          <w:rFonts w:ascii="Palatino Linotype" w:hAnsi="Palatino Linotype"/>
          <w:i/>
          <w:noProof/>
          <w:sz w:val="18"/>
          <w:szCs w:val="18"/>
          <w:rPrChange w:id="27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35" w:author="Thomas Erol Tavolara" w:date="2022-11-22T17:28:00Z">
            <w:rPr>
              <w:rFonts w:ascii="Palatino Linotype" w:hAnsi="Palatino Linotype"/>
              <w:noProof/>
              <w:sz w:val="18"/>
              <w:szCs w:val="18"/>
            </w:rPr>
          </w:rPrChange>
        </w:rPr>
        <w:t>supervision.</w:t>
      </w:r>
      <w:r w:rsidRPr="009F451C">
        <w:rPr>
          <w:rFonts w:ascii="Palatino Linotype" w:hAnsi="Palatino Linotype"/>
          <w:i/>
          <w:noProof/>
          <w:sz w:val="18"/>
          <w:szCs w:val="18"/>
          <w:rPrChange w:id="27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37"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27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39"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7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41"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7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43"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7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45" w:author="Thomas Erol Tavolara" w:date="2022-11-22T17:28:00Z">
            <w:rPr>
              <w:rFonts w:ascii="Palatino Linotype" w:hAnsi="Palatino Linotype"/>
              <w:noProof/>
              <w:sz w:val="18"/>
              <w:szCs w:val="18"/>
            </w:rPr>
          </w:rPrChange>
        </w:rPr>
        <w:t>International</w:t>
      </w:r>
      <w:r w:rsidRPr="009F451C">
        <w:rPr>
          <w:rFonts w:ascii="Palatino Linotype" w:hAnsi="Palatino Linotype"/>
          <w:i/>
          <w:noProof/>
          <w:sz w:val="18"/>
          <w:szCs w:val="18"/>
          <w:rPrChange w:id="27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47"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27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49"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27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51" w:author="Thomas Erol Tavolara" w:date="2022-11-22T17:28:00Z">
            <w:rPr>
              <w:rFonts w:ascii="Palatino Linotype" w:hAnsi="Palatino Linotype"/>
              <w:noProof/>
              <w:sz w:val="18"/>
              <w:szCs w:val="18"/>
            </w:rPr>
          </w:rPrChange>
        </w:rPr>
        <w:t>Machine</w:t>
      </w:r>
      <w:r w:rsidRPr="009F451C">
        <w:rPr>
          <w:rFonts w:ascii="Palatino Linotype" w:hAnsi="Palatino Linotype"/>
          <w:i/>
          <w:noProof/>
          <w:sz w:val="18"/>
          <w:szCs w:val="18"/>
          <w:rPrChange w:id="27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53" w:author="Thomas Erol Tavolara" w:date="2022-11-22T17:28:00Z">
            <w:rPr>
              <w:rFonts w:ascii="Palatino Linotype" w:hAnsi="Palatino Linotype"/>
              <w:noProof/>
              <w:sz w:val="18"/>
              <w:szCs w:val="18"/>
            </w:rPr>
          </w:rPrChange>
        </w:rPr>
        <w:t xml:space="preserve">Learning, </w:t>
      </w:r>
      <w:r w:rsidRPr="009F451C">
        <w:rPr>
          <w:rFonts w:ascii="Palatino Linotype" w:hAnsi="Palatino Linotype"/>
          <w:noProof/>
          <w:sz w:val="18"/>
          <w:szCs w:val="18"/>
          <w:rPrChange w:id="2754" w:author="Thomas Erol Tavolara" w:date="2022-11-22T17:28:00Z">
            <w:rPr>
              <w:rFonts w:ascii="Palatino Linotype" w:hAnsi="Palatino Linotype"/>
              <w:noProof/>
              <w:sz w:val="18"/>
              <w:szCs w:val="18"/>
              <w:highlight w:val="yellow"/>
            </w:rPr>
          </w:rPrChange>
        </w:rPr>
        <w:t>Chongqing, China, 9–11 July 2021</w:t>
      </w:r>
      <w:r w:rsidRPr="009F451C">
        <w:rPr>
          <w:rFonts w:ascii="Palatino Linotype" w:hAnsi="Palatino Linotype"/>
          <w:noProof/>
          <w:sz w:val="18"/>
          <w:szCs w:val="18"/>
          <w:rPrChange w:id="2755"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7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57"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27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59" w:author="Thomas Erol Tavolara" w:date="2022-11-22T17:28:00Z">
            <w:rPr>
              <w:rFonts w:ascii="Palatino Linotype" w:hAnsi="Palatino Linotype"/>
              <w:noProof/>
              <w:sz w:val="18"/>
              <w:szCs w:val="18"/>
            </w:rPr>
          </w:rPrChange>
        </w:rPr>
        <w:t>8748–8763.</w:t>
      </w:r>
    </w:p>
    <w:p w14:paraId="789057E7"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760"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761" w:author="Thomas Erol Tavolara" w:date="2022-11-22T17:28:00Z">
            <w:rPr>
              <w:rFonts w:ascii="Palatino Linotype" w:hAnsi="Palatino Linotype"/>
              <w:noProof/>
              <w:sz w:val="18"/>
              <w:szCs w:val="18"/>
            </w:rPr>
          </w:rPrChange>
        </w:rPr>
        <w:t>Caron,</w:t>
      </w:r>
      <w:r w:rsidRPr="009F451C">
        <w:rPr>
          <w:rFonts w:ascii="Palatino Linotype" w:hAnsi="Palatino Linotype"/>
          <w:i/>
          <w:noProof/>
          <w:sz w:val="18"/>
          <w:szCs w:val="18"/>
          <w:rPrChange w:id="27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63"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27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65" w:author="Thomas Erol Tavolara" w:date="2022-11-22T17:28:00Z">
            <w:rPr>
              <w:rFonts w:ascii="Palatino Linotype" w:hAnsi="Palatino Linotype"/>
              <w:noProof/>
              <w:sz w:val="18"/>
              <w:szCs w:val="18"/>
            </w:rPr>
          </w:rPrChange>
        </w:rPr>
        <w:t>Misra,</w:t>
      </w:r>
      <w:r w:rsidRPr="009F451C">
        <w:rPr>
          <w:rFonts w:ascii="Palatino Linotype" w:hAnsi="Palatino Linotype"/>
          <w:i/>
          <w:noProof/>
          <w:sz w:val="18"/>
          <w:szCs w:val="18"/>
          <w:rPrChange w:id="27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67" w:author="Thomas Erol Tavolara" w:date="2022-11-22T17:28:00Z">
            <w:rPr>
              <w:rFonts w:ascii="Palatino Linotype" w:hAnsi="Palatino Linotype"/>
              <w:noProof/>
              <w:sz w:val="18"/>
              <w:szCs w:val="18"/>
            </w:rPr>
          </w:rPrChange>
        </w:rPr>
        <w:t>I.;</w:t>
      </w:r>
      <w:r w:rsidRPr="009F451C">
        <w:rPr>
          <w:rFonts w:ascii="Palatino Linotype" w:hAnsi="Palatino Linotype"/>
          <w:i/>
          <w:noProof/>
          <w:sz w:val="18"/>
          <w:szCs w:val="18"/>
          <w:rPrChange w:id="27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69" w:author="Thomas Erol Tavolara" w:date="2022-11-22T17:28:00Z">
            <w:rPr>
              <w:rFonts w:ascii="Palatino Linotype" w:hAnsi="Palatino Linotype"/>
              <w:noProof/>
              <w:sz w:val="18"/>
              <w:szCs w:val="18"/>
            </w:rPr>
          </w:rPrChange>
        </w:rPr>
        <w:t>Mairal,</w:t>
      </w:r>
      <w:r w:rsidRPr="009F451C">
        <w:rPr>
          <w:rFonts w:ascii="Palatino Linotype" w:hAnsi="Palatino Linotype"/>
          <w:i/>
          <w:noProof/>
          <w:sz w:val="18"/>
          <w:szCs w:val="18"/>
          <w:rPrChange w:id="27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71"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27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73" w:author="Thomas Erol Tavolara" w:date="2022-11-22T17:28:00Z">
            <w:rPr>
              <w:rFonts w:ascii="Palatino Linotype" w:hAnsi="Palatino Linotype"/>
              <w:noProof/>
              <w:sz w:val="18"/>
              <w:szCs w:val="18"/>
            </w:rPr>
          </w:rPrChange>
        </w:rPr>
        <w:t>Goyal,</w:t>
      </w:r>
      <w:r w:rsidRPr="009F451C">
        <w:rPr>
          <w:rFonts w:ascii="Palatino Linotype" w:hAnsi="Palatino Linotype"/>
          <w:i/>
          <w:noProof/>
          <w:sz w:val="18"/>
          <w:szCs w:val="18"/>
          <w:rPrChange w:id="27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75" w:author="Thomas Erol Tavolara" w:date="2022-11-22T17:28:00Z">
            <w:rPr>
              <w:rFonts w:ascii="Palatino Linotype" w:hAnsi="Palatino Linotype"/>
              <w:noProof/>
              <w:sz w:val="18"/>
              <w:szCs w:val="18"/>
            </w:rPr>
          </w:rPrChange>
        </w:rPr>
        <w:t>P.;</w:t>
      </w:r>
      <w:r w:rsidRPr="009F451C">
        <w:rPr>
          <w:rFonts w:ascii="Palatino Linotype" w:hAnsi="Palatino Linotype"/>
          <w:i/>
          <w:noProof/>
          <w:sz w:val="18"/>
          <w:szCs w:val="18"/>
          <w:rPrChange w:id="27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77" w:author="Thomas Erol Tavolara" w:date="2022-11-22T17:28:00Z">
            <w:rPr>
              <w:rFonts w:ascii="Palatino Linotype" w:hAnsi="Palatino Linotype"/>
              <w:noProof/>
              <w:sz w:val="18"/>
              <w:szCs w:val="18"/>
            </w:rPr>
          </w:rPrChange>
        </w:rPr>
        <w:t>Bojanowski,</w:t>
      </w:r>
      <w:r w:rsidRPr="009F451C">
        <w:rPr>
          <w:rFonts w:ascii="Palatino Linotype" w:hAnsi="Palatino Linotype"/>
          <w:i/>
          <w:noProof/>
          <w:sz w:val="18"/>
          <w:szCs w:val="18"/>
          <w:rPrChange w:id="27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79" w:author="Thomas Erol Tavolara" w:date="2022-11-22T17:28:00Z">
            <w:rPr>
              <w:rFonts w:ascii="Palatino Linotype" w:hAnsi="Palatino Linotype"/>
              <w:noProof/>
              <w:sz w:val="18"/>
              <w:szCs w:val="18"/>
            </w:rPr>
          </w:rPrChange>
        </w:rPr>
        <w:t>P.;</w:t>
      </w:r>
      <w:r w:rsidRPr="009F451C">
        <w:rPr>
          <w:rFonts w:ascii="Palatino Linotype" w:hAnsi="Palatino Linotype"/>
          <w:i/>
          <w:noProof/>
          <w:sz w:val="18"/>
          <w:szCs w:val="18"/>
          <w:rPrChange w:id="27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81" w:author="Thomas Erol Tavolara" w:date="2022-11-22T17:28:00Z">
            <w:rPr>
              <w:rFonts w:ascii="Palatino Linotype" w:hAnsi="Palatino Linotype"/>
              <w:noProof/>
              <w:sz w:val="18"/>
              <w:szCs w:val="18"/>
            </w:rPr>
          </w:rPrChange>
        </w:rPr>
        <w:t>Joulin,</w:t>
      </w:r>
      <w:r w:rsidRPr="009F451C">
        <w:rPr>
          <w:rFonts w:ascii="Palatino Linotype" w:hAnsi="Palatino Linotype"/>
          <w:i/>
          <w:noProof/>
          <w:sz w:val="18"/>
          <w:szCs w:val="18"/>
          <w:rPrChange w:id="27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83"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27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85" w:author="Thomas Erol Tavolara" w:date="2022-11-22T17:28:00Z">
            <w:rPr>
              <w:rFonts w:ascii="Palatino Linotype" w:hAnsi="Palatino Linotype"/>
              <w:noProof/>
              <w:sz w:val="18"/>
              <w:szCs w:val="18"/>
            </w:rPr>
          </w:rPrChange>
        </w:rPr>
        <w:t>Unsupervised</w:t>
      </w:r>
      <w:r w:rsidRPr="009F451C">
        <w:rPr>
          <w:rFonts w:ascii="Palatino Linotype" w:hAnsi="Palatino Linotype"/>
          <w:i/>
          <w:noProof/>
          <w:sz w:val="18"/>
          <w:szCs w:val="18"/>
          <w:rPrChange w:id="27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87"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7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89"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7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91" w:author="Thomas Erol Tavolara" w:date="2022-11-22T17:28:00Z">
            <w:rPr>
              <w:rFonts w:ascii="Palatino Linotype" w:hAnsi="Palatino Linotype"/>
              <w:noProof/>
              <w:sz w:val="18"/>
              <w:szCs w:val="18"/>
            </w:rPr>
          </w:rPrChange>
        </w:rPr>
        <w:t>visual</w:t>
      </w:r>
      <w:r w:rsidRPr="009F451C">
        <w:rPr>
          <w:rFonts w:ascii="Palatino Linotype" w:hAnsi="Palatino Linotype"/>
          <w:i/>
          <w:noProof/>
          <w:sz w:val="18"/>
          <w:szCs w:val="18"/>
          <w:rPrChange w:id="27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93" w:author="Thomas Erol Tavolara" w:date="2022-11-22T17:28:00Z">
            <w:rPr>
              <w:rFonts w:ascii="Palatino Linotype" w:hAnsi="Palatino Linotype"/>
              <w:noProof/>
              <w:sz w:val="18"/>
              <w:szCs w:val="18"/>
            </w:rPr>
          </w:rPrChange>
        </w:rPr>
        <w:t>features</w:t>
      </w:r>
      <w:r w:rsidRPr="009F451C">
        <w:rPr>
          <w:rFonts w:ascii="Palatino Linotype" w:hAnsi="Palatino Linotype"/>
          <w:i/>
          <w:noProof/>
          <w:sz w:val="18"/>
          <w:szCs w:val="18"/>
          <w:rPrChange w:id="27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95" w:author="Thomas Erol Tavolara" w:date="2022-11-22T17:28:00Z">
            <w:rPr>
              <w:rFonts w:ascii="Palatino Linotype" w:hAnsi="Palatino Linotype"/>
              <w:noProof/>
              <w:sz w:val="18"/>
              <w:szCs w:val="18"/>
            </w:rPr>
          </w:rPrChange>
        </w:rPr>
        <w:t>by</w:t>
      </w:r>
      <w:r w:rsidRPr="009F451C">
        <w:rPr>
          <w:rFonts w:ascii="Palatino Linotype" w:hAnsi="Palatino Linotype"/>
          <w:i/>
          <w:noProof/>
          <w:sz w:val="18"/>
          <w:szCs w:val="18"/>
          <w:rPrChange w:id="27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97" w:author="Thomas Erol Tavolara" w:date="2022-11-22T17:28:00Z">
            <w:rPr>
              <w:rFonts w:ascii="Palatino Linotype" w:hAnsi="Palatino Linotype"/>
              <w:noProof/>
              <w:sz w:val="18"/>
              <w:szCs w:val="18"/>
            </w:rPr>
          </w:rPrChange>
        </w:rPr>
        <w:t>contrasting</w:t>
      </w:r>
      <w:r w:rsidRPr="009F451C">
        <w:rPr>
          <w:rFonts w:ascii="Palatino Linotype" w:hAnsi="Palatino Linotype"/>
          <w:i/>
          <w:noProof/>
          <w:sz w:val="18"/>
          <w:szCs w:val="18"/>
          <w:rPrChange w:id="27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799" w:author="Thomas Erol Tavolara" w:date="2022-11-22T17:28:00Z">
            <w:rPr>
              <w:rFonts w:ascii="Palatino Linotype" w:hAnsi="Palatino Linotype"/>
              <w:noProof/>
              <w:sz w:val="18"/>
              <w:szCs w:val="18"/>
            </w:rPr>
          </w:rPrChange>
        </w:rPr>
        <w:t>cluster</w:t>
      </w:r>
      <w:r w:rsidRPr="009F451C">
        <w:rPr>
          <w:rFonts w:ascii="Palatino Linotype" w:hAnsi="Palatino Linotype"/>
          <w:i/>
          <w:noProof/>
          <w:sz w:val="18"/>
          <w:szCs w:val="18"/>
          <w:rPrChange w:id="28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01" w:author="Thomas Erol Tavolara" w:date="2022-11-22T17:28:00Z">
            <w:rPr>
              <w:rFonts w:ascii="Palatino Linotype" w:hAnsi="Palatino Linotype"/>
              <w:noProof/>
              <w:sz w:val="18"/>
              <w:szCs w:val="18"/>
            </w:rPr>
          </w:rPrChange>
        </w:rPr>
        <w:t>assignments.</w:t>
      </w:r>
      <w:r w:rsidRPr="009F451C">
        <w:rPr>
          <w:rFonts w:ascii="Palatino Linotype" w:hAnsi="Palatino Linotype"/>
          <w:i/>
          <w:noProof/>
          <w:sz w:val="18"/>
          <w:szCs w:val="18"/>
          <w:rPrChange w:id="2802" w:author="Thomas Erol Tavolara" w:date="2022-11-22T17:28:00Z">
            <w:rPr>
              <w:rFonts w:ascii="Palatino Linotype" w:hAnsi="Palatino Linotype"/>
              <w:i/>
              <w:noProof/>
              <w:sz w:val="18"/>
              <w:szCs w:val="18"/>
            </w:rPr>
          </w:rPrChange>
        </w:rPr>
        <w:t xml:space="preserve"> Adv. Neural Inf. Process. Syst. </w:t>
      </w:r>
      <w:r w:rsidRPr="009F451C">
        <w:rPr>
          <w:rFonts w:ascii="Palatino Linotype" w:hAnsi="Palatino Linotype"/>
          <w:b/>
          <w:noProof/>
          <w:sz w:val="18"/>
          <w:szCs w:val="18"/>
          <w:rPrChange w:id="2803" w:author="Thomas Erol Tavolara" w:date="2022-11-22T17:28:00Z">
            <w:rPr>
              <w:rFonts w:ascii="Palatino Linotype" w:hAnsi="Palatino Linotype"/>
              <w:b/>
              <w:noProof/>
              <w:sz w:val="18"/>
              <w:szCs w:val="18"/>
            </w:rPr>
          </w:rPrChange>
        </w:rPr>
        <w:t>2020</w:t>
      </w:r>
      <w:r w:rsidRPr="009F451C">
        <w:rPr>
          <w:rFonts w:ascii="Palatino Linotype" w:hAnsi="Palatino Linotype"/>
          <w:noProof/>
          <w:sz w:val="18"/>
          <w:szCs w:val="18"/>
          <w:rPrChange w:id="2804"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805" w:author="Thomas Erol Tavolara" w:date="2022-11-22T17:28:00Z">
            <w:rPr>
              <w:rFonts w:ascii="Palatino Linotype" w:hAnsi="Palatino Linotype"/>
              <w:i/>
              <w:noProof/>
              <w:sz w:val="18"/>
              <w:szCs w:val="18"/>
            </w:rPr>
          </w:rPrChange>
        </w:rPr>
        <w:t xml:space="preserve"> 33</w:t>
      </w:r>
      <w:r w:rsidRPr="009F451C">
        <w:rPr>
          <w:rFonts w:ascii="Palatino Linotype" w:hAnsi="Palatino Linotype"/>
          <w:noProof/>
          <w:sz w:val="18"/>
          <w:szCs w:val="18"/>
          <w:rPrChange w:id="2806"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8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08" w:author="Thomas Erol Tavolara" w:date="2022-11-22T17:28:00Z">
            <w:rPr>
              <w:rFonts w:ascii="Palatino Linotype" w:hAnsi="Palatino Linotype"/>
              <w:noProof/>
              <w:sz w:val="18"/>
              <w:szCs w:val="18"/>
            </w:rPr>
          </w:rPrChange>
        </w:rPr>
        <w:t>9912–9924.</w:t>
      </w:r>
    </w:p>
    <w:p w14:paraId="54893C6B"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809"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810" w:author="Thomas Erol Tavolara" w:date="2022-11-22T17:28:00Z">
            <w:rPr>
              <w:rFonts w:ascii="Palatino Linotype" w:hAnsi="Palatino Linotype"/>
              <w:noProof/>
              <w:sz w:val="18"/>
              <w:szCs w:val="18"/>
            </w:rPr>
          </w:rPrChange>
        </w:rPr>
        <w:lastRenderedPageBreak/>
        <w:t>He,</w:t>
      </w:r>
      <w:r w:rsidRPr="009F451C">
        <w:rPr>
          <w:rFonts w:ascii="Palatino Linotype" w:hAnsi="Palatino Linotype"/>
          <w:i/>
          <w:noProof/>
          <w:sz w:val="18"/>
          <w:szCs w:val="18"/>
          <w:rPrChange w:id="28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12" w:author="Thomas Erol Tavolara" w:date="2022-11-22T17:28:00Z">
            <w:rPr>
              <w:rFonts w:ascii="Palatino Linotype" w:hAnsi="Palatino Linotype"/>
              <w:noProof/>
              <w:sz w:val="18"/>
              <w:szCs w:val="18"/>
            </w:rPr>
          </w:rPrChange>
        </w:rPr>
        <w:t>K.;</w:t>
      </w:r>
      <w:r w:rsidRPr="009F451C">
        <w:rPr>
          <w:rFonts w:ascii="Palatino Linotype" w:hAnsi="Palatino Linotype"/>
          <w:i/>
          <w:noProof/>
          <w:sz w:val="18"/>
          <w:szCs w:val="18"/>
          <w:rPrChange w:id="28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14" w:author="Thomas Erol Tavolara" w:date="2022-11-22T17:28:00Z">
            <w:rPr>
              <w:rFonts w:ascii="Palatino Linotype" w:hAnsi="Palatino Linotype"/>
              <w:noProof/>
              <w:sz w:val="18"/>
              <w:szCs w:val="18"/>
            </w:rPr>
          </w:rPrChange>
        </w:rPr>
        <w:t>Fan,</w:t>
      </w:r>
      <w:r w:rsidRPr="009F451C">
        <w:rPr>
          <w:rFonts w:ascii="Palatino Linotype" w:hAnsi="Palatino Linotype"/>
          <w:i/>
          <w:noProof/>
          <w:sz w:val="18"/>
          <w:szCs w:val="18"/>
          <w:rPrChange w:id="28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16"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28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18" w:author="Thomas Erol Tavolara" w:date="2022-11-22T17:28:00Z">
            <w:rPr>
              <w:rFonts w:ascii="Palatino Linotype" w:hAnsi="Palatino Linotype"/>
              <w:noProof/>
              <w:sz w:val="18"/>
              <w:szCs w:val="18"/>
            </w:rPr>
          </w:rPrChange>
        </w:rPr>
        <w:t>Wu,</w:t>
      </w:r>
      <w:r w:rsidRPr="009F451C">
        <w:rPr>
          <w:rFonts w:ascii="Palatino Linotype" w:hAnsi="Palatino Linotype"/>
          <w:i/>
          <w:noProof/>
          <w:sz w:val="18"/>
          <w:szCs w:val="18"/>
          <w:rPrChange w:id="28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20"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28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22" w:author="Thomas Erol Tavolara" w:date="2022-11-22T17:28:00Z">
            <w:rPr>
              <w:rFonts w:ascii="Palatino Linotype" w:hAnsi="Palatino Linotype"/>
              <w:noProof/>
              <w:sz w:val="18"/>
              <w:szCs w:val="18"/>
            </w:rPr>
          </w:rPrChange>
        </w:rPr>
        <w:t>Xie,</w:t>
      </w:r>
      <w:r w:rsidRPr="009F451C">
        <w:rPr>
          <w:rFonts w:ascii="Palatino Linotype" w:hAnsi="Palatino Linotype"/>
          <w:i/>
          <w:noProof/>
          <w:sz w:val="18"/>
          <w:szCs w:val="18"/>
          <w:rPrChange w:id="28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24"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28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26" w:author="Thomas Erol Tavolara" w:date="2022-11-22T17:28:00Z">
            <w:rPr>
              <w:rFonts w:ascii="Palatino Linotype" w:hAnsi="Palatino Linotype"/>
              <w:noProof/>
              <w:sz w:val="18"/>
              <w:szCs w:val="18"/>
            </w:rPr>
          </w:rPrChange>
        </w:rPr>
        <w:t>Girshick,</w:t>
      </w:r>
      <w:r w:rsidRPr="009F451C">
        <w:rPr>
          <w:rFonts w:ascii="Palatino Linotype" w:hAnsi="Palatino Linotype"/>
          <w:i/>
          <w:noProof/>
          <w:sz w:val="18"/>
          <w:szCs w:val="18"/>
          <w:rPrChange w:id="28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28" w:author="Thomas Erol Tavolara" w:date="2022-11-22T17:28:00Z">
            <w:rPr>
              <w:rFonts w:ascii="Palatino Linotype" w:hAnsi="Palatino Linotype"/>
              <w:noProof/>
              <w:sz w:val="18"/>
              <w:szCs w:val="18"/>
            </w:rPr>
          </w:rPrChange>
        </w:rPr>
        <w:t>R.</w:t>
      </w:r>
      <w:r w:rsidRPr="009F451C">
        <w:rPr>
          <w:rFonts w:ascii="Palatino Linotype" w:hAnsi="Palatino Linotype"/>
          <w:i/>
          <w:noProof/>
          <w:sz w:val="18"/>
          <w:szCs w:val="18"/>
          <w:rPrChange w:id="28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30" w:author="Thomas Erol Tavolara" w:date="2022-11-22T17:28:00Z">
            <w:rPr>
              <w:rFonts w:ascii="Palatino Linotype" w:hAnsi="Palatino Linotype"/>
              <w:noProof/>
              <w:sz w:val="18"/>
              <w:szCs w:val="18"/>
            </w:rPr>
          </w:rPrChange>
        </w:rPr>
        <w:t>Momentum</w:t>
      </w:r>
      <w:r w:rsidRPr="009F451C">
        <w:rPr>
          <w:rFonts w:ascii="Palatino Linotype" w:hAnsi="Palatino Linotype"/>
          <w:i/>
          <w:noProof/>
          <w:sz w:val="18"/>
          <w:szCs w:val="18"/>
          <w:rPrChange w:id="28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32" w:author="Thomas Erol Tavolara" w:date="2022-11-22T17:28:00Z">
            <w:rPr>
              <w:rFonts w:ascii="Palatino Linotype" w:hAnsi="Palatino Linotype"/>
              <w:noProof/>
              <w:sz w:val="18"/>
              <w:szCs w:val="18"/>
            </w:rPr>
          </w:rPrChange>
        </w:rPr>
        <w:t>contrast</w:t>
      </w:r>
      <w:r w:rsidRPr="009F451C">
        <w:rPr>
          <w:rFonts w:ascii="Palatino Linotype" w:hAnsi="Palatino Linotype"/>
          <w:i/>
          <w:noProof/>
          <w:sz w:val="18"/>
          <w:szCs w:val="18"/>
          <w:rPrChange w:id="28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34"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28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36" w:author="Thomas Erol Tavolara" w:date="2022-11-22T17:28:00Z">
            <w:rPr>
              <w:rFonts w:ascii="Palatino Linotype" w:hAnsi="Palatino Linotype"/>
              <w:noProof/>
              <w:sz w:val="18"/>
              <w:szCs w:val="18"/>
            </w:rPr>
          </w:rPrChange>
        </w:rPr>
        <w:t>unsupervised</w:t>
      </w:r>
      <w:r w:rsidRPr="009F451C">
        <w:rPr>
          <w:rFonts w:ascii="Palatino Linotype" w:hAnsi="Palatino Linotype"/>
          <w:i/>
          <w:noProof/>
          <w:sz w:val="18"/>
          <w:szCs w:val="18"/>
          <w:rPrChange w:id="28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38" w:author="Thomas Erol Tavolara" w:date="2022-11-22T17:28:00Z">
            <w:rPr>
              <w:rFonts w:ascii="Palatino Linotype" w:hAnsi="Palatino Linotype"/>
              <w:noProof/>
              <w:sz w:val="18"/>
              <w:szCs w:val="18"/>
            </w:rPr>
          </w:rPrChange>
        </w:rPr>
        <w:t>visual</w:t>
      </w:r>
      <w:r w:rsidRPr="009F451C">
        <w:rPr>
          <w:rFonts w:ascii="Palatino Linotype" w:hAnsi="Palatino Linotype"/>
          <w:i/>
          <w:noProof/>
          <w:sz w:val="18"/>
          <w:szCs w:val="18"/>
          <w:rPrChange w:id="28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40" w:author="Thomas Erol Tavolara" w:date="2022-11-22T17:28:00Z">
            <w:rPr>
              <w:rFonts w:ascii="Palatino Linotype" w:hAnsi="Palatino Linotype"/>
              <w:noProof/>
              <w:sz w:val="18"/>
              <w:szCs w:val="18"/>
            </w:rPr>
          </w:rPrChange>
        </w:rPr>
        <w:t>representation</w:t>
      </w:r>
      <w:r w:rsidRPr="009F451C">
        <w:rPr>
          <w:rFonts w:ascii="Palatino Linotype" w:hAnsi="Palatino Linotype"/>
          <w:i/>
          <w:noProof/>
          <w:sz w:val="18"/>
          <w:szCs w:val="18"/>
          <w:rPrChange w:id="28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42"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8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44"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28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46"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8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48"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8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50"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8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52"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285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54"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285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56"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285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58" w:author="Thomas Erol Tavolara" w:date="2022-11-22T17:28:00Z">
            <w:rPr>
              <w:rFonts w:ascii="Palatino Linotype" w:hAnsi="Palatino Linotype"/>
              <w:noProof/>
              <w:sz w:val="18"/>
              <w:szCs w:val="18"/>
            </w:rPr>
          </w:rPrChange>
        </w:rPr>
        <w:t>IEEE/CVF</w:t>
      </w:r>
      <w:r w:rsidRPr="009F451C">
        <w:rPr>
          <w:rFonts w:ascii="Palatino Linotype" w:hAnsi="Palatino Linotype"/>
          <w:i/>
          <w:noProof/>
          <w:sz w:val="18"/>
          <w:szCs w:val="18"/>
          <w:rPrChange w:id="285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60"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286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62"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286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64"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286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66"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286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68"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286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70"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287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72" w:author="Thomas Erol Tavolara" w:date="2022-11-22T17:28:00Z">
            <w:rPr>
              <w:rFonts w:ascii="Palatino Linotype" w:hAnsi="Palatino Linotype"/>
              <w:noProof/>
              <w:sz w:val="18"/>
              <w:szCs w:val="18"/>
            </w:rPr>
          </w:rPrChange>
        </w:rPr>
        <w:t>Recognition</w:t>
      </w:r>
      <w:r w:rsidRPr="009F451C">
        <w:rPr>
          <w:rFonts w:ascii="Palatino Linotype" w:hAnsi="Palatino Linotype"/>
          <w:noProof/>
          <w:sz w:val="18"/>
          <w:szCs w:val="18"/>
          <w:rPrChange w:id="2873" w:author="Thomas Erol Tavolara" w:date="2022-11-22T17:28:00Z">
            <w:rPr>
              <w:rFonts w:ascii="Palatino Linotype" w:hAnsi="Palatino Linotype"/>
              <w:noProof/>
              <w:sz w:val="18"/>
              <w:szCs w:val="18"/>
              <w:highlight w:val="yellow"/>
            </w:rPr>
          </w:rPrChange>
        </w:rPr>
        <w:t>,</w:t>
      </w:r>
      <w:r w:rsidRPr="009F451C">
        <w:rPr>
          <w:rFonts w:ascii="Palatino Linotype" w:hAnsi="Palatino Linotype"/>
          <w:i/>
          <w:noProof/>
          <w:sz w:val="18"/>
          <w:szCs w:val="18"/>
          <w:rPrChange w:id="2874"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iCs/>
          <w:noProof/>
          <w:sz w:val="18"/>
          <w:szCs w:val="18"/>
          <w:rPrChange w:id="2875" w:author="Thomas Erol Tavolara" w:date="2022-11-22T17:28:00Z">
            <w:rPr>
              <w:rFonts w:ascii="Palatino Linotype" w:hAnsi="Palatino Linotype"/>
              <w:iCs/>
              <w:noProof/>
              <w:sz w:val="18"/>
              <w:szCs w:val="18"/>
              <w:highlight w:val="yellow"/>
            </w:rPr>
          </w:rPrChange>
        </w:rPr>
        <w:t>Seattle, DC, USA,</w:t>
      </w:r>
      <w:r w:rsidRPr="009F451C">
        <w:rPr>
          <w:rFonts w:ascii="Palatino Linotype" w:hAnsi="Palatino Linotype"/>
          <w:i/>
          <w:noProof/>
          <w:sz w:val="18"/>
          <w:szCs w:val="18"/>
          <w:rPrChange w:id="2876"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2877" w:author="Thomas Erol Tavolara" w:date="2022-11-22T17:28:00Z">
            <w:rPr>
              <w:rFonts w:ascii="Palatino Linotype" w:hAnsi="Palatino Linotype"/>
              <w:noProof/>
              <w:sz w:val="18"/>
              <w:szCs w:val="18"/>
              <w:highlight w:val="yellow"/>
            </w:rPr>
          </w:rPrChange>
        </w:rPr>
        <w:t>4–19 June 2020</w:t>
      </w:r>
      <w:r w:rsidRPr="009F451C">
        <w:rPr>
          <w:rFonts w:ascii="Palatino Linotype" w:hAnsi="Palatino Linotype"/>
          <w:noProof/>
          <w:sz w:val="18"/>
          <w:szCs w:val="18"/>
          <w:rPrChange w:id="2878"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287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80"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28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82" w:author="Thomas Erol Tavolara" w:date="2022-11-22T17:28:00Z">
            <w:rPr>
              <w:rFonts w:ascii="Palatino Linotype" w:hAnsi="Palatino Linotype"/>
              <w:noProof/>
              <w:sz w:val="18"/>
              <w:szCs w:val="18"/>
            </w:rPr>
          </w:rPrChange>
        </w:rPr>
        <w:t>9729–9738.</w:t>
      </w:r>
    </w:p>
    <w:p w14:paraId="2FDFA652"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883"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884" w:author="Thomas Erol Tavolara" w:date="2022-11-22T17:28:00Z">
            <w:rPr>
              <w:rFonts w:ascii="Palatino Linotype" w:hAnsi="Palatino Linotype"/>
              <w:noProof/>
              <w:sz w:val="18"/>
              <w:szCs w:val="18"/>
            </w:rPr>
          </w:rPrChange>
        </w:rPr>
        <w:t>Ciga,</w:t>
      </w:r>
      <w:r w:rsidRPr="009F451C">
        <w:rPr>
          <w:rFonts w:ascii="Palatino Linotype" w:hAnsi="Palatino Linotype"/>
          <w:i/>
          <w:noProof/>
          <w:sz w:val="18"/>
          <w:szCs w:val="18"/>
          <w:rPrChange w:id="28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86" w:author="Thomas Erol Tavolara" w:date="2022-11-22T17:28:00Z">
            <w:rPr>
              <w:rFonts w:ascii="Palatino Linotype" w:hAnsi="Palatino Linotype"/>
              <w:noProof/>
              <w:sz w:val="18"/>
              <w:szCs w:val="18"/>
            </w:rPr>
          </w:rPrChange>
        </w:rPr>
        <w:t>O.;</w:t>
      </w:r>
      <w:r w:rsidRPr="009F451C">
        <w:rPr>
          <w:rFonts w:ascii="Palatino Linotype" w:hAnsi="Palatino Linotype"/>
          <w:i/>
          <w:noProof/>
          <w:sz w:val="18"/>
          <w:szCs w:val="18"/>
          <w:rPrChange w:id="28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88" w:author="Thomas Erol Tavolara" w:date="2022-11-22T17:28:00Z">
            <w:rPr>
              <w:rFonts w:ascii="Palatino Linotype" w:hAnsi="Palatino Linotype"/>
              <w:noProof/>
              <w:sz w:val="18"/>
              <w:szCs w:val="18"/>
            </w:rPr>
          </w:rPrChange>
        </w:rPr>
        <w:t>Xu,</w:t>
      </w:r>
      <w:r w:rsidRPr="009F451C">
        <w:rPr>
          <w:rFonts w:ascii="Palatino Linotype" w:hAnsi="Palatino Linotype"/>
          <w:i/>
          <w:noProof/>
          <w:sz w:val="18"/>
          <w:szCs w:val="18"/>
          <w:rPrChange w:id="28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90" w:author="Thomas Erol Tavolara" w:date="2022-11-22T17:28:00Z">
            <w:rPr>
              <w:rFonts w:ascii="Palatino Linotype" w:hAnsi="Palatino Linotype"/>
              <w:noProof/>
              <w:sz w:val="18"/>
              <w:szCs w:val="18"/>
            </w:rPr>
          </w:rPrChange>
        </w:rPr>
        <w:t>T.;</w:t>
      </w:r>
      <w:r w:rsidRPr="009F451C">
        <w:rPr>
          <w:rFonts w:ascii="Palatino Linotype" w:hAnsi="Palatino Linotype"/>
          <w:i/>
          <w:noProof/>
          <w:sz w:val="18"/>
          <w:szCs w:val="18"/>
          <w:rPrChange w:id="28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92" w:author="Thomas Erol Tavolara" w:date="2022-11-22T17:28:00Z">
            <w:rPr>
              <w:rFonts w:ascii="Palatino Linotype" w:hAnsi="Palatino Linotype"/>
              <w:noProof/>
              <w:sz w:val="18"/>
              <w:szCs w:val="18"/>
            </w:rPr>
          </w:rPrChange>
        </w:rPr>
        <w:t>Martel,</w:t>
      </w:r>
      <w:r w:rsidRPr="009F451C">
        <w:rPr>
          <w:rFonts w:ascii="Palatino Linotype" w:hAnsi="Palatino Linotype"/>
          <w:i/>
          <w:noProof/>
          <w:sz w:val="18"/>
          <w:szCs w:val="18"/>
          <w:rPrChange w:id="28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94" w:author="Thomas Erol Tavolara" w:date="2022-11-22T17:28:00Z">
            <w:rPr>
              <w:rFonts w:ascii="Palatino Linotype" w:hAnsi="Palatino Linotype"/>
              <w:noProof/>
              <w:sz w:val="18"/>
              <w:szCs w:val="18"/>
            </w:rPr>
          </w:rPrChange>
        </w:rPr>
        <w:t>A.L.</w:t>
      </w:r>
      <w:r w:rsidRPr="009F451C">
        <w:rPr>
          <w:rFonts w:ascii="Palatino Linotype" w:hAnsi="Palatino Linotype"/>
          <w:i/>
          <w:noProof/>
          <w:sz w:val="18"/>
          <w:szCs w:val="18"/>
          <w:rPrChange w:id="28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96" w:author="Thomas Erol Tavolara" w:date="2022-11-22T17:28:00Z">
            <w:rPr>
              <w:rFonts w:ascii="Palatino Linotype" w:hAnsi="Palatino Linotype"/>
              <w:noProof/>
              <w:sz w:val="18"/>
              <w:szCs w:val="18"/>
            </w:rPr>
          </w:rPrChange>
        </w:rPr>
        <w:t>Resource</w:t>
      </w:r>
      <w:r w:rsidRPr="009F451C">
        <w:rPr>
          <w:rFonts w:ascii="Palatino Linotype" w:hAnsi="Palatino Linotype"/>
          <w:i/>
          <w:noProof/>
          <w:sz w:val="18"/>
          <w:szCs w:val="18"/>
          <w:rPrChange w:id="28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898"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28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900" w:author="Thomas Erol Tavolara" w:date="2022-11-22T17:28:00Z">
            <w:rPr>
              <w:rFonts w:ascii="Palatino Linotype" w:hAnsi="Palatino Linotype"/>
              <w:noProof/>
              <w:sz w:val="18"/>
              <w:szCs w:val="18"/>
            </w:rPr>
          </w:rPrChange>
        </w:rPr>
        <w:t>data</w:t>
      </w:r>
      <w:r w:rsidRPr="009F451C">
        <w:rPr>
          <w:rFonts w:ascii="Palatino Linotype" w:hAnsi="Palatino Linotype"/>
          <w:i/>
          <w:noProof/>
          <w:sz w:val="18"/>
          <w:szCs w:val="18"/>
          <w:rPrChange w:id="29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902" w:author="Thomas Erol Tavolara" w:date="2022-11-22T17:28:00Z">
            <w:rPr>
              <w:rFonts w:ascii="Palatino Linotype" w:hAnsi="Palatino Linotype"/>
              <w:noProof/>
              <w:sz w:val="18"/>
              <w:szCs w:val="18"/>
            </w:rPr>
          </w:rPrChange>
        </w:rPr>
        <w:t>efficient</w:t>
      </w:r>
      <w:r w:rsidRPr="009F451C">
        <w:rPr>
          <w:rFonts w:ascii="Palatino Linotype" w:hAnsi="Palatino Linotype"/>
          <w:i/>
          <w:noProof/>
          <w:sz w:val="18"/>
          <w:szCs w:val="18"/>
          <w:rPrChange w:id="29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904" w:author="Thomas Erol Tavolara" w:date="2022-11-22T17:28:00Z">
            <w:rPr>
              <w:rFonts w:ascii="Palatino Linotype" w:hAnsi="Palatino Linotype"/>
              <w:noProof/>
              <w:sz w:val="18"/>
              <w:szCs w:val="18"/>
            </w:rPr>
          </w:rPrChange>
        </w:rPr>
        <w:t>self</w:t>
      </w:r>
      <w:r w:rsidRPr="009F451C">
        <w:rPr>
          <w:rFonts w:ascii="Palatino Linotype" w:hAnsi="Palatino Linotype"/>
          <w:i/>
          <w:noProof/>
          <w:sz w:val="18"/>
          <w:szCs w:val="18"/>
          <w:rPrChange w:id="29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906" w:author="Thomas Erol Tavolara" w:date="2022-11-22T17:28:00Z">
            <w:rPr>
              <w:rFonts w:ascii="Palatino Linotype" w:hAnsi="Palatino Linotype"/>
              <w:noProof/>
              <w:sz w:val="18"/>
              <w:szCs w:val="18"/>
            </w:rPr>
          </w:rPrChange>
        </w:rPr>
        <w:t>supervised</w:t>
      </w:r>
      <w:r w:rsidRPr="009F451C">
        <w:rPr>
          <w:rFonts w:ascii="Palatino Linotype" w:hAnsi="Palatino Linotype"/>
          <w:i/>
          <w:noProof/>
          <w:sz w:val="18"/>
          <w:szCs w:val="18"/>
          <w:rPrChange w:id="29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908"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2909" w:author="Thomas Erol Tavolara" w:date="2022-11-22T17:28:00Z">
            <w:rPr>
              <w:rFonts w:ascii="Palatino Linotype" w:hAnsi="Palatino Linotype"/>
              <w:i/>
              <w:noProof/>
              <w:sz w:val="18"/>
              <w:szCs w:val="18"/>
            </w:rPr>
          </w:rPrChange>
        </w:rPr>
        <w:t xml:space="preserve"> arXiv Prepr. </w:t>
      </w:r>
      <w:r w:rsidRPr="009F451C">
        <w:rPr>
          <w:rFonts w:ascii="Palatino Linotype" w:hAnsi="Palatino Linotype"/>
          <w:b/>
          <w:noProof/>
          <w:sz w:val="18"/>
          <w:szCs w:val="18"/>
          <w:rPrChange w:id="2910" w:author="Thomas Erol Tavolara" w:date="2022-11-22T17:28:00Z">
            <w:rPr>
              <w:rFonts w:ascii="Palatino Linotype" w:hAnsi="Palatino Linotype"/>
              <w:b/>
              <w:noProof/>
              <w:sz w:val="18"/>
              <w:szCs w:val="18"/>
            </w:rPr>
          </w:rPrChange>
        </w:rPr>
        <w:t>2021</w:t>
      </w:r>
      <w:r w:rsidRPr="009F451C">
        <w:rPr>
          <w:rFonts w:ascii="Palatino Linotype" w:hAnsi="Palatino Linotype"/>
          <w:noProof/>
          <w:sz w:val="18"/>
          <w:szCs w:val="18"/>
          <w:rPrChange w:id="2911" w:author="Thomas Erol Tavolara" w:date="2022-11-22T17:28:00Z">
            <w:rPr>
              <w:rFonts w:ascii="Palatino Linotype" w:hAnsi="Palatino Linotype"/>
              <w:noProof/>
              <w:sz w:val="18"/>
              <w:szCs w:val="18"/>
            </w:rPr>
          </w:rPrChange>
        </w:rPr>
        <w:t xml:space="preserve">, </w:t>
      </w:r>
      <w:r w:rsidRPr="009F451C">
        <w:rPr>
          <w:rFonts w:ascii="Palatino Linotype" w:hAnsi="Palatino Linotype"/>
          <w:iCs/>
          <w:noProof/>
          <w:sz w:val="18"/>
          <w:szCs w:val="18"/>
          <w:rPrChange w:id="2912" w:author="Thomas Erol Tavolara" w:date="2022-11-22T17:28:00Z">
            <w:rPr>
              <w:rFonts w:ascii="Palatino Linotype" w:hAnsi="Palatino Linotype"/>
              <w:iCs/>
              <w:noProof/>
              <w:sz w:val="18"/>
              <w:szCs w:val="18"/>
            </w:rPr>
          </w:rPrChange>
        </w:rPr>
        <w:t>arXiv:2109.01721.</w:t>
      </w:r>
    </w:p>
    <w:p w14:paraId="31FC5C46"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2913"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2914" w:author="Thomas Erol Tavolara" w:date="2022-11-22T17:28:00Z">
            <w:rPr>
              <w:rFonts w:ascii="Palatino Linotype" w:hAnsi="Palatino Linotype"/>
              <w:sz w:val="18"/>
              <w:szCs w:val="18"/>
            </w:rPr>
          </w:rPrChange>
        </w:rPr>
        <w:t>Ciga</w:t>
      </w:r>
      <w:proofErr w:type="spellEnd"/>
      <w:r w:rsidRPr="009F451C">
        <w:rPr>
          <w:rFonts w:ascii="Palatino Linotype" w:hAnsi="Palatino Linotype"/>
          <w:sz w:val="18"/>
          <w:szCs w:val="18"/>
          <w:rPrChange w:id="291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9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17" w:author="Thomas Erol Tavolara" w:date="2022-11-22T17:28:00Z">
            <w:rPr>
              <w:rFonts w:ascii="Palatino Linotype" w:hAnsi="Palatino Linotype"/>
              <w:sz w:val="18"/>
              <w:szCs w:val="18"/>
            </w:rPr>
          </w:rPrChange>
        </w:rPr>
        <w:t>O.;</w:t>
      </w:r>
      <w:r w:rsidRPr="009F451C">
        <w:rPr>
          <w:rFonts w:ascii="Palatino Linotype" w:hAnsi="Palatino Linotype"/>
          <w:i/>
          <w:sz w:val="18"/>
          <w:szCs w:val="18"/>
          <w:rPrChange w:id="291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19" w:author="Thomas Erol Tavolara" w:date="2022-11-22T17:28:00Z">
            <w:rPr>
              <w:rFonts w:ascii="Palatino Linotype" w:hAnsi="Palatino Linotype"/>
              <w:sz w:val="18"/>
              <w:szCs w:val="18"/>
            </w:rPr>
          </w:rPrChange>
        </w:rPr>
        <w:t>Xu,</w:t>
      </w:r>
      <w:r w:rsidRPr="009F451C">
        <w:rPr>
          <w:rFonts w:ascii="Palatino Linotype" w:hAnsi="Palatino Linotype"/>
          <w:i/>
          <w:sz w:val="18"/>
          <w:szCs w:val="18"/>
          <w:rPrChange w:id="29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21"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292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23" w:author="Thomas Erol Tavolara" w:date="2022-11-22T17:28:00Z">
            <w:rPr>
              <w:rFonts w:ascii="Palatino Linotype" w:hAnsi="Palatino Linotype"/>
              <w:sz w:val="18"/>
              <w:szCs w:val="18"/>
            </w:rPr>
          </w:rPrChange>
        </w:rPr>
        <w:t>Martel,</w:t>
      </w:r>
      <w:r w:rsidRPr="009F451C">
        <w:rPr>
          <w:rFonts w:ascii="Palatino Linotype" w:hAnsi="Palatino Linotype"/>
          <w:i/>
          <w:sz w:val="18"/>
          <w:szCs w:val="18"/>
          <w:rPrChange w:id="29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25" w:author="Thomas Erol Tavolara" w:date="2022-11-22T17:28:00Z">
            <w:rPr>
              <w:rFonts w:ascii="Palatino Linotype" w:hAnsi="Palatino Linotype"/>
              <w:sz w:val="18"/>
              <w:szCs w:val="18"/>
            </w:rPr>
          </w:rPrChange>
        </w:rPr>
        <w:t>A.L.</w:t>
      </w:r>
      <w:r w:rsidRPr="009F451C">
        <w:rPr>
          <w:rFonts w:ascii="Palatino Linotype" w:hAnsi="Palatino Linotype"/>
          <w:i/>
          <w:sz w:val="18"/>
          <w:szCs w:val="18"/>
          <w:rPrChange w:id="29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27" w:author="Thomas Erol Tavolara" w:date="2022-11-22T17:28:00Z">
            <w:rPr>
              <w:rFonts w:ascii="Palatino Linotype" w:hAnsi="Palatino Linotype"/>
              <w:sz w:val="18"/>
              <w:szCs w:val="18"/>
            </w:rPr>
          </w:rPrChange>
        </w:rPr>
        <w:t>Self</w:t>
      </w:r>
      <w:r w:rsidRPr="009F451C">
        <w:rPr>
          <w:rFonts w:ascii="Palatino Linotype" w:hAnsi="Palatino Linotype"/>
          <w:i/>
          <w:sz w:val="18"/>
          <w:szCs w:val="18"/>
          <w:rPrChange w:id="29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29" w:author="Thomas Erol Tavolara" w:date="2022-11-22T17:28:00Z">
            <w:rPr>
              <w:rFonts w:ascii="Palatino Linotype" w:hAnsi="Palatino Linotype"/>
              <w:sz w:val="18"/>
              <w:szCs w:val="18"/>
            </w:rPr>
          </w:rPrChange>
        </w:rPr>
        <w:t>supervised</w:t>
      </w:r>
      <w:r w:rsidRPr="009F451C">
        <w:rPr>
          <w:rFonts w:ascii="Palatino Linotype" w:hAnsi="Palatino Linotype"/>
          <w:i/>
          <w:sz w:val="18"/>
          <w:szCs w:val="18"/>
          <w:rPrChange w:id="293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31" w:author="Thomas Erol Tavolara" w:date="2022-11-22T17:28:00Z">
            <w:rPr>
              <w:rFonts w:ascii="Palatino Linotype" w:hAnsi="Palatino Linotype"/>
              <w:sz w:val="18"/>
              <w:szCs w:val="18"/>
            </w:rPr>
          </w:rPrChange>
        </w:rPr>
        <w:t>contrastive</w:t>
      </w:r>
      <w:r w:rsidRPr="009F451C">
        <w:rPr>
          <w:rFonts w:ascii="Palatino Linotype" w:hAnsi="Palatino Linotype"/>
          <w:i/>
          <w:sz w:val="18"/>
          <w:szCs w:val="18"/>
          <w:rPrChange w:id="293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33"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293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35"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293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37" w:author="Thomas Erol Tavolara" w:date="2022-11-22T17:28:00Z">
            <w:rPr>
              <w:rFonts w:ascii="Palatino Linotype" w:hAnsi="Palatino Linotype"/>
              <w:sz w:val="18"/>
              <w:szCs w:val="18"/>
            </w:rPr>
          </w:rPrChange>
        </w:rPr>
        <w:t>digital</w:t>
      </w:r>
      <w:r w:rsidRPr="009F451C">
        <w:rPr>
          <w:rFonts w:ascii="Palatino Linotype" w:hAnsi="Palatino Linotype"/>
          <w:i/>
          <w:sz w:val="18"/>
          <w:szCs w:val="18"/>
          <w:rPrChange w:id="293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39" w:author="Thomas Erol Tavolara" w:date="2022-11-22T17:28:00Z">
            <w:rPr>
              <w:rFonts w:ascii="Palatino Linotype" w:hAnsi="Palatino Linotype"/>
              <w:sz w:val="18"/>
              <w:szCs w:val="18"/>
            </w:rPr>
          </w:rPrChange>
        </w:rPr>
        <w:t>histopathology.</w:t>
      </w:r>
      <w:r w:rsidRPr="009F451C">
        <w:rPr>
          <w:rFonts w:ascii="Palatino Linotype" w:hAnsi="Palatino Linotype"/>
          <w:i/>
          <w:sz w:val="18"/>
          <w:szCs w:val="18"/>
          <w:rPrChange w:id="2940" w:author="Thomas Erol Tavolara" w:date="2022-11-22T17:28:00Z">
            <w:rPr>
              <w:rFonts w:ascii="Palatino Linotype" w:hAnsi="Palatino Linotype"/>
              <w:i/>
              <w:sz w:val="18"/>
              <w:szCs w:val="18"/>
            </w:rPr>
          </w:rPrChange>
        </w:rPr>
        <w:t xml:space="preserve"> Mach. Learn. Appl. </w:t>
      </w:r>
      <w:r w:rsidRPr="009F451C">
        <w:rPr>
          <w:rFonts w:ascii="Palatino Linotype" w:hAnsi="Palatino Linotype"/>
          <w:b/>
          <w:sz w:val="18"/>
          <w:szCs w:val="18"/>
          <w:rPrChange w:id="2941" w:author="Thomas Erol Tavolara" w:date="2022-11-22T17:28:00Z">
            <w:rPr>
              <w:rFonts w:ascii="Palatino Linotype" w:hAnsi="Palatino Linotype"/>
              <w:b/>
              <w:sz w:val="18"/>
              <w:szCs w:val="18"/>
            </w:rPr>
          </w:rPrChange>
        </w:rPr>
        <w:t>2022</w:t>
      </w:r>
      <w:r w:rsidRPr="009F451C">
        <w:rPr>
          <w:rFonts w:ascii="Palatino Linotype" w:hAnsi="Palatino Linotype"/>
          <w:sz w:val="18"/>
          <w:szCs w:val="18"/>
          <w:rPrChange w:id="294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943" w:author="Thomas Erol Tavolara" w:date="2022-11-22T17:28:00Z">
            <w:rPr>
              <w:rFonts w:ascii="Palatino Linotype" w:hAnsi="Palatino Linotype"/>
              <w:i/>
              <w:sz w:val="18"/>
              <w:szCs w:val="18"/>
            </w:rPr>
          </w:rPrChange>
        </w:rPr>
        <w:t xml:space="preserve"> 7</w:t>
      </w:r>
      <w:r w:rsidRPr="009F451C">
        <w:rPr>
          <w:rFonts w:ascii="Palatino Linotype" w:hAnsi="Palatino Linotype"/>
          <w:sz w:val="18"/>
          <w:szCs w:val="18"/>
          <w:rPrChange w:id="294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94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46" w:author="Thomas Erol Tavolara" w:date="2022-11-22T17:28:00Z">
            <w:rPr>
              <w:rFonts w:ascii="Palatino Linotype" w:hAnsi="Palatino Linotype"/>
              <w:sz w:val="18"/>
              <w:szCs w:val="18"/>
            </w:rPr>
          </w:rPrChange>
        </w:rPr>
        <w:t>100198.</w:t>
      </w:r>
    </w:p>
    <w:p w14:paraId="396CC405"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2947"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2948" w:author="Thomas Erol Tavolara" w:date="2022-11-22T17:28:00Z">
            <w:rPr>
              <w:rFonts w:ascii="Palatino Linotype" w:hAnsi="Palatino Linotype"/>
              <w:sz w:val="18"/>
              <w:szCs w:val="18"/>
            </w:rPr>
          </w:rPrChange>
        </w:rPr>
        <w:t>Srinidhi,</w:t>
      </w:r>
      <w:r w:rsidRPr="009F451C">
        <w:rPr>
          <w:rFonts w:ascii="Palatino Linotype" w:hAnsi="Palatino Linotype"/>
          <w:i/>
          <w:sz w:val="18"/>
          <w:szCs w:val="18"/>
          <w:rPrChange w:id="294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50" w:author="Thomas Erol Tavolara" w:date="2022-11-22T17:28:00Z">
            <w:rPr>
              <w:rFonts w:ascii="Palatino Linotype" w:hAnsi="Palatino Linotype"/>
              <w:sz w:val="18"/>
              <w:szCs w:val="18"/>
            </w:rPr>
          </w:rPrChange>
        </w:rPr>
        <w:t>C.L.;</w:t>
      </w:r>
      <w:r w:rsidRPr="009F451C">
        <w:rPr>
          <w:rFonts w:ascii="Palatino Linotype" w:hAnsi="Palatino Linotype"/>
          <w:i/>
          <w:sz w:val="18"/>
          <w:szCs w:val="18"/>
          <w:rPrChange w:id="295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52" w:author="Thomas Erol Tavolara" w:date="2022-11-22T17:28:00Z">
            <w:rPr>
              <w:rFonts w:ascii="Palatino Linotype" w:hAnsi="Palatino Linotype"/>
              <w:sz w:val="18"/>
              <w:szCs w:val="18"/>
            </w:rPr>
          </w:rPrChange>
        </w:rPr>
        <w:t>Kim,</w:t>
      </w:r>
      <w:r w:rsidRPr="009F451C">
        <w:rPr>
          <w:rFonts w:ascii="Palatino Linotype" w:hAnsi="Palatino Linotype"/>
          <w:i/>
          <w:sz w:val="18"/>
          <w:szCs w:val="18"/>
          <w:rPrChange w:id="295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54" w:author="Thomas Erol Tavolara" w:date="2022-11-22T17:28:00Z">
            <w:rPr>
              <w:rFonts w:ascii="Palatino Linotype" w:hAnsi="Palatino Linotype"/>
              <w:sz w:val="18"/>
              <w:szCs w:val="18"/>
            </w:rPr>
          </w:rPrChange>
        </w:rPr>
        <w:t>S.W.;</w:t>
      </w:r>
      <w:r w:rsidRPr="009F451C">
        <w:rPr>
          <w:rFonts w:ascii="Palatino Linotype" w:hAnsi="Palatino Linotype"/>
          <w:i/>
          <w:sz w:val="18"/>
          <w:szCs w:val="18"/>
          <w:rPrChange w:id="295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56" w:author="Thomas Erol Tavolara" w:date="2022-11-22T17:28:00Z">
            <w:rPr>
              <w:rFonts w:ascii="Palatino Linotype" w:hAnsi="Palatino Linotype"/>
              <w:sz w:val="18"/>
              <w:szCs w:val="18"/>
            </w:rPr>
          </w:rPrChange>
        </w:rPr>
        <w:t>Chen,</w:t>
      </w:r>
      <w:r w:rsidRPr="009F451C">
        <w:rPr>
          <w:rFonts w:ascii="Palatino Linotype" w:hAnsi="Palatino Linotype"/>
          <w:i/>
          <w:sz w:val="18"/>
          <w:szCs w:val="18"/>
          <w:rPrChange w:id="29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58" w:author="Thomas Erol Tavolara" w:date="2022-11-22T17:28:00Z">
            <w:rPr>
              <w:rFonts w:ascii="Palatino Linotype" w:hAnsi="Palatino Linotype"/>
              <w:sz w:val="18"/>
              <w:szCs w:val="18"/>
            </w:rPr>
          </w:rPrChange>
        </w:rPr>
        <w:t>F.-D.;</w:t>
      </w:r>
      <w:r w:rsidRPr="009F451C">
        <w:rPr>
          <w:rFonts w:ascii="Palatino Linotype" w:hAnsi="Palatino Linotype"/>
          <w:i/>
          <w:sz w:val="18"/>
          <w:szCs w:val="18"/>
          <w:rPrChange w:id="29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60" w:author="Thomas Erol Tavolara" w:date="2022-11-22T17:28:00Z">
            <w:rPr>
              <w:rFonts w:ascii="Palatino Linotype" w:hAnsi="Palatino Linotype"/>
              <w:sz w:val="18"/>
              <w:szCs w:val="18"/>
            </w:rPr>
          </w:rPrChange>
        </w:rPr>
        <w:t>Martel,</w:t>
      </w:r>
      <w:r w:rsidRPr="009F451C">
        <w:rPr>
          <w:rFonts w:ascii="Palatino Linotype" w:hAnsi="Palatino Linotype"/>
          <w:i/>
          <w:sz w:val="18"/>
          <w:szCs w:val="18"/>
          <w:rPrChange w:id="29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62" w:author="Thomas Erol Tavolara" w:date="2022-11-22T17:28:00Z">
            <w:rPr>
              <w:rFonts w:ascii="Palatino Linotype" w:hAnsi="Palatino Linotype"/>
              <w:sz w:val="18"/>
              <w:szCs w:val="18"/>
            </w:rPr>
          </w:rPrChange>
        </w:rPr>
        <w:t>A.L.</w:t>
      </w:r>
      <w:r w:rsidRPr="009F451C">
        <w:rPr>
          <w:rFonts w:ascii="Palatino Linotype" w:hAnsi="Palatino Linotype"/>
          <w:i/>
          <w:sz w:val="18"/>
          <w:szCs w:val="18"/>
          <w:rPrChange w:id="29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64" w:author="Thomas Erol Tavolara" w:date="2022-11-22T17:28:00Z">
            <w:rPr>
              <w:rFonts w:ascii="Palatino Linotype" w:hAnsi="Palatino Linotype"/>
              <w:sz w:val="18"/>
              <w:szCs w:val="18"/>
            </w:rPr>
          </w:rPrChange>
        </w:rPr>
        <w:t>Self-supervised</w:t>
      </w:r>
      <w:r w:rsidRPr="009F451C">
        <w:rPr>
          <w:rFonts w:ascii="Palatino Linotype" w:hAnsi="Palatino Linotype"/>
          <w:i/>
          <w:sz w:val="18"/>
          <w:szCs w:val="18"/>
          <w:rPrChange w:id="29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66" w:author="Thomas Erol Tavolara" w:date="2022-11-22T17:28:00Z">
            <w:rPr>
              <w:rFonts w:ascii="Palatino Linotype" w:hAnsi="Palatino Linotype"/>
              <w:sz w:val="18"/>
              <w:szCs w:val="18"/>
            </w:rPr>
          </w:rPrChange>
        </w:rPr>
        <w:t>driven</w:t>
      </w:r>
      <w:r w:rsidRPr="009F451C">
        <w:rPr>
          <w:rFonts w:ascii="Palatino Linotype" w:hAnsi="Palatino Linotype"/>
          <w:i/>
          <w:sz w:val="18"/>
          <w:szCs w:val="18"/>
          <w:rPrChange w:id="29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68" w:author="Thomas Erol Tavolara" w:date="2022-11-22T17:28:00Z">
            <w:rPr>
              <w:rFonts w:ascii="Palatino Linotype" w:hAnsi="Palatino Linotype"/>
              <w:sz w:val="18"/>
              <w:szCs w:val="18"/>
            </w:rPr>
          </w:rPrChange>
        </w:rPr>
        <w:t>consistency</w:t>
      </w:r>
      <w:r w:rsidRPr="009F451C">
        <w:rPr>
          <w:rFonts w:ascii="Palatino Linotype" w:hAnsi="Palatino Linotype"/>
          <w:i/>
          <w:sz w:val="18"/>
          <w:szCs w:val="18"/>
          <w:rPrChange w:id="29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70" w:author="Thomas Erol Tavolara" w:date="2022-11-22T17:28:00Z">
            <w:rPr>
              <w:rFonts w:ascii="Palatino Linotype" w:hAnsi="Palatino Linotype"/>
              <w:sz w:val="18"/>
              <w:szCs w:val="18"/>
            </w:rPr>
          </w:rPrChange>
        </w:rPr>
        <w:t>training</w:t>
      </w:r>
      <w:r w:rsidRPr="009F451C">
        <w:rPr>
          <w:rFonts w:ascii="Palatino Linotype" w:hAnsi="Palatino Linotype"/>
          <w:i/>
          <w:sz w:val="18"/>
          <w:szCs w:val="18"/>
          <w:rPrChange w:id="29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72"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297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74" w:author="Thomas Erol Tavolara" w:date="2022-11-22T17:28:00Z">
            <w:rPr>
              <w:rFonts w:ascii="Palatino Linotype" w:hAnsi="Palatino Linotype"/>
              <w:sz w:val="18"/>
              <w:szCs w:val="18"/>
            </w:rPr>
          </w:rPrChange>
        </w:rPr>
        <w:t>annotation</w:t>
      </w:r>
      <w:r w:rsidRPr="009F451C">
        <w:rPr>
          <w:rFonts w:ascii="Palatino Linotype" w:hAnsi="Palatino Linotype"/>
          <w:i/>
          <w:sz w:val="18"/>
          <w:szCs w:val="18"/>
          <w:rPrChange w:id="29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76" w:author="Thomas Erol Tavolara" w:date="2022-11-22T17:28:00Z">
            <w:rPr>
              <w:rFonts w:ascii="Palatino Linotype" w:hAnsi="Palatino Linotype"/>
              <w:sz w:val="18"/>
              <w:szCs w:val="18"/>
            </w:rPr>
          </w:rPrChange>
        </w:rPr>
        <w:t>efficient</w:t>
      </w:r>
      <w:r w:rsidRPr="009F451C">
        <w:rPr>
          <w:rFonts w:ascii="Palatino Linotype" w:hAnsi="Palatino Linotype"/>
          <w:i/>
          <w:sz w:val="18"/>
          <w:szCs w:val="18"/>
          <w:rPrChange w:id="29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78" w:author="Thomas Erol Tavolara" w:date="2022-11-22T17:28:00Z">
            <w:rPr>
              <w:rFonts w:ascii="Palatino Linotype" w:hAnsi="Palatino Linotype"/>
              <w:sz w:val="18"/>
              <w:szCs w:val="18"/>
            </w:rPr>
          </w:rPrChange>
        </w:rPr>
        <w:t>histopathology</w:t>
      </w:r>
      <w:r w:rsidRPr="009F451C">
        <w:rPr>
          <w:rFonts w:ascii="Palatino Linotype" w:hAnsi="Palatino Linotype"/>
          <w:i/>
          <w:sz w:val="18"/>
          <w:szCs w:val="18"/>
          <w:rPrChange w:id="29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80"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29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82" w:author="Thomas Erol Tavolara" w:date="2022-11-22T17:28:00Z">
            <w:rPr>
              <w:rFonts w:ascii="Palatino Linotype" w:hAnsi="Palatino Linotype"/>
              <w:sz w:val="18"/>
              <w:szCs w:val="18"/>
            </w:rPr>
          </w:rPrChange>
        </w:rPr>
        <w:t>analysis.</w:t>
      </w:r>
      <w:r w:rsidRPr="009F451C">
        <w:rPr>
          <w:rFonts w:ascii="Palatino Linotype" w:hAnsi="Palatino Linotype"/>
          <w:i/>
          <w:sz w:val="18"/>
          <w:szCs w:val="18"/>
          <w:rPrChange w:id="2983" w:author="Thomas Erol Tavolara" w:date="2022-11-22T17:28:00Z">
            <w:rPr>
              <w:rFonts w:ascii="Palatino Linotype" w:hAnsi="Palatino Linotype"/>
              <w:i/>
              <w:sz w:val="18"/>
              <w:szCs w:val="18"/>
            </w:rPr>
          </w:rPrChange>
        </w:rPr>
        <w:t xml:space="preserve"> Med. Image Anal. </w:t>
      </w:r>
      <w:r w:rsidRPr="009F451C">
        <w:rPr>
          <w:rFonts w:ascii="Palatino Linotype" w:hAnsi="Palatino Linotype"/>
          <w:b/>
          <w:sz w:val="18"/>
          <w:szCs w:val="18"/>
          <w:rPrChange w:id="2984" w:author="Thomas Erol Tavolara" w:date="2022-11-22T17:28:00Z">
            <w:rPr>
              <w:rFonts w:ascii="Palatino Linotype" w:hAnsi="Palatino Linotype"/>
              <w:b/>
              <w:sz w:val="18"/>
              <w:szCs w:val="18"/>
            </w:rPr>
          </w:rPrChange>
        </w:rPr>
        <w:t>2022</w:t>
      </w:r>
      <w:r w:rsidRPr="009F451C">
        <w:rPr>
          <w:rFonts w:ascii="Palatino Linotype" w:hAnsi="Palatino Linotype"/>
          <w:sz w:val="18"/>
          <w:szCs w:val="18"/>
          <w:rPrChange w:id="298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986" w:author="Thomas Erol Tavolara" w:date="2022-11-22T17:28:00Z">
            <w:rPr>
              <w:rFonts w:ascii="Palatino Linotype" w:hAnsi="Palatino Linotype"/>
              <w:i/>
              <w:sz w:val="18"/>
              <w:szCs w:val="18"/>
            </w:rPr>
          </w:rPrChange>
        </w:rPr>
        <w:t xml:space="preserve"> 75</w:t>
      </w:r>
      <w:r w:rsidRPr="009F451C">
        <w:rPr>
          <w:rFonts w:ascii="Palatino Linotype" w:hAnsi="Palatino Linotype"/>
          <w:sz w:val="18"/>
          <w:szCs w:val="18"/>
          <w:rPrChange w:id="298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298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2989" w:author="Thomas Erol Tavolara" w:date="2022-11-22T17:28:00Z">
            <w:rPr>
              <w:rFonts w:ascii="Palatino Linotype" w:hAnsi="Palatino Linotype"/>
              <w:sz w:val="18"/>
              <w:szCs w:val="18"/>
            </w:rPr>
          </w:rPrChange>
        </w:rPr>
        <w:t>102256.</w:t>
      </w:r>
    </w:p>
    <w:p w14:paraId="1CA8BE73"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2990"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2991" w:author="Thomas Erol Tavolara" w:date="2022-11-22T17:28:00Z">
            <w:rPr>
              <w:rFonts w:ascii="Palatino Linotype" w:hAnsi="Palatino Linotype"/>
              <w:noProof/>
              <w:sz w:val="18"/>
              <w:szCs w:val="18"/>
            </w:rPr>
          </w:rPrChange>
        </w:rPr>
        <w:t>Wang,</w:t>
      </w:r>
      <w:r w:rsidRPr="009F451C">
        <w:rPr>
          <w:rFonts w:ascii="Palatino Linotype" w:hAnsi="Palatino Linotype"/>
          <w:i/>
          <w:noProof/>
          <w:sz w:val="18"/>
          <w:szCs w:val="18"/>
          <w:rPrChange w:id="29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993"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29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995" w:author="Thomas Erol Tavolara" w:date="2022-11-22T17:28:00Z">
            <w:rPr>
              <w:rFonts w:ascii="Palatino Linotype" w:hAnsi="Palatino Linotype"/>
              <w:noProof/>
              <w:sz w:val="18"/>
              <w:szCs w:val="18"/>
            </w:rPr>
          </w:rPrChange>
        </w:rPr>
        <w:t>Yang,</w:t>
      </w:r>
      <w:r w:rsidRPr="009F451C">
        <w:rPr>
          <w:rFonts w:ascii="Palatino Linotype" w:hAnsi="Palatino Linotype"/>
          <w:i/>
          <w:noProof/>
          <w:sz w:val="18"/>
          <w:szCs w:val="18"/>
          <w:rPrChange w:id="29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997"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29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2999" w:author="Thomas Erol Tavolara" w:date="2022-11-22T17:28:00Z">
            <w:rPr>
              <w:rFonts w:ascii="Palatino Linotype" w:hAnsi="Palatino Linotype"/>
              <w:noProof/>
              <w:sz w:val="18"/>
              <w:szCs w:val="18"/>
            </w:rPr>
          </w:rPrChange>
        </w:rPr>
        <w:t>Zhang,</w:t>
      </w:r>
      <w:r w:rsidRPr="009F451C">
        <w:rPr>
          <w:rFonts w:ascii="Palatino Linotype" w:hAnsi="Palatino Linotype"/>
          <w:i/>
          <w:noProof/>
          <w:sz w:val="18"/>
          <w:szCs w:val="18"/>
          <w:rPrChange w:id="30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01"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0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03" w:author="Thomas Erol Tavolara" w:date="2022-11-22T17:28:00Z">
            <w:rPr>
              <w:rFonts w:ascii="Palatino Linotype" w:hAnsi="Palatino Linotype"/>
              <w:noProof/>
              <w:sz w:val="18"/>
              <w:szCs w:val="18"/>
            </w:rPr>
          </w:rPrChange>
        </w:rPr>
        <w:t>Wang,</w:t>
      </w:r>
      <w:r w:rsidRPr="009F451C">
        <w:rPr>
          <w:rFonts w:ascii="Palatino Linotype" w:hAnsi="Palatino Linotype"/>
          <w:i/>
          <w:noProof/>
          <w:sz w:val="18"/>
          <w:szCs w:val="18"/>
          <w:rPrChange w:id="30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05"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0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07" w:author="Thomas Erol Tavolara" w:date="2022-11-22T17:28:00Z">
            <w:rPr>
              <w:rFonts w:ascii="Palatino Linotype" w:hAnsi="Palatino Linotype"/>
              <w:noProof/>
              <w:sz w:val="18"/>
              <w:szCs w:val="18"/>
            </w:rPr>
          </w:rPrChange>
        </w:rPr>
        <w:t>Zhang,</w:t>
      </w:r>
      <w:r w:rsidRPr="009F451C">
        <w:rPr>
          <w:rFonts w:ascii="Palatino Linotype" w:hAnsi="Palatino Linotype"/>
          <w:i/>
          <w:noProof/>
          <w:sz w:val="18"/>
          <w:szCs w:val="18"/>
          <w:rPrChange w:id="30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09"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0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11" w:author="Thomas Erol Tavolara" w:date="2022-11-22T17:28:00Z">
            <w:rPr>
              <w:rFonts w:ascii="Palatino Linotype" w:hAnsi="Palatino Linotype"/>
              <w:noProof/>
              <w:sz w:val="18"/>
              <w:szCs w:val="18"/>
            </w:rPr>
          </w:rPrChange>
        </w:rPr>
        <w:t>Huang,</w:t>
      </w:r>
      <w:r w:rsidRPr="009F451C">
        <w:rPr>
          <w:rFonts w:ascii="Palatino Linotype" w:hAnsi="Palatino Linotype"/>
          <w:i/>
          <w:noProof/>
          <w:sz w:val="18"/>
          <w:szCs w:val="18"/>
          <w:rPrChange w:id="30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13"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0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15" w:author="Thomas Erol Tavolara" w:date="2022-11-22T17:28:00Z">
            <w:rPr>
              <w:rFonts w:ascii="Palatino Linotype" w:hAnsi="Palatino Linotype"/>
              <w:noProof/>
              <w:sz w:val="18"/>
              <w:szCs w:val="18"/>
            </w:rPr>
          </w:rPrChange>
        </w:rPr>
        <w:t>Yang,</w:t>
      </w:r>
      <w:r w:rsidRPr="009F451C">
        <w:rPr>
          <w:rFonts w:ascii="Palatino Linotype" w:hAnsi="Palatino Linotype"/>
          <w:i/>
          <w:noProof/>
          <w:sz w:val="18"/>
          <w:szCs w:val="18"/>
          <w:rPrChange w:id="30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17" w:author="Thomas Erol Tavolara" w:date="2022-11-22T17:28:00Z">
            <w:rPr>
              <w:rFonts w:ascii="Palatino Linotype" w:hAnsi="Palatino Linotype"/>
              <w:noProof/>
              <w:sz w:val="18"/>
              <w:szCs w:val="18"/>
            </w:rPr>
          </w:rPrChange>
        </w:rPr>
        <w:t>W.;</w:t>
      </w:r>
      <w:r w:rsidRPr="009F451C">
        <w:rPr>
          <w:rFonts w:ascii="Palatino Linotype" w:hAnsi="Palatino Linotype"/>
          <w:i/>
          <w:noProof/>
          <w:sz w:val="18"/>
          <w:szCs w:val="18"/>
          <w:rPrChange w:id="30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19" w:author="Thomas Erol Tavolara" w:date="2022-11-22T17:28:00Z">
            <w:rPr>
              <w:rFonts w:ascii="Palatino Linotype" w:hAnsi="Palatino Linotype"/>
              <w:noProof/>
              <w:sz w:val="18"/>
              <w:szCs w:val="18"/>
            </w:rPr>
          </w:rPrChange>
        </w:rPr>
        <w:t>Han,</w:t>
      </w:r>
      <w:r w:rsidRPr="009F451C">
        <w:rPr>
          <w:rFonts w:ascii="Palatino Linotype" w:hAnsi="Palatino Linotype"/>
          <w:i/>
          <w:noProof/>
          <w:sz w:val="18"/>
          <w:szCs w:val="18"/>
          <w:rPrChange w:id="30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21"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30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23" w:author="Thomas Erol Tavolara" w:date="2022-11-22T17:28:00Z">
            <w:rPr>
              <w:rFonts w:ascii="Palatino Linotype" w:hAnsi="Palatino Linotype"/>
              <w:noProof/>
              <w:sz w:val="18"/>
              <w:szCs w:val="18"/>
            </w:rPr>
          </w:rPrChange>
        </w:rPr>
        <w:t>Transpath:</w:t>
      </w:r>
      <w:r w:rsidRPr="009F451C">
        <w:rPr>
          <w:rFonts w:ascii="Palatino Linotype" w:hAnsi="Palatino Linotype"/>
          <w:i/>
          <w:noProof/>
          <w:sz w:val="18"/>
          <w:szCs w:val="18"/>
          <w:rPrChange w:id="30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25" w:author="Thomas Erol Tavolara" w:date="2022-11-22T17:28:00Z">
            <w:rPr>
              <w:rFonts w:ascii="Palatino Linotype" w:hAnsi="Palatino Linotype"/>
              <w:noProof/>
              <w:sz w:val="18"/>
              <w:szCs w:val="18"/>
            </w:rPr>
          </w:rPrChange>
        </w:rPr>
        <w:t>Transformer-based</w:t>
      </w:r>
      <w:r w:rsidRPr="009F451C">
        <w:rPr>
          <w:rFonts w:ascii="Palatino Linotype" w:hAnsi="Palatino Linotype"/>
          <w:i/>
          <w:noProof/>
          <w:sz w:val="18"/>
          <w:szCs w:val="18"/>
          <w:rPrChange w:id="30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27" w:author="Thomas Erol Tavolara" w:date="2022-11-22T17:28:00Z">
            <w:rPr>
              <w:rFonts w:ascii="Palatino Linotype" w:hAnsi="Palatino Linotype"/>
              <w:noProof/>
              <w:sz w:val="18"/>
              <w:szCs w:val="18"/>
            </w:rPr>
          </w:rPrChange>
        </w:rPr>
        <w:t>self-supervised</w:t>
      </w:r>
      <w:r w:rsidRPr="009F451C">
        <w:rPr>
          <w:rFonts w:ascii="Palatino Linotype" w:hAnsi="Palatino Linotype"/>
          <w:i/>
          <w:noProof/>
          <w:sz w:val="18"/>
          <w:szCs w:val="18"/>
          <w:rPrChange w:id="30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29"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0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31"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0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33" w:author="Thomas Erol Tavolara" w:date="2022-11-22T17:28:00Z">
            <w:rPr>
              <w:rFonts w:ascii="Palatino Linotype" w:hAnsi="Palatino Linotype"/>
              <w:noProof/>
              <w:sz w:val="18"/>
              <w:szCs w:val="18"/>
            </w:rPr>
          </w:rPrChange>
        </w:rPr>
        <w:t>histopathological</w:t>
      </w:r>
      <w:r w:rsidRPr="009F451C">
        <w:rPr>
          <w:rFonts w:ascii="Palatino Linotype" w:hAnsi="Palatino Linotype"/>
          <w:i/>
          <w:noProof/>
          <w:sz w:val="18"/>
          <w:szCs w:val="18"/>
          <w:rPrChange w:id="30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35"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30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37"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30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39"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30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41"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30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43"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30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45"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30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47" w:author="Thomas Erol Tavolara" w:date="2022-11-22T17:28:00Z">
            <w:rPr>
              <w:rFonts w:ascii="Palatino Linotype" w:hAnsi="Palatino Linotype"/>
              <w:noProof/>
              <w:sz w:val="18"/>
              <w:szCs w:val="18"/>
            </w:rPr>
          </w:rPrChange>
        </w:rPr>
        <w:t>International</w:t>
      </w:r>
      <w:r w:rsidRPr="009F451C">
        <w:rPr>
          <w:rFonts w:ascii="Palatino Linotype" w:hAnsi="Palatino Linotype"/>
          <w:i/>
          <w:noProof/>
          <w:sz w:val="18"/>
          <w:szCs w:val="18"/>
          <w:rPrChange w:id="30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49"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30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51"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30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53" w:author="Thomas Erol Tavolara" w:date="2022-11-22T17:28:00Z">
            <w:rPr>
              <w:rFonts w:ascii="Palatino Linotype" w:hAnsi="Palatino Linotype"/>
              <w:noProof/>
              <w:sz w:val="18"/>
              <w:szCs w:val="18"/>
            </w:rPr>
          </w:rPrChange>
        </w:rPr>
        <w:t>Medical</w:t>
      </w:r>
      <w:r w:rsidRPr="009F451C">
        <w:rPr>
          <w:rFonts w:ascii="Palatino Linotype" w:hAnsi="Palatino Linotype"/>
          <w:i/>
          <w:noProof/>
          <w:sz w:val="18"/>
          <w:szCs w:val="18"/>
          <w:rPrChange w:id="30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55"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30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57" w:author="Thomas Erol Tavolara" w:date="2022-11-22T17:28:00Z">
            <w:rPr>
              <w:rFonts w:ascii="Palatino Linotype" w:hAnsi="Palatino Linotype"/>
              <w:noProof/>
              <w:sz w:val="18"/>
              <w:szCs w:val="18"/>
            </w:rPr>
          </w:rPrChange>
        </w:rPr>
        <w:t>Computing</w:t>
      </w:r>
      <w:r w:rsidRPr="009F451C">
        <w:rPr>
          <w:rFonts w:ascii="Palatino Linotype" w:hAnsi="Palatino Linotype"/>
          <w:i/>
          <w:noProof/>
          <w:sz w:val="18"/>
          <w:szCs w:val="18"/>
          <w:rPrChange w:id="30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59"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30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61" w:author="Thomas Erol Tavolara" w:date="2022-11-22T17:28:00Z">
            <w:rPr>
              <w:rFonts w:ascii="Palatino Linotype" w:hAnsi="Palatino Linotype"/>
              <w:noProof/>
              <w:sz w:val="18"/>
              <w:szCs w:val="18"/>
            </w:rPr>
          </w:rPrChange>
        </w:rPr>
        <w:t>Computer-Assisted</w:t>
      </w:r>
      <w:r w:rsidRPr="009F451C">
        <w:rPr>
          <w:rFonts w:ascii="Palatino Linotype" w:hAnsi="Palatino Linotype"/>
          <w:i/>
          <w:noProof/>
          <w:sz w:val="18"/>
          <w:szCs w:val="18"/>
          <w:rPrChange w:id="30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63" w:author="Thomas Erol Tavolara" w:date="2022-11-22T17:28:00Z">
            <w:rPr>
              <w:rFonts w:ascii="Palatino Linotype" w:hAnsi="Palatino Linotype"/>
              <w:noProof/>
              <w:sz w:val="18"/>
              <w:szCs w:val="18"/>
            </w:rPr>
          </w:rPrChange>
        </w:rPr>
        <w:t>Intervention,</w:t>
      </w:r>
      <w:r w:rsidRPr="009F451C">
        <w:rPr>
          <w:rFonts w:ascii="Palatino Linotype" w:hAnsi="Palatino Linotype"/>
          <w:i/>
          <w:noProof/>
          <w:sz w:val="18"/>
          <w:szCs w:val="18"/>
          <w:rPrChange w:id="30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65" w:author="Thomas Erol Tavolara" w:date="2022-11-22T17:28:00Z">
            <w:rPr>
              <w:rFonts w:ascii="Palatino Linotype" w:hAnsi="Palatino Linotype"/>
              <w:noProof/>
              <w:sz w:val="18"/>
              <w:szCs w:val="18"/>
              <w:highlight w:val="yellow"/>
            </w:rPr>
          </w:rPrChange>
        </w:rPr>
        <w:t>Strasbourg, France, 27 September–1 October 2021</w:t>
      </w:r>
      <w:r w:rsidRPr="009F451C">
        <w:rPr>
          <w:rFonts w:ascii="Palatino Linotype" w:hAnsi="Palatino Linotype"/>
          <w:noProof/>
          <w:sz w:val="18"/>
          <w:szCs w:val="18"/>
          <w:rPrChange w:id="3066"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06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68"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306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70" w:author="Thomas Erol Tavolara" w:date="2022-11-22T17:28:00Z">
            <w:rPr>
              <w:rFonts w:ascii="Palatino Linotype" w:hAnsi="Palatino Linotype"/>
              <w:noProof/>
              <w:sz w:val="18"/>
              <w:szCs w:val="18"/>
            </w:rPr>
          </w:rPrChange>
        </w:rPr>
        <w:t>186–195.</w:t>
      </w:r>
    </w:p>
    <w:p w14:paraId="109EF1F6"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071"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072" w:author="Thomas Erol Tavolara" w:date="2022-11-22T17:28:00Z">
            <w:rPr>
              <w:rFonts w:ascii="Palatino Linotype" w:hAnsi="Palatino Linotype"/>
              <w:noProof/>
              <w:sz w:val="18"/>
              <w:szCs w:val="18"/>
            </w:rPr>
          </w:rPrChange>
        </w:rPr>
        <w:t>Wang,</w:t>
      </w:r>
      <w:r w:rsidRPr="009F451C">
        <w:rPr>
          <w:rFonts w:ascii="Palatino Linotype" w:hAnsi="Palatino Linotype"/>
          <w:i/>
          <w:noProof/>
          <w:sz w:val="18"/>
          <w:szCs w:val="18"/>
          <w:rPrChange w:id="307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74"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307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76" w:author="Thomas Erol Tavolara" w:date="2022-11-22T17:28:00Z">
            <w:rPr>
              <w:rFonts w:ascii="Palatino Linotype" w:hAnsi="Palatino Linotype"/>
              <w:noProof/>
              <w:sz w:val="18"/>
              <w:szCs w:val="18"/>
            </w:rPr>
          </w:rPrChange>
        </w:rPr>
        <w:t>Yang,</w:t>
      </w:r>
      <w:r w:rsidRPr="009F451C">
        <w:rPr>
          <w:rFonts w:ascii="Palatino Linotype" w:hAnsi="Palatino Linotype"/>
          <w:i/>
          <w:noProof/>
          <w:sz w:val="18"/>
          <w:szCs w:val="18"/>
          <w:rPrChange w:id="307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78"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307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80" w:author="Thomas Erol Tavolara" w:date="2022-11-22T17:28:00Z">
            <w:rPr>
              <w:rFonts w:ascii="Palatino Linotype" w:hAnsi="Palatino Linotype"/>
              <w:noProof/>
              <w:sz w:val="18"/>
              <w:szCs w:val="18"/>
            </w:rPr>
          </w:rPrChange>
        </w:rPr>
        <w:t>Zhang,</w:t>
      </w:r>
      <w:r w:rsidRPr="009F451C">
        <w:rPr>
          <w:rFonts w:ascii="Palatino Linotype" w:hAnsi="Palatino Linotype"/>
          <w:i/>
          <w:noProof/>
          <w:sz w:val="18"/>
          <w:szCs w:val="18"/>
          <w:rPrChange w:id="30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82"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0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84" w:author="Thomas Erol Tavolara" w:date="2022-11-22T17:28:00Z">
            <w:rPr>
              <w:rFonts w:ascii="Palatino Linotype" w:hAnsi="Palatino Linotype"/>
              <w:noProof/>
              <w:sz w:val="18"/>
              <w:szCs w:val="18"/>
            </w:rPr>
          </w:rPrChange>
        </w:rPr>
        <w:t>Wang,</w:t>
      </w:r>
      <w:r w:rsidRPr="009F451C">
        <w:rPr>
          <w:rFonts w:ascii="Palatino Linotype" w:hAnsi="Palatino Linotype"/>
          <w:i/>
          <w:noProof/>
          <w:sz w:val="18"/>
          <w:szCs w:val="18"/>
          <w:rPrChange w:id="30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86"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0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88" w:author="Thomas Erol Tavolara" w:date="2022-11-22T17:28:00Z">
            <w:rPr>
              <w:rFonts w:ascii="Palatino Linotype" w:hAnsi="Palatino Linotype"/>
              <w:noProof/>
              <w:sz w:val="18"/>
              <w:szCs w:val="18"/>
            </w:rPr>
          </w:rPrChange>
        </w:rPr>
        <w:t>Zhang,</w:t>
      </w:r>
      <w:r w:rsidRPr="009F451C">
        <w:rPr>
          <w:rFonts w:ascii="Palatino Linotype" w:hAnsi="Palatino Linotype"/>
          <w:i/>
          <w:noProof/>
          <w:sz w:val="18"/>
          <w:szCs w:val="18"/>
          <w:rPrChange w:id="30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90"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0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92" w:author="Thomas Erol Tavolara" w:date="2022-11-22T17:28:00Z">
            <w:rPr>
              <w:rFonts w:ascii="Palatino Linotype" w:hAnsi="Palatino Linotype"/>
              <w:noProof/>
              <w:sz w:val="18"/>
              <w:szCs w:val="18"/>
            </w:rPr>
          </w:rPrChange>
        </w:rPr>
        <w:t>Yang,</w:t>
      </w:r>
      <w:r w:rsidRPr="009F451C">
        <w:rPr>
          <w:rFonts w:ascii="Palatino Linotype" w:hAnsi="Palatino Linotype"/>
          <w:i/>
          <w:noProof/>
          <w:sz w:val="18"/>
          <w:szCs w:val="18"/>
          <w:rPrChange w:id="30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94" w:author="Thomas Erol Tavolara" w:date="2022-11-22T17:28:00Z">
            <w:rPr>
              <w:rFonts w:ascii="Palatino Linotype" w:hAnsi="Palatino Linotype"/>
              <w:noProof/>
              <w:sz w:val="18"/>
              <w:szCs w:val="18"/>
            </w:rPr>
          </w:rPrChange>
        </w:rPr>
        <w:t>W.;</w:t>
      </w:r>
      <w:r w:rsidRPr="009F451C">
        <w:rPr>
          <w:rFonts w:ascii="Palatino Linotype" w:hAnsi="Palatino Linotype"/>
          <w:i/>
          <w:noProof/>
          <w:sz w:val="18"/>
          <w:szCs w:val="18"/>
          <w:rPrChange w:id="30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96" w:author="Thomas Erol Tavolara" w:date="2022-11-22T17:28:00Z">
            <w:rPr>
              <w:rFonts w:ascii="Palatino Linotype" w:hAnsi="Palatino Linotype"/>
              <w:noProof/>
              <w:sz w:val="18"/>
              <w:szCs w:val="18"/>
            </w:rPr>
          </w:rPrChange>
        </w:rPr>
        <w:t>Huang,</w:t>
      </w:r>
      <w:r w:rsidRPr="009F451C">
        <w:rPr>
          <w:rFonts w:ascii="Palatino Linotype" w:hAnsi="Palatino Linotype"/>
          <w:i/>
          <w:noProof/>
          <w:sz w:val="18"/>
          <w:szCs w:val="18"/>
          <w:rPrChange w:id="30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098"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0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00" w:author="Thomas Erol Tavolara" w:date="2022-11-22T17:28:00Z">
            <w:rPr>
              <w:rFonts w:ascii="Palatino Linotype" w:hAnsi="Palatino Linotype"/>
              <w:noProof/>
              <w:sz w:val="18"/>
              <w:szCs w:val="18"/>
            </w:rPr>
          </w:rPrChange>
        </w:rPr>
        <w:t>Han,</w:t>
      </w:r>
      <w:r w:rsidRPr="009F451C">
        <w:rPr>
          <w:rFonts w:ascii="Palatino Linotype" w:hAnsi="Palatino Linotype"/>
          <w:i/>
          <w:noProof/>
          <w:sz w:val="18"/>
          <w:szCs w:val="18"/>
          <w:rPrChange w:id="31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02"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31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04" w:author="Thomas Erol Tavolara" w:date="2022-11-22T17:28:00Z">
            <w:rPr>
              <w:rFonts w:ascii="Palatino Linotype" w:hAnsi="Palatino Linotype"/>
              <w:noProof/>
              <w:sz w:val="18"/>
              <w:szCs w:val="18"/>
            </w:rPr>
          </w:rPrChange>
        </w:rPr>
        <w:t>Transformer-based</w:t>
      </w:r>
      <w:r w:rsidRPr="009F451C">
        <w:rPr>
          <w:rFonts w:ascii="Palatino Linotype" w:hAnsi="Palatino Linotype"/>
          <w:i/>
          <w:noProof/>
          <w:sz w:val="18"/>
          <w:szCs w:val="18"/>
          <w:rPrChange w:id="31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06" w:author="Thomas Erol Tavolara" w:date="2022-11-22T17:28:00Z">
            <w:rPr>
              <w:rFonts w:ascii="Palatino Linotype" w:hAnsi="Palatino Linotype"/>
              <w:noProof/>
              <w:sz w:val="18"/>
              <w:szCs w:val="18"/>
            </w:rPr>
          </w:rPrChange>
        </w:rPr>
        <w:t>unsupervised</w:t>
      </w:r>
      <w:r w:rsidRPr="009F451C">
        <w:rPr>
          <w:rFonts w:ascii="Palatino Linotype" w:hAnsi="Palatino Linotype"/>
          <w:i/>
          <w:noProof/>
          <w:sz w:val="18"/>
          <w:szCs w:val="18"/>
          <w:rPrChange w:id="31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08" w:author="Thomas Erol Tavolara" w:date="2022-11-22T17:28:00Z">
            <w:rPr>
              <w:rFonts w:ascii="Palatino Linotype" w:hAnsi="Palatino Linotype"/>
              <w:noProof/>
              <w:sz w:val="18"/>
              <w:szCs w:val="18"/>
            </w:rPr>
          </w:rPrChange>
        </w:rPr>
        <w:t>contrastive</w:t>
      </w:r>
      <w:r w:rsidRPr="009F451C">
        <w:rPr>
          <w:rFonts w:ascii="Palatino Linotype" w:hAnsi="Palatino Linotype"/>
          <w:i/>
          <w:noProof/>
          <w:sz w:val="18"/>
          <w:szCs w:val="18"/>
          <w:rPrChange w:id="31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10"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1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12"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1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14" w:author="Thomas Erol Tavolara" w:date="2022-11-22T17:28:00Z">
            <w:rPr>
              <w:rFonts w:ascii="Palatino Linotype" w:hAnsi="Palatino Linotype"/>
              <w:noProof/>
              <w:sz w:val="18"/>
              <w:szCs w:val="18"/>
            </w:rPr>
          </w:rPrChange>
        </w:rPr>
        <w:t>histopathological</w:t>
      </w:r>
      <w:r w:rsidRPr="009F451C">
        <w:rPr>
          <w:rFonts w:ascii="Palatino Linotype" w:hAnsi="Palatino Linotype"/>
          <w:i/>
          <w:noProof/>
          <w:sz w:val="18"/>
          <w:szCs w:val="18"/>
          <w:rPrChange w:id="31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16"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31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18"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3119" w:author="Thomas Erol Tavolara" w:date="2022-11-22T17:28:00Z">
            <w:rPr>
              <w:rFonts w:ascii="Palatino Linotype" w:hAnsi="Palatino Linotype"/>
              <w:i/>
              <w:noProof/>
              <w:sz w:val="18"/>
              <w:szCs w:val="18"/>
            </w:rPr>
          </w:rPrChange>
        </w:rPr>
        <w:t xml:space="preserve"> Med. Image Anal. </w:t>
      </w:r>
      <w:r w:rsidRPr="009F451C">
        <w:rPr>
          <w:rFonts w:ascii="Palatino Linotype" w:hAnsi="Palatino Linotype"/>
          <w:b/>
          <w:noProof/>
          <w:sz w:val="18"/>
          <w:szCs w:val="18"/>
          <w:rPrChange w:id="3120" w:author="Thomas Erol Tavolara" w:date="2022-11-22T17:28:00Z">
            <w:rPr>
              <w:rFonts w:ascii="Palatino Linotype" w:hAnsi="Palatino Linotype"/>
              <w:b/>
              <w:noProof/>
              <w:sz w:val="18"/>
              <w:szCs w:val="18"/>
            </w:rPr>
          </w:rPrChange>
        </w:rPr>
        <w:t>2022</w:t>
      </w:r>
      <w:r w:rsidRPr="009F451C">
        <w:rPr>
          <w:rFonts w:ascii="Palatino Linotype" w:hAnsi="Palatino Linotype"/>
          <w:noProof/>
          <w:sz w:val="18"/>
          <w:szCs w:val="18"/>
          <w:rPrChange w:id="312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122" w:author="Thomas Erol Tavolara" w:date="2022-11-22T17:28:00Z">
            <w:rPr>
              <w:rFonts w:ascii="Palatino Linotype" w:hAnsi="Palatino Linotype"/>
              <w:i/>
              <w:noProof/>
              <w:sz w:val="18"/>
              <w:szCs w:val="18"/>
            </w:rPr>
          </w:rPrChange>
        </w:rPr>
        <w:t xml:space="preserve"> 81</w:t>
      </w:r>
      <w:r w:rsidRPr="009F451C">
        <w:rPr>
          <w:rFonts w:ascii="Palatino Linotype" w:hAnsi="Palatino Linotype"/>
          <w:noProof/>
          <w:sz w:val="18"/>
          <w:szCs w:val="18"/>
          <w:rPrChange w:id="3123"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1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25" w:author="Thomas Erol Tavolara" w:date="2022-11-22T17:28:00Z">
            <w:rPr>
              <w:rFonts w:ascii="Palatino Linotype" w:hAnsi="Palatino Linotype"/>
              <w:noProof/>
              <w:sz w:val="18"/>
              <w:szCs w:val="18"/>
            </w:rPr>
          </w:rPrChange>
        </w:rPr>
        <w:t>102559.</w:t>
      </w:r>
    </w:p>
    <w:p w14:paraId="3CB515FA"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126"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127" w:author="Thomas Erol Tavolara" w:date="2022-11-22T17:28:00Z">
            <w:rPr>
              <w:rFonts w:ascii="Palatino Linotype" w:hAnsi="Palatino Linotype"/>
              <w:noProof/>
              <w:sz w:val="18"/>
              <w:szCs w:val="18"/>
            </w:rPr>
          </w:rPrChange>
        </w:rPr>
        <w:t>Wang,</w:t>
      </w:r>
      <w:r w:rsidRPr="009F451C">
        <w:rPr>
          <w:rFonts w:ascii="Palatino Linotype" w:hAnsi="Palatino Linotype"/>
          <w:i/>
          <w:noProof/>
          <w:sz w:val="18"/>
          <w:szCs w:val="18"/>
          <w:rPrChange w:id="31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29"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31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31" w:author="Thomas Erol Tavolara" w:date="2022-11-22T17:28:00Z">
            <w:rPr>
              <w:rFonts w:ascii="Palatino Linotype" w:hAnsi="Palatino Linotype"/>
              <w:noProof/>
              <w:sz w:val="18"/>
              <w:szCs w:val="18"/>
            </w:rPr>
          </w:rPrChange>
        </w:rPr>
        <w:t>Du,</w:t>
      </w:r>
      <w:r w:rsidRPr="009F451C">
        <w:rPr>
          <w:rFonts w:ascii="Palatino Linotype" w:hAnsi="Palatino Linotype"/>
          <w:i/>
          <w:noProof/>
          <w:sz w:val="18"/>
          <w:szCs w:val="18"/>
          <w:rPrChange w:id="31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33"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1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35" w:author="Thomas Erol Tavolara" w:date="2022-11-22T17:28:00Z">
            <w:rPr>
              <w:rFonts w:ascii="Palatino Linotype" w:hAnsi="Palatino Linotype"/>
              <w:noProof/>
              <w:sz w:val="18"/>
              <w:szCs w:val="18"/>
            </w:rPr>
          </w:rPrChange>
        </w:rPr>
        <w:t>Yang,</w:t>
      </w:r>
      <w:r w:rsidRPr="009F451C">
        <w:rPr>
          <w:rFonts w:ascii="Palatino Linotype" w:hAnsi="Palatino Linotype"/>
          <w:i/>
          <w:noProof/>
          <w:sz w:val="18"/>
          <w:szCs w:val="18"/>
          <w:rPrChange w:id="31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37"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31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39" w:author="Thomas Erol Tavolara" w:date="2022-11-22T17:28:00Z">
            <w:rPr>
              <w:rFonts w:ascii="Palatino Linotype" w:hAnsi="Palatino Linotype"/>
              <w:noProof/>
              <w:sz w:val="18"/>
              <w:szCs w:val="18"/>
            </w:rPr>
          </w:rPrChange>
        </w:rPr>
        <w:t>Zhang,</w:t>
      </w:r>
      <w:r w:rsidRPr="009F451C">
        <w:rPr>
          <w:rFonts w:ascii="Palatino Linotype" w:hAnsi="Palatino Linotype"/>
          <w:i/>
          <w:noProof/>
          <w:sz w:val="18"/>
          <w:szCs w:val="18"/>
          <w:rPrChange w:id="31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41"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1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43" w:author="Thomas Erol Tavolara" w:date="2022-11-22T17:28:00Z">
            <w:rPr>
              <w:rFonts w:ascii="Palatino Linotype" w:hAnsi="Palatino Linotype"/>
              <w:noProof/>
              <w:sz w:val="18"/>
              <w:szCs w:val="18"/>
            </w:rPr>
          </w:rPrChange>
        </w:rPr>
        <w:t>Wang,</w:t>
      </w:r>
      <w:r w:rsidRPr="009F451C">
        <w:rPr>
          <w:rFonts w:ascii="Palatino Linotype" w:hAnsi="Palatino Linotype"/>
          <w:i/>
          <w:noProof/>
          <w:sz w:val="18"/>
          <w:szCs w:val="18"/>
          <w:rPrChange w:id="31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45"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1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47" w:author="Thomas Erol Tavolara" w:date="2022-11-22T17:28:00Z">
            <w:rPr>
              <w:rFonts w:ascii="Palatino Linotype" w:hAnsi="Palatino Linotype"/>
              <w:noProof/>
              <w:sz w:val="18"/>
              <w:szCs w:val="18"/>
            </w:rPr>
          </w:rPrChange>
        </w:rPr>
        <w:t>Zhang,</w:t>
      </w:r>
      <w:r w:rsidRPr="009F451C">
        <w:rPr>
          <w:rFonts w:ascii="Palatino Linotype" w:hAnsi="Palatino Linotype"/>
          <w:i/>
          <w:noProof/>
          <w:sz w:val="18"/>
          <w:szCs w:val="18"/>
          <w:rPrChange w:id="31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49"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1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51" w:author="Thomas Erol Tavolara" w:date="2022-11-22T17:28:00Z">
            <w:rPr>
              <w:rFonts w:ascii="Palatino Linotype" w:hAnsi="Palatino Linotype"/>
              <w:noProof/>
              <w:sz w:val="18"/>
              <w:szCs w:val="18"/>
            </w:rPr>
          </w:rPrChange>
        </w:rPr>
        <w:t>Yang,</w:t>
      </w:r>
      <w:r w:rsidRPr="009F451C">
        <w:rPr>
          <w:rFonts w:ascii="Palatino Linotype" w:hAnsi="Palatino Linotype"/>
          <w:i/>
          <w:noProof/>
          <w:sz w:val="18"/>
          <w:szCs w:val="18"/>
          <w:rPrChange w:id="31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53" w:author="Thomas Erol Tavolara" w:date="2022-11-22T17:28:00Z">
            <w:rPr>
              <w:rFonts w:ascii="Palatino Linotype" w:hAnsi="Palatino Linotype"/>
              <w:noProof/>
              <w:sz w:val="18"/>
              <w:szCs w:val="18"/>
            </w:rPr>
          </w:rPrChange>
        </w:rPr>
        <w:t>W.;</w:t>
      </w:r>
      <w:r w:rsidRPr="009F451C">
        <w:rPr>
          <w:rFonts w:ascii="Palatino Linotype" w:hAnsi="Palatino Linotype"/>
          <w:i/>
          <w:noProof/>
          <w:sz w:val="18"/>
          <w:szCs w:val="18"/>
          <w:rPrChange w:id="31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55" w:author="Thomas Erol Tavolara" w:date="2022-11-22T17:28:00Z">
            <w:rPr>
              <w:rFonts w:ascii="Palatino Linotype" w:hAnsi="Palatino Linotype"/>
              <w:noProof/>
              <w:sz w:val="18"/>
              <w:szCs w:val="18"/>
            </w:rPr>
          </w:rPrChange>
        </w:rPr>
        <w:t>Huang,</w:t>
      </w:r>
      <w:r w:rsidRPr="009F451C">
        <w:rPr>
          <w:rFonts w:ascii="Palatino Linotype" w:hAnsi="Palatino Linotype"/>
          <w:i/>
          <w:noProof/>
          <w:sz w:val="18"/>
          <w:szCs w:val="18"/>
          <w:rPrChange w:id="31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57"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1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59" w:author="Thomas Erol Tavolara" w:date="2022-11-22T17:28:00Z">
            <w:rPr>
              <w:rFonts w:ascii="Palatino Linotype" w:hAnsi="Palatino Linotype"/>
              <w:noProof/>
              <w:sz w:val="18"/>
              <w:szCs w:val="18"/>
            </w:rPr>
          </w:rPrChange>
        </w:rPr>
        <w:t>Han,</w:t>
      </w:r>
      <w:r w:rsidRPr="009F451C">
        <w:rPr>
          <w:rFonts w:ascii="Palatino Linotype" w:hAnsi="Palatino Linotype"/>
          <w:i/>
          <w:noProof/>
          <w:sz w:val="18"/>
          <w:szCs w:val="18"/>
          <w:rPrChange w:id="31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61"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31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63" w:author="Thomas Erol Tavolara" w:date="2022-11-22T17:28:00Z">
            <w:rPr>
              <w:rFonts w:ascii="Palatino Linotype" w:hAnsi="Palatino Linotype"/>
              <w:noProof/>
              <w:sz w:val="18"/>
              <w:szCs w:val="18"/>
            </w:rPr>
          </w:rPrChange>
        </w:rPr>
        <w:t>RetCCL: Clustering-guided</w:t>
      </w:r>
      <w:r w:rsidRPr="009F451C">
        <w:rPr>
          <w:rFonts w:ascii="Palatino Linotype" w:hAnsi="Palatino Linotype"/>
          <w:i/>
          <w:noProof/>
          <w:sz w:val="18"/>
          <w:szCs w:val="18"/>
          <w:rPrChange w:id="31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65" w:author="Thomas Erol Tavolara" w:date="2022-11-22T17:28:00Z">
            <w:rPr>
              <w:rFonts w:ascii="Palatino Linotype" w:hAnsi="Palatino Linotype"/>
              <w:noProof/>
              <w:sz w:val="18"/>
              <w:szCs w:val="18"/>
            </w:rPr>
          </w:rPrChange>
        </w:rPr>
        <w:t>contrastive</w:t>
      </w:r>
      <w:r w:rsidRPr="009F451C">
        <w:rPr>
          <w:rFonts w:ascii="Palatino Linotype" w:hAnsi="Palatino Linotype"/>
          <w:i/>
          <w:noProof/>
          <w:sz w:val="18"/>
          <w:szCs w:val="18"/>
          <w:rPrChange w:id="31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67"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1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69"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1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71" w:author="Thomas Erol Tavolara" w:date="2022-11-22T17:28:00Z">
            <w:rPr>
              <w:rFonts w:ascii="Palatino Linotype" w:hAnsi="Palatino Linotype"/>
              <w:noProof/>
              <w:sz w:val="18"/>
              <w:szCs w:val="18"/>
            </w:rPr>
          </w:rPrChange>
        </w:rPr>
        <w:t>whole-slide</w:t>
      </w:r>
      <w:r w:rsidRPr="009F451C">
        <w:rPr>
          <w:rFonts w:ascii="Palatino Linotype" w:hAnsi="Palatino Linotype"/>
          <w:i/>
          <w:noProof/>
          <w:sz w:val="18"/>
          <w:szCs w:val="18"/>
          <w:rPrChange w:id="31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73"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31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75" w:author="Thomas Erol Tavolara" w:date="2022-11-22T17:28:00Z">
            <w:rPr>
              <w:rFonts w:ascii="Palatino Linotype" w:hAnsi="Palatino Linotype"/>
              <w:noProof/>
              <w:sz w:val="18"/>
              <w:szCs w:val="18"/>
            </w:rPr>
          </w:rPrChange>
        </w:rPr>
        <w:t>retrieval.</w:t>
      </w:r>
      <w:r w:rsidRPr="009F451C">
        <w:rPr>
          <w:rFonts w:ascii="Palatino Linotype" w:hAnsi="Palatino Linotype"/>
          <w:i/>
          <w:noProof/>
          <w:sz w:val="18"/>
          <w:szCs w:val="18"/>
          <w:rPrChange w:id="3176" w:author="Thomas Erol Tavolara" w:date="2022-11-22T17:28:00Z">
            <w:rPr>
              <w:rFonts w:ascii="Palatino Linotype" w:hAnsi="Palatino Linotype"/>
              <w:i/>
              <w:noProof/>
              <w:sz w:val="18"/>
              <w:szCs w:val="18"/>
            </w:rPr>
          </w:rPrChange>
        </w:rPr>
        <w:t xml:space="preserve"> Med. Image Anal. </w:t>
      </w:r>
      <w:r w:rsidRPr="009F451C">
        <w:rPr>
          <w:rFonts w:ascii="Palatino Linotype" w:hAnsi="Palatino Linotype"/>
          <w:b/>
          <w:noProof/>
          <w:sz w:val="18"/>
          <w:szCs w:val="18"/>
          <w:rPrChange w:id="3177" w:author="Thomas Erol Tavolara" w:date="2022-11-22T17:28:00Z">
            <w:rPr>
              <w:rFonts w:ascii="Palatino Linotype" w:hAnsi="Palatino Linotype"/>
              <w:b/>
              <w:noProof/>
              <w:sz w:val="18"/>
              <w:szCs w:val="18"/>
            </w:rPr>
          </w:rPrChange>
        </w:rPr>
        <w:t>2023</w:t>
      </w:r>
      <w:r w:rsidRPr="009F451C">
        <w:rPr>
          <w:rFonts w:ascii="Palatino Linotype" w:hAnsi="Palatino Linotype"/>
          <w:noProof/>
          <w:sz w:val="18"/>
          <w:szCs w:val="18"/>
          <w:rPrChange w:id="3178"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179" w:author="Thomas Erol Tavolara" w:date="2022-11-22T17:28:00Z">
            <w:rPr>
              <w:rFonts w:ascii="Palatino Linotype" w:hAnsi="Palatino Linotype"/>
              <w:i/>
              <w:noProof/>
              <w:sz w:val="18"/>
              <w:szCs w:val="18"/>
            </w:rPr>
          </w:rPrChange>
        </w:rPr>
        <w:t xml:space="preserve"> 83</w:t>
      </w:r>
      <w:r w:rsidRPr="009F451C">
        <w:rPr>
          <w:rFonts w:ascii="Palatino Linotype" w:hAnsi="Palatino Linotype"/>
          <w:noProof/>
          <w:sz w:val="18"/>
          <w:szCs w:val="18"/>
          <w:rPrChange w:id="3180"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1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182" w:author="Thomas Erol Tavolara" w:date="2022-11-22T17:28:00Z">
            <w:rPr>
              <w:rFonts w:ascii="Palatino Linotype" w:hAnsi="Palatino Linotype"/>
              <w:noProof/>
              <w:sz w:val="18"/>
              <w:szCs w:val="18"/>
            </w:rPr>
          </w:rPrChange>
        </w:rPr>
        <w:t>102645.</w:t>
      </w:r>
    </w:p>
    <w:p w14:paraId="0A18E6B9"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3183"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3184" w:author="Thomas Erol Tavolara" w:date="2022-11-22T17:28:00Z">
            <w:rPr>
              <w:rFonts w:ascii="Palatino Linotype" w:hAnsi="Palatino Linotype"/>
              <w:sz w:val="18"/>
              <w:szCs w:val="18"/>
            </w:rPr>
          </w:rPrChange>
        </w:rPr>
        <w:t>Courtiol</w:t>
      </w:r>
      <w:proofErr w:type="spellEnd"/>
      <w:r w:rsidRPr="009F451C">
        <w:rPr>
          <w:rFonts w:ascii="Palatino Linotype" w:hAnsi="Palatino Linotype"/>
          <w:sz w:val="18"/>
          <w:szCs w:val="18"/>
          <w:rPrChange w:id="318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318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187" w:author="Thomas Erol Tavolara" w:date="2022-11-22T17:28:00Z">
            <w:rPr>
              <w:rFonts w:ascii="Palatino Linotype" w:hAnsi="Palatino Linotype"/>
              <w:sz w:val="18"/>
              <w:szCs w:val="18"/>
            </w:rPr>
          </w:rPrChange>
        </w:rPr>
        <w:t>P.;</w:t>
      </w:r>
      <w:r w:rsidRPr="009F451C">
        <w:rPr>
          <w:rFonts w:ascii="Palatino Linotype" w:hAnsi="Palatino Linotype"/>
          <w:i/>
          <w:sz w:val="18"/>
          <w:szCs w:val="18"/>
          <w:rPrChange w:id="3188"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3189" w:author="Thomas Erol Tavolara" w:date="2022-11-22T17:28:00Z">
            <w:rPr>
              <w:rFonts w:ascii="Palatino Linotype" w:hAnsi="Palatino Linotype"/>
              <w:sz w:val="18"/>
              <w:szCs w:val="18"/>
            </w:rPr>
          </w:rPrChange>
        </w:rPr>
        <w:t>Tramel</w:t>
      </w:r>
      <w:proofErr w:type="spellEnd"/>
      <w:r w:rsidRPr="009F451C">
        <w:rPr>
          <w:rFonts w:ascii="Palatino Linotype" w:hAnsi="Palatino Linotype"/>
          <w:sz w:val="18"/>
          <w:szCs w:val="18"/>
          <w:rPrChange w:id="319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31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192" w:author="Thomas Erol Tavolara" w:date="2022-11-22T17:28:00Z">
            <w:rPr>
              <w:rFonts w:ascii="Palatino Linotype" w:hAnsi="Palatino Linotype"/>
              <w:sz w:val="18"/>
              <w:szCs w:val="18"/>
            </w:rPr>
          </w:rPrChange>
        </w:rPr>
        <w:t>E.W.;</w:t>
      </w:r>
      <w:r w:rsidRPr="009F451C">
        <w:rPr>
          <w:rFonts w:ascii="Palatino Linotype" w:hAnsi="Palatino Linotype"/>
          <w:i/>
          <w:sz w:val="18"/>
          <w:szCs w:val="18"/>
          <w:rPrChange w:id="3193"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3194" w:author="Thomas Erol Tavolara" w:date="2022-11-22T17:28:00Z">
            <w:rPr>
              <w:rFonts w:ascii="Palatino Linotype" w:hAnsi="Palatino Linotype"/>
              <w:sz w:val="18"/>
              <w:szCs w:val="18"/>
            </w:rPr>
          </w:rPrChange>
        </w:rPr>
        <w:t>Sanselme</w:t>
      </w:r>
      <w:proofErr w:type="spellEnd"/>
      <w:r w:rsidRPr="009F451C">
        <w:rPr>
          <w:rFonts w:ascii="Palatino Linotype" w:hAnsi="Palatino Linotype"/>
          <w:sz w:val="18"/>
          <w:szCs w:val="18"/>
          <w:rPrChange w:id="319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319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197"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3198"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3199" w:author="Thomas Erol Tavolara" w:date="2022-11-22T17:28:00Z">
            <w:rPr>
              <w:rFonts w:ascii="Palatino Linotype" w:hAnsi="Palatino Linotype"/>
              <w:sz w:val="18"/>
              <w:szCs w:val="18"/>
            </w:rPr>
          </w:rPrChange>
        </w:rPr>
        <w:t>Wainrib</w:t>
      </w:r>
      <w:proofErr w:type="spellEnd"/>
      <w:r w:rsidRPr="009F451C">
        <w:rPr>
          <w:rFonts w:ascii="Palatino Linotype" w:hAnsi="Palatino Linotype"/>
          <w:sz w:val="18"/>
          <w:szCs w:val="18"/>
          <w:rPrChange w:id="320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320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02"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32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04" w:author="Thomas Erol Tavolara" w:date="2022-11-22T17:28:00Z">
            <w:rPr>
              <w:rFonts w:ascii="Palatino Linotype" w:hAnsi="Palatino Linotype"/>
              <w:sz w:val="18"/>
              <w:szCs w:val="18"/>
            </w:rPr>
          </w:rPrChange>
        </w:rPr>
        <w:t>Classification</w:t>
      </w:r>
      <w:r w:rsidRPr="009F451C">
        <w:rPr>
          <w:rFonts w:ascii="Palatino Linotype" w:hAnsi="Palatino Linotype"/>
          <w:i/>
          <w:sz w:val="18"/>
          <w:szCs w:val="18"/>
          <w:rPrChange w:id="320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06"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320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08" w:author="Thomas Erol Tavolara" w:date="2022-11-22T17:28:00Z">
            <w:rPr>
              <w:rFonts w:ascii="Palatino Linotype" w:hAnsi="Palatino Linotype"/>
              <w:sz w:val="18"/>
              <w:szCs w:val="18"/>
            </w:rPr>
          </w:rPrChange>
        </w:rPr>
        <w:t>disease</w:t>
      </w:r>
      <w:r w:rsidRPr="009F451C">
        <w:rPr>
          <w:rFonts w:ascii="Palatino Linotype" w:hAnsi="Palatino Linotype"/>
          <w:i/>
          <w:sz w:val="18"/>
          <w:szCs w:val="18"/>
          <w:rPrChange w:id="320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10" w:author="Thomas Erol Tavolara" w:date="2022-11-22T17:28:00Z">
            <w:rPr>
              <w:rFonts w:ascii="Palatino Linotype" w:hAnsi="Palatino Linotype"/>
              <w:sz w:val="18"/>
              <w:szCs w:val="18"/>
            </w:rPr>
          </w:rPrChange>
        </w:rPr>
        <w:t>localization</w:t>
      </w:r>
      <w:r w:rsidRPr="009F451C">
        <w:rPr>
          <w:rFonts w:ascii="Palatino Linotype" w:hAnsi="Palatino Linotype"/>
          <w:i/>
          <w:sz w:val="18"/>
          <w:szCs w:val="18"/>
          <w:rPrChange w:id="321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12"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321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14" w:author="Thomas Erol Tavolara" w:date="2022-11-22T17:28:00Z">
            <w:rPr>
              <w:rFonts w:ascii="Palatino Linotype" w:hAnsi="Palatino Linotype"/>
              <w:sz w:val="18"/>
              <w:szCs w:val="18"/>
            </w:rPr>
          </w:rPrChange>
        </w:rPr>
        <w:t>histopathology</w:t>
      </w:r>
      <w:r w:rsidRPr="009F451C">
        <w:rPr>
          <w:rFonts w:ascii="Palatino Linotype" w:hAnsi="Palatino Linotype"/>
          <w:i/>
          <w:sz w:val="18"/>
          <w:szCs w:val="18"/>
          <w:rPrChange w:id="321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16" w:author="Thomas Erol Tavolara" w:date="2022-11-22T17:28:00Z">
            <w:rPr>
              <w:rFonts w:ascii="Palatino Linotype" w:hAnsi="Palatino Linotype"/>
              <w:sz w:val="18"/>
              <w:szCs w:val="18"/>
            </w:rPr>
          </w:rPrChange>
        </w:rPr>
        <w:t>using</w:t>
      </w:r>
      <w:r w:rsidRPr="009F451C">
        <w:rPr>
          <w:rFonts w:ascii="Palatino Linotype" w:hAnsi="Palatino Linotype"/>
          <w:i/>
          <w:sz w:val="18"/>
          <w:szCs w:val="18"/>
          <w:rPrChange w:id="321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18" w:author="Thomas Erol Tavolara" w:date="2022-11-22T17:28:00Z">
            <w:rPr>
              <w:rFonts w:ascii="Palatino Linotype" w:hAnsi="Palatino Linotype"/>
              <w:sz w:val="18"/>
              <w:szCs w:val="18"/>
            </w:rPr>
          </w:rPrChange>
        </w:rPr>
        <w:t>only</w:t>
      </w:r>
      <w:r w:rsidRPr="009F451C">
        <w:rPr>
          <w:rFonts w:ascii="Palatino Linotype" w:hAnsi="Palatino Linotype"/>
          <w:i/>
          <w:sz w:val="18"/>
          <w:szCs w:val="18"/>
          <w:rPrChange w:id="321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20" w:author="Thomas Erol Tavolara" w:date="2022-11-22T17:28:00Z">
            <w:rPr>
              <w:rFonts w:ascii="Palatino Linotype" w:hAnsi="Palatino Linotype"/>
              <w:sz w:val="18"/>
              <w:szCs w:val="18"/>
            </w:rPr>
          </w:rPrChange>
        </w:rPr>
        <w:t>global</w:t>
      </w:r>
      <w:r w:rsidRPr="009F451C">
        <w:rPr>
          <w:rFonts w:ascii="Palatino Linotype" w:hAnsi="Palatino Linotype"/>
          <w:i/>
          <w:sz w:val="18"/>
          <w:szCs w:val="18"/>
          <w:rPrChange w:id="322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22" w:author="Thomas Erol Tavolara" w:date="2022-11-22T17:28:00Z">
            <w:rPr>
              <w:rFonts w:ascii="Palatino Linotype" w:hAnsi="Palatino Linotype"/>
              <w:sz w:val="18"/>
              <w:szCs w:val="18"/>
            </w:rPr>
          </w:rPrChange>
        </w:rPr>
        <w:t>labels:</w:t>
      </w:r>
      <w:r w:rsidRPr="009F451C">
        <w:rPr>
          <w:rFonts w:ascii="Palatino Linotype" w:hAnsi="Palatino Linotype"/>
          <w:i/>
          <w:sz w:val="18"/>
          <w:szCs w:val="18"/>
          <w:rPrChange w:id="322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24"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3225" w:author="Thomas Erol Tavolara" w:date="2022-11-22T17:28:00Z">
            <w:rPr>
              <w:rFonts w:ascii="Palatino Linotype" w:hAnsi="Palatino Linotype"/>
              <w:i/>
              <w:sz w:val="18"/>
              <w:szCs w:val="18"/>
            </w:rPr>
          </w:rPrChange>
        </w:rPr>
        <w:t xml:space="preserve"> </w:t>
      </w:r>
      <w:proofErr w:type="gramStart"/>
      <w:r w:rsidRPr="009F451C">
        <w:rPr>
          <w:rFonts w:ascii="Palatino Linotype" w:hAnsi="Palatino Linotype"/>
          <w:sz w:val="18"/>
          <w:szCs w:val="18"/>
          <w:rPrChange w:id="3226" w:author="Thomas Erol Tavolara" w:date="2022-11-22T17:28:00Z">
            <w:rPr>
              <w:rFonts w:ascii="Palatino Linotype" w:hAnsi="Palatino Linotype"/>
              <w:sz w:val="18"/>
              <w:szCs w:val="18"/>
            </w:rPr>
          </w:rPrChange>
        </w:rPr>
        <w:t>weakly-supervised</w:t>
      </w:r>
      <w:proofErr w:type="gramEnd"/>
      <w:r w:rsidRPr="009F451C">
        <w:rPr>
          <w:rFonts w:ascii="Palatino Linotype" w:hAnsi="Palatino Linotype"/>
          <w:i/>
          <w:sz w:val="18"/>
          <w:szCs w:val="18"/>
          <w:rPrChange w:id="32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3228" w:author="Thomas Erol Tavolara" w:date="2022-11-22T17:28:00Z">
            <w:rPr>
              <w:rFonts w:ascii="Palatino Linotype" w:hAnsi="Palatino Linotype"/>
              <w:sz w:val="18"/>
              <w:szCs w:val="18"/>
            </w:rPr>
          </w:rPrChange>
        </w:rPr>
        <w:t>approach.</w:t>
      </w:r>
      <w:r w:rsidRPr="009F451C">
        <w:rPr>
          <w:rFonts w:ascii="Palatino Linotype" w:hAnsi="Palatino Linotype"/>
          <w:i/>
          <w:sz w:val="18"/>
          <w:szCs w:val="18"/>
          <w:rPrChange w:id="322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3230" w:author="Thomas Erol Tavolara" w:date="2022-11-22T17:28:00Z">
            <w:rPr>
              <w:rFonts w:ascii="Palatino Linotype" w:hAnsi="Palatino Linotype"/>
              <w:i/>
              <w:sz w:val="18"/>
              <w:szCs w:val="18"/>
            </w:rPr>
          </w:rPrChange>
        </w:rPr>
        <w:t>arXiv</w:t>
      </w:r>
      <w:proofErr w:type="spellEnd"/>
      <w:r w:rsidRPr="009F451C">
        <w:rPr>
          <w:rFonts w:ascii="Palatino Linotype" w:hAnsi="Palatino Linotype"/>
          <w:i/>
          <w:sz w:val="18"/>
          <w:szCs w:val="18"/>
          <w:rPrChange w:id="323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3232" w:author="Thomas Erol Tavolara" w:date="2022-11-22T17:28:00Z">
            <w:rPr>
              <w:rFonts w:ascii="Palatino Linotype" w:hAnsi="Palatino Linotype"/>
              <w:i/>
              <w:sz w:val="18"/>
              <w:szCs w:val="18"/>
            </w:rPr>
          </w:rPrChange>
        </w:rPr>
        <w:t>Prepr</w:t>
      </w:r>
      <w:proofErr w:type="spellEnd"/>
      <w:r w:rsidRPr="009F451C">
        <w:rPr>
          <w:rFonts w:ascii="Palatino Linotype" w:hAnsi="Palatino Linotype"/>
          <w:i/>
          <w:sz w:val="18"/>
          <w:szCs w:val="18"/>
          <w:rPrChange w:id="3233"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3234" w:author="Thomas Erol Tavolara" w:date="2022-11-22T17:28:00Z">
            <w:rPr>
              <w:rFonts w:ascii="Palatino Linotype" w:hAnsi="Palatino Linotype"/>
              <w:b/>
              <w:sz w:val="18"/>
              <w:szCs w:val="18"/>
            </w:rPr>
          </w:rPrChange>
        </w:rPr>
        <w:t>2018</w:t>
      </w:r>
      <w:r w:rsidRPr="009F451C">
        <w:rPr>
          <w:rFonts w:ascii="Palatino Linotype" w:hAnsi="Palatino Linotype"/>
          <w:sz w:val="18"/>
          <w:szCs w:val="18"/>
          <w:rPrChange w:id="3235" w:author="Thomas Erol Tavolara" w:date="2022-11-22T17:28:00Z">
            <w:rPr>
              <w:rFonts w:ascii="Palatino Linotype" w:hAnsi="Palatino Linotype"/>
              <w:sz w:val="18"/>
              <w:szCs w:val="18"/>
            </w:rPr>
          </w:rPrChange>
        </w:rPr>
        <w:t xml:space="preserve">, </w:t>
      </w:r>
      <w:r w:rsidRPr="009F451C">
        <w:rPr>
          <w:rFonts w:ascii="Palatino Linotype" w:hAnsi="Palatino Linotype"/>
          <w:iCs/>
          <w:sz w:val="18"/>
          <w:szCs w:val="18"/>
          <w:rPrChange w:id="3236" w:author="Thomas Erol Tavolara" w:date="2022-11-22T17:28:00Z">
            <w:rPr>
              <w:rFonts w:ascii="Palatino Linotype" w:hAnsi="Palatino Linotype"/>
              <w:iCs/>
              <w:sz w:val="18"/>
              <w:szCs w:val="18"/>
            </w:rPr>
          </w:rPrChange>
        </w:rPr>
        <w:t>arXiv:1802.02212.</w:t>
      </w:r>
    </w:p>
    <w:p w14:paraId="785804F2"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237"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238" w:author="Thomas Erol Tavolara" w:date="2022-11-22T17:28:00Z">
            <w:rPr>
              <w:rFonts w:ascii="Palatino Linotype" w:hAnsi="Palatino Linotype"/>
              <w:noProof/>
              <w:sz w:val="18"/>
              <w:szCs w:val="18"/>
            </w:rPr>
          </w:rPrChange>
        </w:rPr>
        <w:t>Bejnordi,</w:t>
      </w:r>
      <w:r w:rsidRPr="009F451C">
        <w:rPr>
          <w:rFonts w:ascii="Palatino Linotype" w:hAnsi="Palatino Linotype"/>
          <w:i/>
          <w:noProof/>
          <w:sz w:val="18"/>
          <w:szCs w:val="18"/>
          <w:rPrChange w:id="32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40" w:author="Thomas Erol Tavolara" w:date="2022-11-22T17:28:00Z">
            <w:rPr>
              <w:rFonts w:ascii="Palatino Linotype" w:hAnsi="Palatino Linotype"/>
              <w:noProof/>
              <w:sz w:val="18"/>
              <w:szCs w:val="18"/>
            </w:rPr>
          </w:rPrChange>
        </w:rPr>
        <w:t>B.E.;</w:t>
      </w:r>
      <w:r w:rsidRPr="009F451C">
        <w:rPr>
          <w:rFonts w:ascii="Palatino Linotype" w:hAnsi="Palatino Linotype"/>
          <w:i/>
          <w:noProof/>
          <w:sz w:val="18"/>
          <w:szCs w:val="18"/>
          <w:rPrChange w:id="32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42" w:author="Thomas Erol Tavolara" w:date="2022-11-22T17:28:00Z">
            <w:rPr>
              <w:rFonts w:ascii="Palatino Linotype" w:hAnsi="Palatino Linotype"/>
              <w:noProof/>
              <w:sz w:val="18"/>
              <w:szCs w:val="18"/>
            </w:rPr>
          </w:rPrChange>
        </w:rPr>
        <w:t>Veta,</w:t>
      </w:r>
      <w:r w:rsidRPr="009F451C">
        <w:rPr>
          <w:rFonts w:ascii="Palatino Linotype" w:hAnsi="Palatino Linotype"/>
          <w:i/>
          <w:noProof/>
          <w:sz w:val="18"/>
          <w:szCs w:val="18"/>
          <w:rPrChange w:id="32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44"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2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46" w:author="Thomas Erol Tavolara" w:date="2022-11-22T17:28:00Z">
            <w:rPr>
              <w:rFonts w:ascii="Palatino Linotype" w:hAnsi="Palatino Linotype"/>
              <w:noProof/>
              <w:sz w:val="18"/>
              <w:szCs w:val="18"/>
            </w:rPr>
          </w:rPrChange>
        </w:rPr>
        <w:t>Van</w:t>
      </w:r>
      <w:r w:rsidRPr="009F451C">
        <w:rPr>
          <w:rFonts w:ascii="Palatino Linotype" w:hAnsi="Palatino Linotype"/>
          <w:i/>
          <w:noProof/>
          <w:sz w:val="18"/>
          <w:szCs w:val="18"/>
          <w:rPrChange w:id="32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48" w:author="Thomas Erol Tavolara" w:date="2022-11-22T17:28:00Z">
            <w:rPr>
              <w:rFonts w:ascii="Palatino Linotype" w:hAnsi="Palatino Linotype"/>
              <w:noProof/>
              <w:sz w:val="18"/>
              <w:szCs w:val="18"/>
            </w:rPr>
          </w:rPrChange>
        </w:rPr>
        <w:t>Diest,</w:t>
      </w:r>
      <w:r w:rsidRPr="009F451C">
        <w:rPr>
          <w:rFonts w:ascii="Palatino Linotype" w:hAnsi="Palatino Linotype"/>
          <w:i/>
          <w:noProof/>
          <w:sz w:val="18"/>
          <w:szCs w:val="18"/>
          <w:rPrChange w:id="32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50" w:author="Thomas Erol Tavolara" w:date="2022-11-22T17:28:00Z">
            <w:rPr>
              <w:rFonts w:ascii="Palatino Linotype" w:hAnsi="Palatino Linotype"/>
              <w:noProof/>
              <w:sz w:val="18"/>
              <w:szCs w:val="18"/>
            </w:rPr>
          </w:rPrChange>
        </w:rPr>
        <w:t>P.J.;</w:t>
      </w:r>
      <w:r w:rsidRPr="009F451C">
        <w:rPr>
          <w:rFonts w:ascii="Palatino Linotype" w:hAnsi="Palatino Linotype"/>
          <w:i/>
          <w:noProof/>
          <w:sz w:val="18"/>
          <w:szCs w:val="18"/>
          <w:rPrChange w:id="32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52" w:author="Thomas Erol Tavolara" w:date="2022-11-22T17:28:00Z">
            <w:rPr>
              <w:rFonts w:ascii="Palatino Linotype" w:hAnsi="Palatino Linotype"/>
              <w:noProof/>
              <w:sz w:val="18"/>
              <w:szCs w:val="18"/>
            </w:rPr>
          </w:rPrChange>
        </w:rPr>
        <w:t>Van</w:t>
      </w:r>
      <w:r w:rsidRPr="009F451C">
        <w:rPr>
          <w:rFonts w:ascii="Palatino Linotype" w:hAnsi="Palatino Linotype"/>
          <w:i/>
          <w:noProof/>
          <w:sz w:val="18"/>
          <w:szCs w:val="18"/>
          <w:rPrChange w:id="325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54" w:author="Thomas Erol Tavolara" w:date="2022-11-22T17:28:00Z">
            <w:rPr>
              <w:rFonts w:ascii="Palatino Linotype" w:hAnsi="Palatino Linotype"/>
              <w:noProof/>
              <w:sz w:val="18"/>
              <w:szCs w:val="18"/>
            </w:rPr>
          </w:rPrChange>
        </w:rPr>
        <w:t>Ginneken,</w:t>
      </w:r>
      <w:r w:rsidRPr="009F451C">
        <w:rPr>
          <w:rFonts w:ascii="Palatino Linotype" w:hAnsi="Palatino Linotype"/>
          <w:i/>
          <w:noProof/>
          <w:sz w:val="18"/>
          <w:szCs w:val="18"/>
          <w:rPrChange w:id="325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56" w:author="Thomas Erol Tavolara" w:date="2022-11-22T17:28:00Z">
            <w:rPr>
              <w:rFonts w:ascii="Palatino Linotype" w:hAnsi="Palatino Linotype"/>
              <w:noProof/>
              <w:sz w:val="18"/>
              <w:szCs w:val="18"/>
            </w:rPr>
          </w:rPrChange>
        </w:rPr>
        <w:t>B.;</w:t>
      </w:r>
      <w:r w:rsidRPr="009F451C">
        <w:rPr>
          <w:rFonts w:ascii="Palatino Linotype" w:hAnsi="Palatino Linotype"/>
          <w:i/>
          <w:noProof/>
          <w:sz w:val="18"/>
          <w:szCs w:val="18"/>
          <w:rPrChange w:id="325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58" w:author="Thomas Erol Tavolara" w:date="2022-11-22T17:28:00Z">
            <w:rPr>
              <w:rFonts w:ascii="Palatino Linotype" w:hAnsi="Palatino Linotype"/>
              <w:noProof/>
              <w:sz w:val="18"/>
              <w:szCs w:val="18"/>
            </w:rPr>
          </w:rPrChange>
        </w:rPr>
        <w:t>Karssemeijer,</w:t>
      </w:r>
      <w:r w:rsidRPr="009F451C">
        <w:rPr>
          <w:rFonts w:ascii="Palatino Linotype" w:hAnsi="Palatino Linotype"/>
          <w:i/>
          <w:noProof/>
          <w:sz w:val="18"/>
          <w:szCs w:val="18"/>
          <w:rPrChange w:id="325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60" w:author="Thomas Erol Tavolara" w:date="2022-11-22T17:28:00Z">
            <w:rPr>
              <w:rFonts w:ascii="Palatino Linotype" w:hAnsi="Palatino Linotype"/>
              <w:noProof/>
              <w:sz w:val="18"/>
              <w:szCs w:val="18"/>
            </w:rPr>
          </w:rPrChange>
        </w:rPr>
        <w:t>N.;</w:t>
      </w:r>
      <w:r w:rsidRPr="009F451C">
        <w:rPr>
          <w:rFonts w:ascii="Palatino Linotype" w:hAnsi="Palatino Linotype"/>
          <w:i/>
          <w:noProof/>
          <w:sz w:val="18"/>
          <w:szCs w:val="18"/>
          <w:rPrChange w:id="326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62" w:author="Thomas Erol Tavolara" w:date="2022-11-22T17:28:00Z">
            <w:rPr>
              <w:rFonts w:ascii="Palatino Linotype" w:hAnsi="Palatino Linotype"/>
              <w:noProof/>
              <w:sz w:val="18"/>
              <w:szCs w:val="18"/>
            </w:rPr>
          </w:rPrChange>
        </w:rPr>
        <w:t>Litjens,</w:t>
      </w:r>
      <w:r w:rsidRPr="009F451C">
        <w:rPr>
          <w:rFonts w:ascii="Palatino Linotype" w:hAnsi="Palatino Linotype"/>
          <w:i/>
          <w:noProof/>
          <w:sz w:val="18"/>
          <w:szCs w:val="18"/>
          <w:rPrChange w:id="326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64" w:author="Thomas Erol Tavolara" w:date="2022-11-22T17:28:00Z">
            <w:rPr>
              <w:rFonts w:ascii="Palatino Linotype" w:hAnsi="Palatino Linotype"/>
              <w:noProof/>
              <w:sz w:val="18"/>
              <w:szCs w:val="18"/>
            </w:rPr>
          </w:rPrChange>
        </w:rPr>
        <w:t>G.;</w:t>
      </w:r>
      <w:r w:rsidRPr="009F451C">
        <w:rPr>
          <w:rFonts w:ascii="Palatino Linotype" w:hAnsi="Palatino Linotype"/>
          <w:i/>
          <w:noProof/>
          <w:sz w:val="18"/>
          <w:szCs w:val="18"/>
          <w:rPrChange w:id="326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66" w:author="Thomas Erol Tavolara" w:date="2022-11-22T17:28:00Z">
            <w:rPr>
              <w:rFonts w:ascii="Palatino Linotype" w:hAnsi="Palatino Linotype"/>
              <w:noProof/>
              <w:sz w:val="18"/>
              <w:szCs w:val="18"/>
            </w:rPr>
          </w:rPrChange>
        </w:rPr>
        <w:t>Van</w:t>
      </w:r>
      <w:r w:rsidRPr="009F451C">
        <w:rPr>
          <w:rFonts w:ascii="Palatino Linotype" w:hAnsi="Palatino Linotype"/>
          <w:i/>
          <w:noProof/>
          <w:sz w:val="18"/>
          <w:szCs w:val="18"/>
          <w:rPrChange w:id="326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68" w:author="Thomas Erol Tavolara" w:date="2022-11-22T17:28:00Z">
            <w:rPr>
              <w:rFonts w:ascii="Palatino Linotype" w:hAnsi="Palatino Linotype"/>
              <w:noProof/>
              <w:sz w:val="18"/>
              <w:szCs w:val="18"/>
            </w:rPr>
          </w:rPrChange>
        </w:rPr>
        <w:t>Der</w:t>
      </w:r>
      <w:r w:rsidRPr="009F451C">
        <w:rPr>
          <w:rFonts w:ascii="Palatino Linotype" w:hAnsi="Palatino Linotype"/>
          <w:i/>
          <w:noProof/>
          <w:sz w:val="18"/>
          <w:szCs w:val="18"/>
          <w:rPrChange w:id="326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70" w:author="Thomas Erol Tavolara" w:date="2022-11-22T17:28:00Z">
            <w:rPr>
              <w:rFonts w:ascii="Palatino Linotype" w:hAnsi="Palatino Linotype"/>
              <w:noProof/>
              <w:sz w:val="18"/>
              <w:szCs w:val="18"/>
            </w:rPr>
          </w:rPrChange>
        </w:rPr>
        <w:t>Laak,</w:t>
      </w:r>
      <w:r w:rsidRPr="009F451C">
        <w:rPr>
          <w:rFonts w:ascii="Palatino Linotype" w:hAnsi="Palatino Linotype"/>
          <w:i/>
          <w:noProof/>
          <w:sz w:val="18"/>
          <w:szCs w:val="18"/>
          <w:rPrChange w:id="327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72" w:author="Thomas Erol Tavolara" w:date="2022-11-22T17:28:00Z">
            <w:rPr>
              <w:rFonts w:ascii="Palatino Linotype" w:hAnsi="Palatino Linotype"/>
              <w:noProof/>
              <w:sz w:val="18"/>
              <w:szCs w:val="18"/>
            </w:rPr>
          </w:rPrChange>
        </w:rPr>
        <w:t>J.A.W.M.;</w:t>
      </w:r>
      <w:r w:rsidRPr="009F451C">
        <w:rPr>
          <w:rFonts w:ascii="Palatino Linotype" w:hAnsi="Palatino Linotype"/>
          <w:i/>
          <w:noProof/>
          <w:sz w:val="18"/>
          <w:szCs w:val="18"/>
          <w:rPrChange w:id="327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74" w:author="Thomas Erol Tavolara" w:date="2022-11-22T17:28:00Z">
            <w:rPr>
              <w:rFonts w:ascii="Palatino Linotype" w:hAnsi="Palatino Linotype"/>
              <w:noProof/>
              <w:sz w:val="18"/>
              <w:szCs w:val="18"/>
            </w:rPr>
          </w:rPrChange>
        </w:rPr>
        <w:t>Hermsen,</w:t>
      </w:r>
      <w:r w:rsidRPr="009F451C">
        <w:rPr>
          <w:rFonts w:ascii="Palatino Linotype" w:hAnsi="Palatino Linotype"/>
          <w:i/>
          <w:noProof/>
          <w:sz w:val="18"/>
          <w:szCs w:val="18"/>
          <w:rPrChange w:id="327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76"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27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78" w:author="Thomas Erol Tavolara" w:date="2022-11-22T17:28:00Z">
            <w:rPr>
              <w:rFonts w:ascii="Palatino Linotype" w:hAnsi="Palatino Linotype"/>
              <w:noProof/>
              <w:sz w:val="18"/>
              <w:szCs w:val="18"/>
            </w:rPr>
          </w:rPrChange>
        </w:rPr>
        <w:t>Manson,</w:t>
      </w:r>
      <w:r w:rsidRPr="009F451C">
        <w:rPr>
          <w:rFonts w:ascii="Palatino Linotype" w:hAnsi="Palatino Linotype"/>
          <w:i/>
          <w:noProof/>
          <w:sz w:val="18"/>
          <w:szCs w:val="18"/>
          <w:rPrChange w:id="327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80" w:author="Thomas Erol Tavolara" w:date="2022-11-22T17:28:00Z">
            <w:rPr>
              <w:rFonts w:ascii="Palatino Linotype" w:hAnsi="Palatino Linotype"/>
              <w:noProof/>
              <w:sz w:val="18"/>
              <w:szCs w:val="18"/>
            </w:rPr>
          </w:rPrChange>
        </w:rPr>
        <w:t>Q.F.;</w:t>
      </w:r>
      <w:r w:rsidRPr="009F451C">
        <w:rPr>
          <w:rFonts w:ascii="Palatino Linotype" w:hAnsi="Palatino Linotype"/>
          <w:i/>
          <w:noProof/>
          <w:sz w:val="18"/>
          <w:szCs w:val="18"/>
          <w:rPrChange w:id="32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82" w:author="Thomas Erol Tavolara" w:date="2022-11-22T17:28:00Z">
            <w:rPr>
              <w:rFonts w:ascii="Palatino Linotype" w:hAnsi="Palatino Linotype"/>
              <w:noProof/>
              <w:sz w:val="18"/>
              <w:szCs w:val="18"/>
            </w:rPr>
          </w:rPrChange>
        </w:rPr>
        <w:t>Balkenhol,</w:t>
      </w:r>
      <w:r w:rsidRPr="009F451C">
        <w:rPr>
          <w:rFonts w:ascii="Palatino Linotype" w:hAnsi="Palatino Linotype"/>
          <w:i/>
          <w:noProof/>
          <w:sz w:val="18"/>
          <w:szCs w:val="18"/>
          <w:rPrChange w:id="32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84"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2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86" w:author="Thomas Erol Tavolara" w:date="2022-11-22T17:28:00Z">
            <w:rPr>
              <w:rFonts w:ascii="Palatino Linotype" w:hAnsi="Palatino Linotype"/>
              <w:noProof/>
              <w:sz w:val="18"/>
              <w:szCs w:val="18"/>
            </w:rPr>
          </w:rPrChange>
        </w:rPr>
        <w:t>Diagnostic</w:t>
      </w:r>
      <w:r w:rsidRPr="009F451C">
        <w:rPr>
          <w:rFonts w:ascii="Palatino Linotype" w:hAnsi="Palatino Linotype"/>
          <w:i/>
          <w:noProof/>
          <w:sz w:val="18"/>
          <w:szCs w:val="18"/>
          <w:rPrChange w:id="32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88" w:author="Thomas Erol Tavolara" w:date="2022-11-22T17:28:00Z">
            <w:rPr>
              <w:rFonts w:ascii="Palatino Linotype" w:hAnsi="Palatino Linotype"/>
              <w:noProof/>
              <w:sz w:val="18"/>
              <w:szCs w:val="18"/>
            </w:rPr>
          </w:rPrChange>
        </w:rPr>
        <w:t>assessment</w:t>
      </w:r>
      <w:r w:rsidRPr="009F451C">
        <w:rPr>
          <w:rFonts w:ascii="Palatino Linotype" w:hAnsi="Palatino Linotype"/>
          <w:i/>
          <w:noProof/>
          <w:sz w:val="18"/>
          <w:szCs w:val="18"/>
          <w:rPrChange w:id="32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90"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32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92" w:author="Thomas Erol Tavolara" w:date="2022-11-22T17:28:00Z">
            <w:rPr>
              <w:rFonts w:ascii="Palatino Linotype" w:hAnsi="Palatino Linotype"/>
              <w:noProof/>
              <w:sz w:val="18"/>
              <w:szCs w:val="18"/>
            </w:rPr>
          </w:rPrChange>
        </w:rPr>
        <w:t>deep</w:t>
      </w:r>
      <w:r w:rsidRPr="009F451C">
        <w:rPr>
          <w:rFonts w:ascii="Palatino Linotype" w:hAnsi="Palatino Linotype"/>
          <w:i/>
          <w:noProof/>
          <w:sz w:val="18"/>
          <w:szCs w:val="18"/>
          <w:rPrChange w:id="32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94"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2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96" w:author="Thomas Erol Tavolara" w:date="2022-11-22T17:28:00Z">
            <w:rPr>
              <w:rFonts w:ascii="Palatino Linotype" w:hAnsi="Palatino Linotype"/>
              <w:noProof/>
              <w:sz w:val="18"/>
              <w:szCs w:val="18"/>
            </w:rPr>
          </w:rPrChange>
        </w:rPr>
        <w:t>algorithms</w:t>
      </w:r>
      <w:r w:rsidRPr="009F451C">
        <w:rPr>
          <w:rFonts w:ascii="Palatino Linotype" w:hAnsi="Palatino Linotype"/>
          <w:i/>
          <w:noProof/>
          <w:sz w:val="18"/>
          <w:szCs w:val="18"/>
          <w:rPrChange w:id="32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298"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2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00" w:author="Thomas Erol Tavolara" w:date="2022-11-22T17:28:00Z">
            <w:rPr>
              <w:rFonts w:ascii="Palatino Linotype" w:hAnsi="Palatino Linotype"/>
              <w:noProof/>
              <w:sz w:val="18"/>
              <w:szCs w:val="18"/>
            </w:rPr>
          </w:rPrChange>
        </w:rPr>
        <w:t>detection</w:t>
      </w:r>
      <w:r w:rsidRPr="009F451C">
        <w:rPr>
          <w:rFonts w:ascii="Palatino Linotype" w:hAnsi="Palatino Linotype"/>
          <w:i/>
          <w:noProof/>
          <w:sz w:val="18"/>
          <w:szCs w:val="18"/>
          <w:rPrChange w:id="33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02"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33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04" w:author="Thomas Erol Tavolara" w:date="2022-11-22T17:28:00Z">
            <w:rPr>
              <w:rFonts w:ascii="Palatino Linotype" w:hAnsi="Palatino Linotype"/>
              <w:noProof/>
              <w:sz w:val="18"/>
              <w:szCs w:val="18"/>
            </w:rPr>
          </w:rPrChange>
        </w:rPr>
        <w:t>lymph</w:t>
      </w:r>
      <w:r w:rsidRPr="009F451C">
        <w:rPr>
          <w:rFonts w:ascii="Palatino Linotype" w:hAnsi="Palatino Linotype"/>
          <w:i/>
          <w:noProof/>
          <w:sz w:val="18"/>
          <w:szCs w:val="18"/>
          <w:rPrChange w:id="33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06" w:author="Thomas Erol Tavolara" w:date="2022-11-22T17:28:00Z">
            <w:rPr>
              <w:rFonts w:ascii="Palatino Linotype" w:hAnsi="Palatino Linotype"/>
              <w:noProof/>
              <w:sz w:val="18"/>
              <w:szCs w:val="18"/>
            </w:rPr>
          </w:rPrChange>
        </w:rPr>
        <w:t>node</w:t>
      </w:r>
      <w:r w:rsidRPr="009F451C">
        <w:rPr>
          <w:rFonts w:ascii="Palatino Linotype" w:hAnsi="Palatino Linotype"/>
          <w:i/>
          <w:noProof/>
          <w:sz w:val="18"/>
          <w:szCs w:val="18"/>
          <w:rPrChange w:id="33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08" w:author="Thomas Erol Tavolara" w:date="2022-11-22T17:28:00Z">
            <w:rPr>
              <w:rFonts w:ascii="Palatino Linotype" w:hAnsi="Palatino Linotype"/>
              <w:noProof/>
              <w:sz w:val="18"/>
              <w:szCs w:val="18"/>
            </w:rPr>
          </w:rPrChange>
        </w:rPr>
        <w:t>metastases</w:t>
      </w:r>
      <w:r w:rsidRPr="009F451C">
        <w:rPr>
          <w:rFonts w:ascii="Palatino Linotype" w:hAnsi="Palatino Linotype"/>
          <w:i/>
          <w:noProof/>
          <w:sz w:val="18"/>
          <w:szCs w:val="18"/>
          <w:rPrChange w:id="33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10"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33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12" w:author="Thomas Erol Tavolara" w:date="2022-11-22T17:28:00Z">
            <w:rPr>
              <w:rFonts w:ascii="Palatino Linotype" w:hAnsi="Palatino Linotype"/>
              <w:noProof/>
              <w:sz w:val="18"/>
              <w:szCs w:val="18"/>
            </w:rPr>
          </w:rPrChange>
        </w:rPr>
        <w:t>women</w:t>
      </w:r>
      <w:r w:rsidRPr="009F451C">
        <w:rPr>
          <w:rFonts w:ascii="Palatino Linotype" w:hAnsi="Palatino Linotype"/>
          <w:i/>
          <w:noProof/>
          <w:sz w:val="18"/>
          <w:szCs w:val="18"/>
          <w:rPrChange w:id="33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14" w:author="Thomas Erol Tavolara" w:date="2022-11-22T17:28:00Z">
            <w:rPr>
              <w:rFonts w:ascii="Palatino Linotype" w:hAnsi="Palatino Linotype"/>
              <w:noProof/>
              <w:sz w:val="18"/>
              <w:szCs w:val="18"/>
            </w:rPr>
          </w:rPrChange>
        </w:rPr>
        <w:t>with</w:t>
      </w:r>
      <w:r w:rsidRPr="009F451C">
        <w:rPr>
          <w:rFonts w:ascii="Palatino Linotype" w:hAnsi="Palatino Linotype"/>
          <w:i/>
          <w:noProof/>
          <w:sz w:val="18"/>
          <w:szCs w:val="18"/>
          <w:rPrChange w:id="33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16" w:author="Thomas Erol Tavolara" w:date="2022-11-22T17:28:00Z">
            <w:rPr>
              <w:rFonts w:ascii="Palatino Linotype" w:hAnsi="Palatino Linotype"/>
              <w:noProof/>
              <w:sz w:val="18"/>
              <w:szCs w:val="18"/>
            </w:rPr>
          </w:rPrChange>
        </w:rPr>
        <w:t>breast</w:t>
      </w:r>
      <w:r w:rsidRPr="009F451C">
        <w:rPr>
          <w:rFonts w:ascii="Palatino Linotype" w:hAnsi="Palatino Linotype"/>
          <w:i/>
          <w:noProof/>
          <w:sz w:val="18"/>
          <w:szCs w:val="18"/>
          <w:rPrChange w:id="33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18"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3319" w:author="Thomas Erol Tavolara" w:date="2022-11-22T17:28:00Z">
            <w:rPr>
              <w:rFonts w:ascii="Palatino Linotype" w:hAnsi="Palatino Linotype"/>
              <w:i/>
              <w:noProof/>
              <w:sz w:val="18"/>
              <w:szCs w:val="18"/>
            </w:rPr>
          </w:rPrChange>
        </w:rPr>
        <w:t xml:space="preserve"> Jama </w:t>
      </w:r>
      <w:r w:rsidRPr="009F451C">
        <w:rPr>
          <w:rFonts w:ascii="Palatino Linotype" w:hAnsi="Palatino Linotype"/>
          <w:b/>
          <w:noProof/>
          <w:sz w:val="18"/>
          <w:szCs w:val="18"/>
          <w:rPrChange w:id="3320" w:author="Thomas Erol Tavolara" w:date="2022-11-22T17:28:00Z">
            <w:rPr>
              <w:rFonts w:ascii="Palatino Linotype" w:hAnsi="Palatino Linotype"/>
              <w:b/>
              <w:noProof/>
              <w:sz w:val="18"/>
              <w:szCs w:val="18"/>
            </w:rPr>
          </w:rPrChange>
        </w:rPr>
        <w:t>2017</w:t>
      </w:r>
      <w:r w:rsidRPr="009F451C">
        <w:rPr>
          <w:rFonts w:ascii="Palatino Linotype" w:hAnsi="Palatino Linotype"/>
          <w:noProof/>
          <w:sz w:val="18"/>
          <w:szCs w:val="18"/>
          <w:rPrChange w:id="332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322" w:author="Thomas Erol Tavolara" w:date="2022-11-22T17:28:00Z">
            <w:rPr>
              <w:rFonts w:ascii="Palatino Linotype" w:hAnsi="Palatino Linotype"/>
              <w:i/>
              <w:noProof/>
              <w:sz w:val="18"/>
              <w:szCs w:val="18"/>
            </w:rPr>
          </w:rPrChange>
        </w:rPr>
        <w:t xml:space="preserve"> 318</w:t>
      </w:r>
      <w:r w:rsidRPr="009F451C">
        <w:rPr>
          <w:rFonts w:ascii="Palatino Linotype" w:hAnsi="Palatino Linotype"/>
          <w:noProof/>
          <w:sz w:val="18"/>
          <w:szCs w:val="18"/>
          <w:rPrChange w:id="3323"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3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25" w:author="Thomas Erol Tavolara" w:date="2022-11-22T17:28:00Z">
            <w:rPr>
              <w:rFonts w:ascii="Palatino Linotype" w:hAnsi="Palatino Linotype"/>
              <w:noProof/>
              <w:sz w:val="18"/>
              <w:szCs w:val="18"/>
            </w:rPr>
          </w:rPrChange>
        </w:rPr>
        <w:t>2199–2210.</w:t>
      </w:r>
    </w:p>
    <w:p w14:paraId="63C2AB87"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326"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327" w:author="Thomas Erol Tavolara" w:date="2022-11-22T17:28:00Z">
            <w:rPr>
              <w:rFonts w:ascii="Palatino Linotype" w:hAnsi="Palatino Linotype"/>
              <w:noProof/>
              <w:sz w:val="18"/>
              <w:szCs w:val="18"/>
            </w:rPr>
          </w:rPrChange>
        </w:rPr>
        <w:t>Sharma,</w:t>
      </w:r>
      <w:r w:rsidRPr="009F451C">
        <w:rPr>
          <w:rFonts w:ascii="Palatino Linotype" w:hAnsi="Palatino Linotype"/>
          <w:i/>
          <w:noProof/>
          <w:sz w:val="18"/>
          <w:szCs w:val="18"/>
          <w:rPrChange w:id="33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29"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3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31" w:author="Thomas Erol Tavolara" w:date="2022-11-22T17:28:00Z">
            <w:rPr>
              <w:rFonts w:ascii="Palatino Linotype" w:hAnsi="Palatino Linotype"/>
              <w:noProof/>
              <w:sz w:val="18"/>
              <w:szCs w:val="18"/>
            </w:rPr>
          </w:rPrChange>
        </w:rPr>
        <w:t>Shrivastava,</w:t>
      </w:r>
      <w:r w:rsidRPr="009F451C">
        <w:rPr>
          <w:rFonts w:ascii="Palatino Linotype" w:hAnsi="Palatino Linotype"/>
          <w:i/>
          <w:noProof/>
          <w:sz w:val="18"/>
          <w:szCs w:val="18"/>
          <w:rPrChange w:id="33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33"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33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35" w:author="Thomas Erol Tavolara" w:date="2022-11-22T17:28:00Z">
            <w:rPr>
              <w:rFonts w:ascii="Palatino Linotype" w:hAnsi="Palatino Linotype"/>
              <w:noProof/>
              <w:sz w:val="18"/>
              <w:szCs w:val="18"/>
            </w:rPr>
          </w:rPrChange>
        </w:rPr>
        <w:t>Ehsan,</w:t>
      </w:r>
      <w:r w:rsidRPr="009F451C">
        <w:rPr>
          <w:rFonts w:ascii="Palatino Linotype" w:hAnsi="Palatino Linotype"/>
          <w:i/>
          <w:noProof/>
          <w:sz w:val="18"/>
          <w:szCs w:val="18"/>
          <w:rPrChange w:id="33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37" w:author="Thomas Erol Tavolara" w:date="2022-11-22T17:28:00Z">
            <w:rPr>
              <w:rFonts w:ascii="Palatino Linotype" w:hAnsi="Palatino Linotype"/>
              <w:noProof/>
              <w:sz w:val="18"/>
              <w:szCs w:val="18"/>
            </w:rPr>
          </w:rPrChange>
        </w:rPr>
        <w:t>L.;</w:t>
      </w:r>
      <w:r w:rsidRPr="009F451C">
        <w:rPr>
          <w:rFonts w:ascii="Palatino Linotype" w:hAnsi="Palatino Linotype"/>
          <w:i/>
          <w:noProof/>
          <w:sz w:val="18"/>
          <w:szCs w:val="18"/>
          <w:rPrChange w:id="33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39" w:author="Thomas Erol Tavolara" w:date="2022-11-22T17:28:00Z">
            <w:rPr>
              <w:rFonts w:ascii="Palatino Linotype" w:hAnsi="Palatino Linotype"/>
              <w:noProof/>
              <w:sz w:val="18"/>
              <w:szCs w:val="18"/>
            </w:rPr>
          </w:rPrChange>
        </w:rPr>
        <w:t>Moskaluk,</w:t>
      </w:r>
      <w:r w:rsidRPr="009F451C">
        <w:rPr>
          <w:rFonts w:ascii="Palatino Linotype" w:hAnsi="Palatino Linotype"/>
          <w:i/>
          <w:noProof/>
          <w:sz w:val="18"/>
          <w:szCs w:val="18"/>
          <w:rPrChange w:id="33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41" w:author="Thomas Erol Tavolara" w:date="2022-11-22T17:28:00Z">
            <w:rPr>
              <w:rFonts w:ascii="Palatino Linotype" w:hAnsi="Palatino Linotype"/>
              <w:noProof/>
              <w:sz w:val="18"/>
              <w:szCs w:val="18"/>
            </w:rPr>
          </w:rPrChange>
        </w:rPr>
        <w:t>C.A.;</w:t>
      </w:r>
      <w:r w:rsidRPr="009F451C">
        <w:rPr>
          <w:rFonts w:ascii="Palatino Linotype" w:hAnsi="Palatino Linotype"/>
          <w:i/>
          <w:noProof/>
          <w:sz w:val="18"/>
          <w:szCs w:val="18"/>
          <w:rPrChange w:id="33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43" w:author="Thomas Erol Tavolara" w:date="2022-11-22T17:28:00Z">
            <w:rPr>
              <w:rFonts w:ascii="Palatino Linotype" w:hAnsi="Palatino Linotype"/>
              <w:noProof/>
              <w:sz w:val="18"/>
              <w:szCs w:val="18"/>
            </w:rPr>
          </w:rPrChange>
        </w:rPr>
        <w:t>Syed,</w:t>
      </w:r>
      <w:r w:rsidRPr="009F451C">
        <w:rPr>
          <w:rFonts w:ascii="Palatino Linotype" w:hAnsi="Palatino Linotype"/>
          <w:i/>
          <w:noProof/>
          <w:sz w:val="18"/>
          <w:szCs w:val="18"/>
          <w:rPrChange w:id="33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45"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33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47" w:author="Thomas Erol Tavolara" w:date="2022-11-22T17:28:00Z">
            <w:rPr>
              <w:rFonts w:ascii="Palatino Linotype" w:hAnsi="Palatino Linotype"/>
              <w:noProof/>
              <w:sz w:val="18"/>
              <w:szCs w:val="18"/>
            </w:rPr>
          </w:rPrChange>
        </w:rPr>
        <w:t>Brown,</w:t>
      </w:r>
      <w:r w:rsidRPr="009F451C">
        <w:rPr>
          <w:rFonts w:ascii="Palatino Linotype" w:hAnsi="Palatino Linotype"/>
          <w:i/>
          <w:noProof/>
          <w:sz w:val="18"/>
          <w:szCs w:val="18"/>
          <w:rPrChange w:id="33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49"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33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51" w:author="Thomas Erol Tavolara" w:date="2022-11-22T17:28:00Z">
            <w:rPr>
              <w:rFonts w:ascii="Palatino Linotype" w:hAnsi="Palatino Linotype"/>
              <w:noProof/>
              <w:sz w:val="18"/>
              <w:szCs w:val="18"/>
            </w:rPr>
          </w:rPrChange>
        </w:rPr>
        <w:t>Cluster-to-conquer:</w:t>
      </w:r>
      <w:r w:rsidRPr="009F451C">
        <w:rPr>
          <w:rFonts w:ascii="Palatino Linotype" w:hAnsi="Palatino Linotype"/>
          <w:i/>
          <w:noProof/>
          <w:sz w:val="18"/>
          <w:szCs w:val="18"/>
          <w:rPrChange w:id="33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53"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33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55" w:author="Thomas Erol Tavolara" w:date="2022-11-22T17:28:00Z">
            <w:rPr>
              <w:rFonts w:ascii="Palatino Linotype" w:hAnsi="Palatino Linotype"/>
              <w:noProof/>
              <w:sz w:val="18"/>
              <w:szCs w:val="18"/>
            </w:rPr>
          </w:rPrChange>
        </w:rPr>
        <w:t>framework</w:t>
      </w:r>
      <w:r w:rsidRPr="009F451C">
        <w:rPr>
          <w:rFonts w:ascii="Palatino Linotype" w:hAnsi="Palatino Linotype"/>
          <w:i/>
          <w:noProof/>
          <w:sz w:val="18"/>
          <w:szCs w:val="18"/>
          <w:rPrChange w:id="33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57"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3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59" w:author="Thomas Erol Tavolara" w:date="2022-11-22T17:28:00Z">
            <w:rPr>
              <w:rFonts w:ascii="Palatino Linotype" w:hAnsi="Palatino Linotype"/>
              <w:noProof/>
              <w:sz w:val="18"/>
              <w:szCs w:val="18"/>
            </w:rPr>
          </w:rPrChange>
        </w:rPr>
        <w:t>end-to-end</w:t>
      </w:r>
      <w:r w:rsidRPr="009F451C">
        <w:rPr>
          <w:rFonts w:ascii="Palatino Linotype" w:hAnsi="Palatino Linotype"/>
          <w:i/>
          <w:noProof/>
          <w:sz w:val="18"/>
          <w:szCs w:val="18"/>
          <w:rPrChange w:id="33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61" w:author="Thomas Erol Tavolara" w:date="2022-11-22T17:28:00Z">
            <w:rPr>
              <w:rFonts w:ascii="Palatino Linotype" w:hAnsi="Palatino Linotype"/>
              <w:noProof/>
              <w:sz w:val="18"/>
              <w:szCs w:val="18"/>
            </w:rPr>
          </w:rPrChange>
        </w:rPr>
        <w:t>multi-instance</w:t>
      </w:r>
      <w:r w:rsidRPr="009F451C">
        <w:rPr>
          <w:rFonts w:ascii="Palatino Linotype" w:hAnsi="Palatino Linotype"/>
          <w:i/>
          <w:noProof/>
          <w:sz w:val="18"/>
          <w:szCs w:val="18"/>
          <w:rPrChange w:id="33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63"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3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65"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3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67" w:author="Thomas Erol Tavolara" w:date="2022-11-22T17:28:00Z">
            <w:rPr>
              <w:rFonts w:ascii="Palatino Linotype" w:hAnsi="Palatino Linotype"/>
              <w:noProof/>
              <w:sz w:val="18"/>
              <w:szCs w:val="18"/>
            </w:rPr>
          </w:rPrChange>
        </w:rPr>
        <w:t>whole</w:t>
      </w:r>
      <w:r w:rsidRPr="009F451C">
        <w:rPr>
          <w:rFonts w:ascii="Palatino Linotype" w:hAnsi="Palatino Linotype"/>
          <w:i/>
          <w:noProof/>
          <w:sz w:val="18"/>
          <w:szCs w:val="18"/>
          <w:rPrChange w:id="33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69" w:author="Thomas Erol Tavolara" w:date="2022-11-22T17:28:00Z">
            <w:rPr>
              <w:rFonts w:ascii="Palatino Linotype" w:hAnsi="Palatino Linotype"/>
              <w:noProof/>
              <w:sz w:val="18"/>
              <w:szCs w:val="18"/>
            </w:rPr>
          </w:rPrChange>
        </w:rPr>
        <w:t>slide</w:t>
      </w:r>
      <w:r w:rsidRPr="009F451C">
        <w:rPr>
          <w:rFonts w:ascii="Palatino Linotype" w:hAnsi="Palatino Linotype"/>
          <w:i/>
          <w:noProof/>
          <w:sz w:val="18"/>
          <w:szCs w:val="18"/>
          <w:rPrChange w:id="33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71"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33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73"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33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75"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33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77"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33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79"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33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81"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33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83" w:author="Thomas Erol Tavolara" w:date="2022-11-22T17:28:00Z">
            <w:rPr>
              <w:rFonts w:ascii="Palatino Linotype" w:hAnsi="Palatino Linotype"/>
              <w:noProof/>
              <w:sz w:val="18"/>
              <w:szCs w:val="18"/>
            </w:rPr>
          </w:rPrChange>
        </w:rPr>
        <w:t>PMLR,</w:t>
      </w:r>
      <w:r w:rsidRPr="009F451C">
        <w:rPr>
          <w:rFonts w:ascii="Palatino Linotype" w:hAnsi="Palatino Linotype"/>
          <w:i/>
          <w:noProof/>
          <w:sz w:val="18"/>
          <w:szCs w:val="18"/>
          <w:rPrChange w:id="33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85" w:author="Thomas Erol Tavolara" w:date="2022-11-22T17:28:00Z">
            <w:rPr>
              <w:rFonts w:ascii="Palatino Linotype" w:hAnsi="Palatino Linotype"/>
              <w:noProof/>
              <w:sz w:val="18"/>
              <w:szCs w:val="18"/>
              <w:highlight w:val="yellow"/>
            </w:rPr>
          </w:rPrChange>
        </w:rPr>
        <w:t>Virtual, 13–15 April 2021</w:t>
      </w:r>
      <w:r w:rsidRPr="009F451C">
        <w:rPr>
          <w:rFonts w:ascii="Palatino Linotype" w:hAnsi="Palatino Linotype"/>
          <w:noProof/>
          <w:sz w:val="18"/>
          <w:szCs w:val="18"/>
          <w:rPrChange w:id="3386"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3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88"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33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90" w:author="Thomas Erol Tavolara" w:date="2022-11-22T17:28:00Z">
            <w:rPr>
              <w:rFonts w:ascii="Palatino Linotype" w:hAnsi="Palatino Linotype"/>
              <w:noProof/>
              <w:sz w:val="18"/>
              <w:szCs w:val="18"/>
            </w:rPr>
          </w:rPrChange>
        </w:rPr>
        <w:t>682–698.</w:t>
      </w:r>
    </w:p>
    <w:p w14:paraId="3E3B3E5F"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391"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392" w:author="Thomas Erol Tavolara" w:date="2022-11-22T17:28:00Z">
            <w:rPr>
              <w:rFonts w:ascii="Palatino Linotype" w:hAnsi="Palatino Linotype"/>
              <w:noProof/>
              <w:sz w:val="18"/>
              <w:szCs w:val="18"/>
            </w:rPr>
          </w:rPrChange>
        </w:rPr>
        <w:t>Zhang,</w:t>
      </w:r>
      <w:r w:rsidRPr="009F451C">
        <w:rPr>
          <w:rFonts w:ascii="Palatino Linotype" w:hAnsi="Palatino Linotype"/>
          <w:i/>
          <w:noProof/>
          <w:sz w:val="18"/>
          <w:szCs w:val="18"/>
          <w:rPrChange w:id="33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94"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33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96" w:author="Thomas Erol Tavolara" w:date="2022-11-22T17:28:00Z">
            <w:rPr>
              <w:rFonts w:ascii="Palatino Linotype" w:hAnsi="Palatino Linotype"/>
              <w:noProof/>
              <w:sz w:val="18"/>
              <w:szCs w:val="18"/>
            </w:rPr>
          </w:rPrChange>
        </w:rPr>
        <w:t>Meng,</w:t>
      </w:r>
      <w:r w:rsidRPr="009F451C">
        <w:rPr>
          <w:rFonts w:ascii="Palatino Linotype" w:hAnsi="Palatino Linotype"/>
          <w:i/>
          <w:noProof/>
          <w:sz w:val="18"/>
          <w:szCs w:val="18"/>
          <w:rPrChange w:id="33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398"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3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00" w:author="Thomas Erol Tavolara" w:date="2022-11-22T17:28:00Z">
            <w:rPr>
              <w:rFonts w:ascii="Palatino Linotype" w:hAnsi="Palatino Linotype"/>
              <w:noProof/>
              <w:sz w:val="18"/>
              <w:szCs w:val="18"/>
            </w:rPr>
          </w:rPrChange>
        </w:rPr>
        <w:t>Zhao,</w:t>
      </w:r>
      <w:r w:rsidRPr="009F451C">
        <w:rPr>
          <w:rFonts w:ascii="Palatino Linotype" w:hAnsi="Palatino Linotype"/>
          <w:i/>
          <w:noProof/>
          <w:sz w:val="18"/>
          <w:szCs w:val="18"/>
          <w:rPrChange w:id="34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02"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4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04" w:author="Thomas Erol Tavolara" w:date="2022-11-22T17:28:00Z">
            <w:rPr>
              <w:rFonts w:ascii="Palatino Linotype" w:hAnsi="Palatino Linotype"/>
              <w:noProof/>
              <w:sz w:val="18"/>
              <w:szCs w:val="18"/>
            </w:rPr>
          </w:rPrChange>
        </w:rPr>
        <w:t>Qiao,</w:t>
      </w:r>
      <w:r w:rsidRPr="009F451C">
        <w:rPr>
          <w:rFonts w:ascii="Palatino Linotype" w:hAnsi="Palatino Linotype"/>
          <w:i/>
          <w:noProof/>
          <w:sz w:val="18"/>
          <w:szCs w:val="18"/>
          <w:rPrChange w:id="34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06"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4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08" w:author="Thomas Erol Tavolara" w:date="2022-11-22T17:28:00Z">
            <w:rPr>
              <w:rFonts w:ascii="Palatino Linotype" w:hAnsi="Palatino Linotype"/>
              <w:noProof/>
              <w:sz w:val="18"/>
              <w:szCs w:val="18"/>
            </w:rPr>
          </w:rPrChange>
        </w:rPr>
        <w:t>Yang,</w:t>
      </w:r>
      <w:r w:rsidRPr="009F451C">
        <w:rPr>
          <w:rFonts w:ascii="Palatino Linotype" w:hAnsi="Palatino Linotype"/>
          <w:i/>
          <w:noProof/>
          <w:sz w:val="18"/>
          <w:szCs w:val="18"/>
          <w:rPrChange w:id="34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10"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34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12" w:author="Thomas Erol Tavolara" w:date="2022-11-22T17:28:00Z">
            <w:rPr>
              <w:rFonts w:ascii="Palatino Linotype" w:hAnsi="Palatino Linotype"/>
              <w:noProof/>
              <w:sz w:val="18"/>
              <w:szCs w:val="18"/>
            </w:rPr>
          </w:rPrChange>
        </w:rPr>
        <w:t>Coupland,</w:t>
      </w:r>
      <w:r w:rsidRPr="009F451C">
        <w:rPr>
          <w:rFonts w:ascii="Palatino Linotype" w:hAnsi="Palatino Linotype"/>
          <w:i/>
          <w:noProof/>
          <w:sz w:val="18"/>
          <w:szCs w:val="18"/>
          <w:rPrChange w:id="34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14" w:author="Thomas Erol Tavolara" w:date="2022-11-22T17:28:00Z">
            <w:rPr>
              <w:rFonts w:ascii="Palatino Linotype" w:hAnsi="Palatino Linotype"/>
              <w:noProof/>
              <w:sz w:val="18"/>
              <w:szCs w:val="18"/>
            </w:rPr>
          </w:rPrChange>
        </w:rPr>
        <w:t>S.E.;</w:t>
      </w:r>
      <w:r w:rsidRPr="009F451C">
        <w:rPr>
          <w:rFonts w:ascii="Palatino Linotype" w:hAnsi="Palatino Linotype"/>
          <w:i/>
          <w:noProof/>
          <w:sz w:val="18"/>
          <w:szCs w:val="18"/>
          <w:rPrChange w:id="34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16" w:author="Thomas Erol Tavolara" w:date="2022-11-22T17:28:00Z">
            <w:rPr>
              <w:rFonts w:ascii="Palatino Linotype" w:hAnsi="Palatino Linotype"/>
              <w:noProof/>
              <w:sz w:val="18"/>
              <w:szCs w:val="18"/>
            </w:rPr>
          </w:rPrChange>
        </w:rPr>
        <w:t>Zheng,</w:t>
      </w:r>
      <w:r w:rsidRPr="009F451C">
        <w:rPr>
          <w:rFonts w:ascii="Palatino Linotype" w:hAnsi="Palatino Linotype"/>
          <w:i/>
          <w:noProof/>
          <w:sz w:val="18"/>
          <w:szCs w:val="18"/>
          <w:rPrChange w:id="34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18"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4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20" w:author="Thomas Erol Tavolara" w:date="2022-11-22T17:28:00Z">
            <w:rPr>
              <w:rFonts w:ascii="Palatino Linotype" w:hAnsi="Palatino Linotype"/>
              <w:noProof/>
              <w:sz w:val="18"/>
              <w:szCs w:val="18"/>
            </w:rPr>
          </w:rPrChange>
        </w:rPr>
        <w:t>DTFD-MIL:</w:t>
      </w:r>
      <w:r w:rsidRPr="009F451C">
        <w:rPr>
          <w:rFonts w:ascii="Palatino Linotype" w:hAnsi="Palatino Linotype"/>
          <w:i/>
          <w:noProof/>
          <w:sz w:val="18"/>
          <w:szCs w:val="18"/>
          <w:rPrChange w:id="34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22" w:author="Thomas Erol Tavolara" w:date="2022-11-22T17:28:00Z">
            <w:rPr>
              <w:rFonts w:ascii="Palatino Linotype" w:hAnsi="Palatino Linotype"/>
              <w:noProof/>
              <w:sz w:val="18"/>
              <w:szCs w:val="18"/>
            </w:rPr>
          </w:rPrChange>
        </w:rPr>
        <w:t>Double-Tier</w:t>
      </w:r>
      <w:r w:rsidRPr="009F451C">
        <w:rPr>
          <w:rFonts w:ascii="Palatino Linotype" w:hAnsi="Palatino Linotype"/>
          <w:i/>
          <w:noProof/>
          <w:sz w:val="18"/>
          <w:szCs w:val="18"/>
          <w:rPrChange w:id="34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24" w:author="Thomas Erol Tavolara" w:date="2022-11-22T17:28:00Z">
            <w:rPr>
              <w:rFonts w:ascii="Palatino Linotype" w:hAnsi="Palatino Linotype"/>
              <w:noProof/>
              <w:sz w:val="18"/>
              <w:szCs w:val="18"/>
            </w:rPr>
          </w:rPrChange>
        </w:rPr>
        <w:t>Feature</w:t>
      </w:r>
      <w:r w:rsidRPr="009F451C">
        <w:rPr>
          <w:rFonts w:ascii="Palatino Linotype" w:hAnsi="Palatino Linotype"/>
          <w:i/>
          <w:noProof/>
          <w:sz w:val="18"/>
          <w:szCs w:val="18"/>
          <w:rPrChange w:id="34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26" w:author="Thomas Erol Tavolara" w:date="2022-11-22T17:28:00Z">
            <w:rPr>
              <w:rFonts w:ascii="Palatino Linotype" w:hAnsi="Palatino Linotype"/>
              <w:noProof/>
              <w:sz w:val="18"/>
              <w:szCs w:val="18"/>
            </w:rPr>
          </w:rPrChange>
        </w:rPr>
        <w:t>Distillation</w:t>
      </w:r>
      <w:r w:rsidRPr="009F451C">
        <w:rPr>
          <w:rFonts w:ascii="Palatino Linotype" w:hAnsi="Palatino Linotype"/>
          <w:i/>
          <w:noProof/>
          <w:sz w:val="18"/>
          <w:szCs w:val="18"/>
          <w:rPrChange w:id="34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28" w:author="Thomas Erol Tavolara" w:date="2022-11-22T17:28:00Z">
            <w:rPr>
              <w:rFonts w:ascii="Palatino Linotype" w:hAnsi="Palatino Linotype"/>
              <w:noProof/>
              <w:sz w:val="18"/>
              <w:szCs w:val="18"/>
            </w:rPr>
          </w:rPrChange>
        </w:rPr>
        <w:t>Multiple</w:t>
      </w:r>
      <w:r w:rsidRPr="009F451C">
        <w:rPr>
          <w:rFonts w:ascii="Palatino Linotype" w:hAnsi="Palatino Linotype"/>
          <w:i/>
          <w:noProof/>
          <w:sz w:val="18"/>
          <w:szCs w:val="18"/>
          <w:rPrChange w:id="34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30" w:author="Thomas Erol Tavolara" w:date="2022-11-22T17:28:00Z">
            <w:rPr>
              <w:rFonts w:ascii="Palatino Linotype" w:hAnsi="Palatino Linotype"/>
              <w:noProof/>
              <w:sz w:val="18"/>
              <w:szCs w:val="18"/>
            </w:rPr>
          </w:rPrChange>
        </w:rPr>
        <w:t>Instance</w:t>
      </w:r>
      <w:r w:rsidRPr="009F451C">
        <w:rPr>
          <w:rFonts w:ascii="Palatino Linotype" w:hAnsi="Palatino Linotype"/>
          <w:i/>
          <w:noProof/>
          <w:sz w:val="18"/>
          <w:szCs w:val="18"/>
          <w:rPrChange w:id="34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32"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4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34"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4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36" w:author="Thomas Erol Tavolara" w:date="2022-11-22T17:28:00Z">
            <w:rPr>
              <w:rFonts w:ascii="Palatino Linotype" w:hAnsi="Palatino Linotype"/>
              <w:noProof/>
              <w:sz w:val="18"/>
              <w:szCs w:val="18"/>
            </w:rPr>
          </w:rPrChange>
        </w:rPr>
        <w:t>Histopathology</w:t>
      </w:r>
      <w:r w:rsidRPr="009F451C">
        <w:rPr>
          <w:rFonts w:ascii="Palatino Linotype" w:hAnsi="Palatino Linotype"/>
          <w:i/>
          <w:noProof/>
          <w:sz w:val="18"/>
          <w:szCs w:val="18"/>
          <w:rPrChange w:id="34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38" w:author="Thomas Erol Tavolara" w:date="2022-11-22T17:28:00Z">
            <w:rPr>
              <w:rFonts w:ascii="Palatino Linotype" w:hAnsi="Palatino Linotype"/>
              <w:noProof/>
              <w:sz w:val="18"/>
              <w:szCs w:val="18"/>
            </w:rPr>
          </w:rPrChange>
        </w:rPr>
        <w:t>Whole</w:t>
      </w:r>
      <w:r w:rsidRPr="009F451C">
        <w:rPr>
          <w:rFonts w:ascii="Palatino Linotype" w:hAnsi="Palatino Linotype"/>
          <w:i/>
          <w:noProof/>
          <w:sz w:val="18"/>
          <w:szCs w:val="18"/>
          <w:rPrChange w:id="34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40" w:author="Thomas Erol Tavolara" w:date="2022-11-22T17:28:00Z">
            <w:rPr>
              <w:rFonts w:ascii="Palatino Linotype" w:hAnsi="Palatino Linotype"/>
              <w:noProof/>
              <w:sz w:val="18"/>
              <w:szCs w:val="18"/>
            </w:rPr>
          </w:rPrChange>
        </w:rPr>
        <w:t>Slide</w:t>
      </w:r>
      <w:r w:rsidRPr="009F451C">
        <w:rPr>
          <w:rFonts w:ascii="Palatino Linotype" w:hAnsi="Palatino Linotype"/>
          <w:i/>
          <w:noProof/>
          <w:sz w:val="18"/>
          <w:szCs w:val="18"/>
          <w:rPrChange w:id="34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42"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34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44"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34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46"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34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48"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34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50"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34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52"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345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54"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345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56"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345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58"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345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60" w:author="Thomas Erol Tavolara" w:date="2022-11-22T17:28:00Z">
            <w:rPr>
              <w:rFonts w:ascii="Palatino Linotype" w:hAnsi="Palatino Linotype"/>
              <w:noProof/>
              <w:sz w:val="18"/>
              <w:szCs w:val="18"/>
            </w:rPr>
          </w:rPrChange>
        </w:rPr>
        <w:t>IEEE/CVF</w:t>
      </w:r>
      <w:r w:rsidRPr="009F451C">
        <w:rPr>
          <w:rFonts w:ascii="Palatino Linotype" w:hAnsi="Palatino Linotype"/>
          <w:i/>
          <w:noProof/>
          <w:sz w:val="18"/>
          <w:szCs w:val="18"/>
          <w:rPrChange w:id="346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62"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346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64"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346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66"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346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68"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346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70"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347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72"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347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74" w:author="Thomas Erol Tavolara" w:date="2022-11-22T17:28:00Z">
            <w:rPr>
              <w:rFonts w:ascii="Palatino Linotype" w:hAnsi="Palatino Linotype"/>
              <w:noProof/>
              <w:sz w:val="18"/>
              <w:szCs w:val="18"/>
            </w:rPr>
          </w:rPrChange>
        </w:rPr>
        <w:t>Recognition,</w:t>
      </w:r>
      <w:r w:rsidRPr="009F451C">
        <w:rPr>
          <w:rFonts w:ascii="Palatino Linotype" w:hAnsi="Palatino Linotype"/>
          <w:i/>
          <w:noProof/>
          <w:sz w:val="18"/>
          <w:szCs w:val="18"/>
          <w:rPrChange w:id="347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76" w:author="Thomas Erol Tavolara" w:date="2022-11-22T17:28:00Z">
            <w:rPr>
              <w:rFonts w:ascii="Palatino Linotype" w:hAnsi="Palatino Linotype"/>
              <w:noProof/>
              <w:sz w:val="18"/>
              <w:szCs w:val="18"/>
              <w:highlight w:val="yellow"/>
            </w:rPr>
          </w:rPrChange>
        </w:rPr>
        <w:t>Vancouver, QC, Canada,</w:t>
      </w:r>
      <w:r w:rsidRPr="009F451C">
        <w:rPr>
          <w:rFonts w:ascii="Palatino Linotype" w:hAnsi="Palatino Linotype"/>
          <w:i/>
          <w:noProof/>
          <w:sz w:val="18"/>
          <w:szCs w:val="18"/>
          <w:rPrChange w:id="3477"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3478" w:author="Thomas Erol Tavolara" w:date="2022-11-22T17:28:00Z">
            <w:rPr>
              <w:rFonts w:ascii="Palatino Linotype" w:hAnsi="Palatino Linotype"/>
              <w:noProof/>
              <w:sz w:val="18"/>
              <w:szCs w:val="18"/>
              <w:highlight w:val="yellow"/>
            </w:rPr>
          </w:rPrChange>
        </w:rPr>
        <w:t>19–24 June 2022</w:t>
      </w:r>
      <w:r w:rsidRPr="009F451C">
        <w:rPr>
          <w:rFonts w:ascii="Palatino Linotype" w:hAnsi="Palatino Linotype"/>
          <w:noProof/>
          <w:sz w:val="18"/>
          <w:szCs w:val="18"/>
          <w:rPrChange w:id="3479"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4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81"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34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83" w:author="Thomas Erol Tavolara" w:date="2022-11-22T17:28:00Z">
            <w:rPr>
              <w:rFonts w:ascii="Palatino Linotype" w:hAnsi="Palatino Linotype"/>
              <w:noProof/>
              <w:sz w:val="18"/>
              <w:szCs w:val="18"/>
            </w:rPr>
          </w:rPrChange>
        </w:rPr>
        <w:t>18802–18812.</w:t>
      </w:r>
    </w:p>
    <w:p w14:paraId="01D4A4AC"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484"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485" w:author="Thomas Erol Tavolara" w:date="2022-11-22T17:28:00Z">
            <w:rPr>
              <w:rFonts w:ascii="Palatino Linotype" w:hAnsi="Palatino Linotype"/>
              <w:noProof/>
              <w:sz w:val="18"/>
              <w:szCs w:val="18"/>
            </w:rPr>
          </w:rPrChange>
        </w:rPr>
        <w:t>Javed,</w:t>
      </w:r>
      <w:r w:rsidRPr="009F451C">
        <w:rPr>
          <w:rFonts w:ascii="Palatino Linotype" w:hAnsi="Palatino Linotype"/>
          <w:i/>
          <w:noProof/>
          <w:sz w:val="18"/>
          <w:szCs w:val="18"/>
          <w:rPrChange w:id="34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87" w:author="Thomas Erol Tavolara" w:date="2022-11-22T17:28:00Z">
            <w:rPr>
              <w:rFonts w:ascii="Palatino Linotype" w:hAnsi="Palatino Linotype"/>
              <w:noProof/>
              <w:sz w:val="18"/>
              <w:szCs w:val="18"/>
            </w:rPr>
          </w:rPrChange>
        </w:rPr>
        <w:t>S.A.;</w:t>
      </w:r>
      <w:r w:rsidRPr="009F451C">
        <w:rPr>
          <w:rFonts w:ascii="Palatino Linotype" w:hAnsi="Palatino Linotype"/>
          <w:i/>
          <w:noProof/>
          <w:sz w:val="18"/>
          <w:szCs w:val="18"/>
          <w:rPrChange w:id="34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89" w:author="Thomas Erol Tavolara" w:date="2022-11-22T17:28:00Z">
            <w:rPr>
              <w:rFonts w:ascii="Palatino Linotype" w:hAnsi="Palatino Linotype"/>
              <w:noProof/>
              <w:sz w:val="18"/>
              <w:szCs w:val="18"/>
            </w:rPr>
          </w:rPrChange>
        </w:rPr>
        <w:t>Juyal,</w:t>
      </w:r>
      <w:r w:rsidRPr="009F451C">
        <w:rPr>
          <w:rFonts w:ascii="Palatino Linotype" w:hAnsi="Palatino Linotype"/>
          <w:i/>
          <w:noProof/>
          <w:sz w:val="18"/>
          <w:szCs w:val="18"/>
          <w:rPrChange w:id="34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91"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34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93" w:author="Thomas Erol Tavolara" w:date="2022-11-22T17:28:00Z">
            <w:rPr>
              <w:rFonts w:ascii="Palatino Linotype" w:hAnsi="Palatino Linotype"/>
              <w:noProof/>
              <w:sz w:val="18"/>
              <w:szCs w:val="18"/>
            </w:rPr>
          </w:rPrChange>
        </w:rPr>
        <w:t>Padigela,</w:t>
      </w:r>
      <w:r w:rsidRPr="009F451C">
        <w:rPr>
          <w:rFonts w:ascii="Palatino Linotype" w:hAnsi="Palatino Linotype"/>
          <w:i/>
          <w:noProof/>
          <w:sz w:val="18"/>
          <w:szCs w:val="18"/>
          <w:rPrChange w:id="34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95"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34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97" w:author="Thomas Erol Tavolara" w:date="2022-11-22T17:28:00Z">
            <w:rPr>
              <w:rFonts w:ascii="Palatino Linotype" w:hAnsi="Palatino Linotype"/>
              <w:noProof/>
              <w:sz w:val="18"/>
              <w:szCs w:val="18"/>
            </w:rPr>
          </w:rPrChange>
        </w:rPr>
        <w:t>Taylor-Weiner,</w:t>
      </w:r>
      <w:r w:rsidRPr="009F451C">
        <w:rPr>
          <w:rFonts w:ascii="Palatino Linotype" w:hAnsi="Palatino Linotype"/>
          <w:i/>
          <w:noProof/>
          <w:sz w:val="18"/>
          <w:szCs w:val="18"/>
          <w:rPrChange w:id="34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499"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35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01" w:author="Thomas Erol Tavolara" w:date="2022-11-22T17:28:00Z">
            <w:rPr>
              <w:rFonts w:ascii="Palatino Linotype" w:hAnsi="Palatino Linotype"/>
              <w:noProof/>
              <w:sz w:val="18"/>
              <w:szCs w:val="18"/>
            </w:rPr>
          </w:rPrChange>
        </w:rPr>
        <w:t>Yu,</w:t>
      </w:r>
      <w:r w:rsidRPr="009F451C">
        <w:rPr>
          <w:rFonts w:ascii="Palatino Linotype" w:hAnsi="Palatino Linotype"/>
          <w:i/>
          <w:noProof/>
          <w:sz w:val="18"/>
          <w:szCs w:val="18"/>
          <w:rPrChange w:id="35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03" w:author="Thomas Erol Tavolara" w:date="2022-11-22T17:28:00Z">
            <w:rPr>
              <w:rFonts w:ascii="Palatino Linotype" w:hAnsi="Palatino Linotype"/>
              <w:noProof/>
              <w:sz w:val="18"/>
              <w:szCs w:val="18"/>
            </w:rPr>
          </w:rPrChange>
        </w:rPr>
        <w:t>L.;</w:t>
      </w:r>
      <w:r w:rsidRPr="009F451C">
        <w:rPr>
          <w:rFonts w:ascii="Palatino Linotype" w:hAnsi="Palatino Linotype"/>
          <w:i/>
          <w:noProof/>
          <w:sz w:val="18"/>
          <w:szCs w:val="18"/>
          <w:rPrChange w:id="35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05" w:author="Thomas Erol Tavolara" w:date="2022-11-22T17:28:00Z">
            <w:rPr>
              <w:rFonts w:ascii="Palatino Linotype" w:hAnsi="Palatino Linotype"/>
              <w:noProof/>
              <w:sz w:val="18"/>
              <w:szCs w:val="18"/>
            </w:rPr>
          </w:rPrChange>
        </w:rPr>
        <w:t>Prakash,</w:t>
      </w:r>
      <w:r w:rsidRPr="009F451C">
        <w:rPr>
          <w:rFonts w:ascii="Palatino Linotype" w:hAnsi="Palatino Linotype"/>
          <w:i/>
          <w:noProof/>
          <w:sz w:val="18"/>
          <w:szCs w:val="18"/>
          <w:rPrChange w:id="35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07"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35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09" w:author="Thomas Erol Tavolara" w:date="2022-11-22T17:28:00Z">
            <w:rPr>
              <w:rFonts w:ascii="Palatino Linotype" w:hAnsi="Palatino Linotype"/>
              <w:noProof/>
              <w:sz w:val="18"/>
              <w:szCs w:val="18"/>
            </w:rPr>
          </w:rPrChange>
        </w:rPr>
        <w:t>Additive</w:t>
      </w:r>
      <w:r w:rsidRPr="009F451C">
        <w:rPr>
          <w:rFonts w:ascii="Palatino Linotype" w:hAnsi="Palatino Linotype"/>
          <w:i/>
          <w:noProof/>
          <w:sz w:val="18"/>
          <w:szCs w:val="18"/>
          <w:rPrChange w:id="35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11" w:author="Thomas Erol Tavolara" w:date="2022-11-22T17:28:00Z">
            <w:rPr>
              <w:rFonts w:ascii="Palatino Linotype" w:hAnsi="Palatino Linotype"/>
              <w:noProof/>
              <w:sz w:val="18"/>
              <w:szCs w:val="18"/>
            </w:rPr>
          </w:rPrChange>
        </w:rPr>
        <w:t>MIL:</w:t>
      </w:r>
      <w:r w:rsidRPr="009F451C">
        <w:rPr>
          <w:rFonts w:ascii="Palatino Linotype" w:hAnsi="Palatino Linotype"/>
          <w:i/>
          <w:noProof/>
          <w:sz w:val="18"/>
          <w:szCs w:val="18"/>
          <w:rPrChange w:id="35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13" w:author="Thomas Erol Tavolara" w:date="2022-11-22T17:28:00Z">
            <w:rPr>
              <w:rFonts w:ascii="Palatino Linotype" w:hAnsi="Palatino Linotype"/>
              <w:noProof/>
              <w:sz w:val="18"/>
              <w:szCs w:val="18"/>
            </w:rPr>
          </w:rPrChange>
        </w:rPr>
        <w:t>Intrinsic</w:t>
      </w:r>
      <w:r w:rsidRPr="009F451C">
        <w:rPr>
          <w:rFonts w:ascii="Palatino Linotype" w:hAnsi="Palatino Linotype"/>
          <w:i/>
          <w:noProof/>
          <w:sz w:val="18"/>
          <w:szCs w:val="18"/>
          <w:rPrChange w:id="35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15" w:author="Thomas Erol Tavolara" w:date="2022-11-22T17:28:00Z">
            <w:rPr>
              <w:rFonts w:ascii="Palatino Linotype" w:hAnsi="Palatino Linotype"/>
              <w:noProof/>
              <w:sz w:val="18"/>
              <w:szCs w:val="18"/>
            </w:rPr>
          </w:rPrChange>
        </w:rPr>
        <w:t>Interpretability</w:t>
      </w:r>
      <w:r w:rsidRPr="009F451C">
        <w:rPr>
          <w:rFonts w:ascii="Palatino Linotype" w:hAnsi="Palatino Linotype"/>
          <w:i/>
          <w:noProof/>
          <w:sz w:val="18"/>
          <w:szCs w:val="18"/>
          <w:rPrChange w:id="35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17"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5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19" w:author="Thomas Erol Tavolara" w:date="2022-11-22T17:28:00Z">
            <w:rPr>
              <w:rFonts w:ascii="Palatino Linotype" w:hAnsi="Palatino Linotype"/>
              <w:noProof/>
              <w:sz w:val="18"/>
              <w:szCs w:val="18"/>
            </w:rPr>
          </w:rPrChange>
        </w:rPr>
        <w:t>Pathology.</w:t>
      </w:r>
      <w:r w:rsidRPr="009F451C">
        <w:rPr>
          <w:rFonts w:ascii="Palatino Linotype" w:hAnsi="Palatino Linotype"/>
          <w:i/>
          <w:noProof/>
          <w:sz w:val="18"/>
          <w:szCs w:val="18"/>
          <w:rPrChange w:id="3520" w:author="Thomas Erol Tavolara" w:date="2022-11-22T17:28:00Z">
            <w:rPr>
              <w:rFonts w:ascii="Palatino Linotype" w:hAnsi="Palatino Linotype"/>
              <w:i/>
              <w:noProof/>
              <w:sz w:val="18"/>
              <w:szCs w:val="18"/>
            </w:rPr>
          </w:rPrChange>
        </w:rPr>
        <w:t xml:space="preserve"> arXiv Prepr. </w:t>
      </w:r>
      <w:r w:rsidRPr="009F451C">
        <w:rPr>
          <w:rFonts w:ascii="Palatino Linotype" w:hAnsi="Palatino Linotype"/>
          <w:b/>
          <w:noProof/>
          <w:sz w:val="18"/>
          <w:szCs w:val="18"/>
          <w:rPrChange w:id="3521" w:author="Thomas Erol Tavolara" w:date="2022-11-22T17:28:00Z">
            <w:rPr>
              <w:rFonts w:ascii="Palatino Linotype" w:hAnsi="Palatino Linotype"/>
              <w:b/>
              <w:noProof/>
              <w:sz w:val="18"/>
              <w:szCs w:val="18"/>
            </w:rPr>
          </w:rPrChange>
        </w:rPr>
        <w:t>2022</w:t>
      </w:r>
      <w:r w:rsidRPr="009F451C">
        <w:rPr>
          <w:rFonts w:ascii="Palatino Linotype" w:hAnsi="Palatino Linotype"/>
          <w:noProof/>
          <w:sz w:val="18"/>
          <w:szCs w:val="18"/>
          <w:rPrChange w:id="3522" w:author="Thomas Erol Tavolara" w:date="2022-11-22T17:28:00Z">
            <w:rPr>
              <w:rFonts w:ascii="Palatino Linotype" w:hAnsi="Palatino Linotype"/>
              <w:noProof/>
              <w:sz w:val="18"/>
              <w:szCs w:val="18"/>
            </w:rPr>
          </w:rPrChange>
        </w:rPr>
        <w:t xml:space="preserve">, </w:t>
      </w:r>
      <w:r w:rsidRPr="009F451C">
        <w:rPr>
          <w:rFonts w:ascii="Palatino Linotype" w:hAnsi="Palatino Linotype"/>
          <w:iCs/>
          <w:noProof/>
          <w:sz w:val="18"/>
          <w:szCs w:val="18"/>
          <w:rPrChange w:id="3523" w:author="Thomas Erol Tavolara" w:date="2022-11-22T17:28:00Z">
            <w:rPr>
              <w:rFonts w:ascii="Palatino Linotype" w:hAnsi="Palatino Linotype"/>
              <w:iCs/>
              <w:noProof/>
              <w:sz w:val="18"/>
              <w:szCs w:val="18"/>
            </w:rPr>
          </w:rPrChange>
        </w:rPr>
        <w:t>arXiv:2206.01794.</w:t>
      </w:r>
    </w:p>
    <w:p w14:paraId="55BE0C03"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524"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525" w:author="Thomas Erol Tavolara" w:date="2022-11-22T17:28:00Z">
            <w:rPr>
              <w:rFonts w:ascii="Palatino Linotype" w:hAnsi="Palatino Linotype"/>
              <w:noProof/>
              <w:sz w:val="18"/>
              <w:szCs w:val="18"/>
            </w:rPr>
          </w:rPrChange>
        </w:rPr>
        <w:t>Qu,</w:t>
      </w:r>
      <w:r w:rsidRPr="009F451C">
        <w:rPr>
          <w:rFonts w:ascii="Palatino Linotype" w:hAnsi="Palatino Linotype"/>
          <w:i/>
          <w:noProof/>
          <w:sz w:val="18"/>
          <w:szCs w:val="18"/>
          <w:rPrChange w:id="35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27" w:author="Thomas Erol Tavolara" w:date="2022-11-22T17:28:00Z">
            <w:rPr>
              <w:rFonts w:ascii="Palatino Linotype" w:hAnsi="Palatino Linotype"/>
              <w:noProof/>
              <w:sz w:val="18"/>
              <w:szCs w:val="18"/>
            </w:rPr>
          </w:rPrChange>
        </w:rPr>
        <w:t>L.;</w:t>
      </w:r>
      <w:r w:rsidRPr="009F451C">
        <w:rPr>
          <w:rFonts w:ascii="Palatino Linotype" w:hAnsi="Palatino Linotype"/>
          <w:i/>
          <w:noProof/>
          <w:sz w:val="18"/>
          <w:szCs w:val="18"/>
          <w:rPrChange w:id="35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29" w:author="Thomas Erol Tavolara" w:date="2022-11-22T17:28:00Z">
            <w:rPr>
              <w:rFonts w:ascii="Palatino Linotype" w:hAnsi="Palatino Linotype"/>
              <w:noProof/>
              <w:sz w:val="18"/>
              <w:szCs w:val="18"/>
            </w:rPr>
          </w:rPrChange>
        </w:rPr>
        <w:t>Luo,</w:t>
      </w:r>
      <w:r w:rsidRPr="009F451C">
        <w:rPr>
          <w:rFonts w:ascii="Palatino Linotype" w:hAnsi="Palatino Linotype"/>
          <w:i/>
          <w:noProof/>
          <w:sz w:val="18"/>
          <w:szCs w:val="18"/>
          <w:rPrChange w:id="35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31"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35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33" w:author="Thomas Erol Tavolara" w:date="2022-11-22T17:28:00Z">
            <w:rPr>
              <w:rFonts w:ascii="Palatino Linotype" w:hAnsi="Palatino Linotype"/>
              <w:noProof/>
              <w:sz w:val="18"/>
              <w:szCs w:val="18"/>
            </w:rPr>
          </w:rPrChange>
        </w:rPr>
        <w:t>Liu,</w:t>
      </w:r>
      <w:r w:rsidRPr="009F451C">
        <w:rPr>
          <w:rFonts w:ascii="Palatino Linotype" w:hAnsi="Palatino Linotype"/>
          <w:i/>
          <w:noProof/>
          <w:sz w:val="18"/>
          <w:szCs w:val="18"/>
          <w:rPrChange w:id="35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35"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35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37" w:author="Thomas Erol Tavolara" w:date="2022-11-22T17:28:00Z">
            <w:rPr>
              <w:rFonts w:ascii="Palatino Linotype" w:hAnsi="Palatino Linotype"/>
              <w:noProof/>
              <w:sz w:val="18"/>
              <w:szCs w:val="18"/>
            </w:rPr>
          </w:rPrChange>
        </w:rPr>
        <w:t>Wang,</w:t>
      </w:r>
      <w:r w:rsidRPr="009F451C">
        <w:rPr>
          <w:rFonts w:ascii="Palatino Linotype" w:hAnsi="Palatino Linotype"/>
          <w:i/>
          <w:noProof/>
          <w:sz w:val="18"/>
          <w:szCs w:val="18"/>
          <w:rPrChange w:id="35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39"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5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41" w:author="Thomas Erol Tavolara" w:date="2022-11-22T17:28:00Z">
            <w:rPr>
              <w:rFonts w:ascii="Palatino Linotype" w:hAnsi="Palatino Linotype"/>
              <w:noProof/>
              <w:sz w:val="18"/>
              <w:szCs w:val="18"/>
            </w:rPr>
          </w:rPrChange>
        </w:rPr>
        <w:t>Song,</w:t>
      </w:r>
      <w:r w:rsidRPr="009F451C">
        <w:rPr>
          <w:rFonts w:ascii="Palatino Linotype" w:hAnsi="Palatino Linotype"/>
          <w:i/>
          <w:noProof/>
          <w:sz w:val="18"/>
          <w:szCs w:val="18"/>
          <w:rPrChange w:id="35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43" w:author="Thomas Erol Tavolara" w:date="2022-11-22T17:28:00Z">
            <w:rPr>
              <w:rFonts w:ascii="Palatino Linotype" w:hAnsi="Palatino Linotype"/>
              <w:noProof/>
              <w:sz w:val="18"/>
              <w:szCs w:val="18"/>
            </w:rPr>
          </w:rPrChange>
        </w:rPr>
        <w:t>Z.</w:t>
      </w:r>
      <w:r w:rsidRPr="009F451C">
        <w:rPr>
          <w:rFonts w:ascii="Palatino Linotype" w:hAnsi="Palatino Linotype"/>
          <w:i/>
          <w:noProof/>
          <w:sz w:val="18"/>
          <w:szCs w:val="18"/>
          <w:rPrChange w:id="35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45" w:author="Thomas Erol Tavolara" w:date="2022-11-22T17:28:00Z">
            <w:rPr>
              <w:rFonts w:ascii="Palatino Linotype" w:hAnsi="Palatino Linotype"/>
              <w:noProof/>
              <w:sz w:val="18"/>
              <w:szCs w:val="18"/>
            </w:rPr>
          </w:rPrChange>
        </w:rPr>
        <w:t>DGMIL:</w:t>
      </w:r>
      <w:r w:rsidRPr="009F451C">
        <w:rPr>
          <w:rFonts w:ascii="Palatino Linotype" w:hAnsi="Palatino Linotype"/>
          <w:i/>
          <w:noProof/>
          <w:sz w:val="18"/>
          <w:szCs w:val="18"/>
          <w:rPrChange w:id="35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47" w:author="Thomas Erol Tavolara" w:date="2022-11-22T17:28:00Z">
            <w:rPr>
              <w:rFonts w:ascii="Palatino Linotype" w:hAnsi="Palatino Linotype"/>
              <w:noProof/>
              <w:sz w:val="18"/>
              <w:szCs w:val="18"/>
            </w:rPr>
          </w:rPrChange>
        </w:rPr>
        <w:t>Distribution</w:t>
      </w:r>
      <w:r w:rsidRPr="009F451C">
        <w:rPr>
          <w:rFonts w:ascii="Palatino Linotype" w:hAnsi="Palatino Linotype"/>
          <w:i/>
          <w:noProof/>
          <w:sz w:val="18"/>
          <w:szCs w:val="18"/>
          <w:rPrChange w:id="35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49" w:author="Thomas Erol Tavolara" w:date="2022-11-22T17:28:00Z">
            <w:rPr>
              <w:rFonts w:ascii="Palatino Linotype" w:hAnsi="Palatino Linotype"/>
              <w:noProof/>
              <w:sz w:val="18"/>
              <w:szCs w:val="18"/>
            </w:rPr>
          </w:rPrChange>
        </w:rPr>
        <w:t>Guided</w:t>
      </w:r>
      <w:r w:rsidRPr="009F451C">
        <w:rPr>
          <w:rFonts w:ascii="Palatino Linotype" w:hAnsi="Palatino Linotype"/>
          <w:i/>
          <w:noProof/>
          <w:sz w:val="18"/>
          <w:szCs w:val="18"/>
          <w:rPrChange w:id="35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51" w:author="Thomas Erol Tavolara" w:date="2022-11-22T17:28:00Z">
            <w:rPr>
              <w:rFonts w:ascii="Palatino Linotype" w:hAnsi="Palatino Linotype"/>
              <w:noProof/>
              <w:sz w:val="18"/>
              <w:szCs w:val="18"/>
            </w:rPr>
          </w:rPrChange>
        </w:rPr>
        <w:t>Multiple</w:t>
      </w:r>
      <w:r w:rsidRPr="009F451C">
        <w:rPr>
          <w:rFonts w:ascii="Palatino Linotype" w:hAnsi="Palatino Linotype"/>
          <w:i/>
          <w:noProof/>
          <w:sz w:val="18"/>
          <w:szCs w:val="18"/>
          <w:rPrChange w:id="35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53" w:author="Thomas Erol Tavolara" w:date="2022-11-22T17:28:00Z">
            <w:rPr>
              <w:rFonts w:ascii="Palatino Linotype" w:hAnsi="Palatino Linotype"/>
              <w:noProof/>
              <w:sz w:val="18"/>
              <w:szCs w:val="18"/>
            </w:rPr>
          </w:rPrChange>
        </w:rPr>
        <w:t>Instance</w:t>
      </w:r>
      <w:r w:rsidRPr="009F451C">
        <w:rPr>
          <w:rFonts w:ascii="Palatino Linotype" w:hAnsi="Palatino Linotype"/>
          <w:i/>
          <w:noProof/>
          <w:sz w:val="18"/>
          <w:szCs w:val="18"/>
          <w:rPrChange w:id="35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55"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5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57"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5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59" w:author="Thomas Erol Tavolara" w:date="2022-11-22T17:28:00Z">
            <w:rPr>
              <w:rFonts w:ascii="Palatino Linotype" w:hAnsi="Palatino Linotype"/>
              <w:noProof/>
              <w:sz w:val="18"/>
              <w:szCs w:val="18"/>
            </w:rPr>
          </w:rPrChange>
        </w:rPr>
        <w:t>Whole</w:t>
      </w:r>
      <w:r w:rsidRPr="009F451C">
        <w:rPr>
          <w:rFonts w:ascii="Palatino Linotype" w:hAnsi="Palatino Linotype"/>
          <w:i/>
          <w:noProof/>
          <w:sz w:val="18"/>
          <w:szCs w:val="18"/>
          <w:rPrChange w:id="35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61" w:author="Thomas Erol Tavolara" w:date="2022-11-22T17:28:00Z">
            <w:rPr>
              <w:rFonts w:ascii="Palatino Linotype" w:hAnsi="Palatino Linotype"/>
              <w:noProof/>
              <w:sz w:val="18"/>
              <w:szCs w:val="18"/>
            </w:rPr>
          </w:rPrChange>
        </w:rPr>
        <w:t>Slide</w:t>
      </w:r>
      <w:r w:rsidRPr="009F451C">
        <w:rPr>
          <w:rFonts w:ascii="Palatino Linotype" w:hAnsi="Palatino Linotype"/>
          <w:i/>
          <w:noProof/>
          <w:sz w:val="18"/>
          <w:szCs w:val="18"/>
          <w:rPrChange w:id="35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63"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35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65"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35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67"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35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69"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35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71"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35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73"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35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75" w:author="Thomas Erol Tavolara" w:date="2022-11-22T17:28:00Z">
            <w:rPr>
              <w:rFonts w:ascii="Palatino Linotype" w:hAnsi="Palatino Linotype"/>
              <w:noProof/>
              <w:sz w:val="18"/>
              <w:szCs w:val="18"/>
            </w:rPr>
          </w:rPrChange>
        </w:rPr>
        <w:t>International</w:t>
      </w:r>
      <w:r w:rsidRPr="009F451C">
        <w:rPr>
          <w:rFonts w:ascii="Palatino Linotype" w:hAnsi="Palatino Linotype"/>
          <w:i/>
          <w:noProof/>
          <w:sz w:val="18"/>
          <w:szCs w:val="18"/>
          <w:rPrChange w:id="35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77"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35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79"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35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81" w:author="Thomas Erol Tavolara" w:date="2022-11-22T17:28:00Z">
            <w:rPr>
              <w:rFonts w:ascii="Palatino Linotype" w:hAnsi="Palatino Linotype"/>
              <w:noProof/>
              <w:sz w:val="18"/>
              <w:szCs w:val="18"/>
            </w:rPr>
          </w:rPrChange>
        </w:rPr>
        <w:t>Medical</w:t>
      </w:r>
      <w:r w:rsidRPr="009F451C">
        <w:rPr>
          <w:rFonts w:ascii="Palatino Linotype" w:hAnsi="Palatino Linotype"/>
          <w:i/>
          <w:noProof/>
          <w:sz w:val="18"/>
          <w:szCs w:val="18"/>
          <w:rPrChange w:id="35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83" w:author="Thomas Erol Tavolara" w:date="2022-11-22T17:28:00Z">
            <w:rPr>
              <w:rFonts w:ascii="Palatino Linotype" w:hAnsi="Palatino Linotype"/>
              <w:noProof/>
              <w:sz w:val="18"/>
              <w:szCs w:val="18"/>
            </w:rPr>
          </w:rPrChange>
        </w:rPr>
        <w:t>Image</w:t>
      </w:r>
      <w:r w:rsidRPr="009F451C">
        <w:rPr>
          <w:rFonts w:ascii="Palatino Linotype" w:hAnsi="Palatino Linotype"/>
          <w:i/>
          <w:noProof/>
          <w:sz w:val="18"/>
          <w:szCs w:val="18"/>
          <w:rPrChange w:id="35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85" w:author="Thomas Erol Tavolara" w:date="2022-11-22T17:28:00Z">
            <w:rPr>
              <w:rFonts w:ascii="Palatino Linotype" w:hAnsi="Palatino Linotype"/>
              <w:noProof/>
              <w:sz w:val="18"/>
              <w:szCs w:val="18"/>
            </w:rPr>
          </w:rPrChange>
        </w:rPr>
        <w:t>Computing</w:t>
      </w:r>
      <w:r w:rsidRPr="009F451C">
        <w:rPr>
          <w:rFonts w:ascii="Palatino Linotype" w:hAnsi="Palatino Linotype"/>
          <w:i/>
          <w:noProof/>
          <w:sz w:val="18"/>
          <w:szCs w:val="18"/>
          <w:rPrChange w:id="35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87"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35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89" w:author="Thomas Erol Tavolara" w:date="2022-11-22T17:28:00Z">
            <w:rPr>
              <w:rFonts w:ascii="Palatino Linotype" w:hAnsi="Palatino Linotype"/>
              <w:noProof/>
              <w:sz w:val="18"/>
              <w:szCs w:val="18"/>
            </w:rPr>
          </w:rPrChange>
        </w:rPr>
        <w:t>Computer-Assisted</w:t>
      </w:r>
      <w:r w:rsidRPr="009F451C">
        <w:rPr>
          <w:rFonts w:ascii="Palatino Linotype" w:hAnsi="Palatino Linotype"/>
          <w:i/>
          <w:noProof/>
          <w:sz w:val="18"/>
          <w:szCs w:val="18"/>
          <w:rPrChange w:id="35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91" w:author="Thomas Erol Tavolara" w:date="2022-11-22T17:28:00Z">
            <w:rPr>
              <w:rFonts w:ascii="Palatino Linotype" w:hAnsi="Palatino Linotype"/>
              <w:noProof/>
              <w:sz w:val="18"/>
              <w:szCs w:val="18"/>
            </w:rPr>
          </w:rPrChange>
        </w:rPr>
        <w:t>Intervention,</w:t>
      </w:r>
      <w:r w:rsidRPr="009F451C">
        <w:rPr>
          <w:rFonts w:ascii="Palatino Linotype" w:hAnsi="Palatino Linotype"/>
          <w:i/>
          <w:noProof/>
          <w:sz w:val="18"/>
          <w:szCs w:val="18"/>
          <w:rPrChange w:id="35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93" w:author="Thomas Erol Tavolara" w:date="2022-11-22T17:28:00Z">
            <w:rPr>
              <w:rFonts w:ascii="Palatino Linotype" w:hAnsi="Palatino Linotype"/>
              <w:noProof/>
              <w:sz w:val="18"/>
              <w:szCs w:val="18"/>
              <w:highlight w:val="yellow"/>
            </w:rPr>
          </w:rPrChange>
        </w:rPr>
        <w:t>Singapore, 18–22 September 2022</w:t>
      </w:r>
      <w:r w:rsidRPr="009F451C">
        <w:rPr>
          <w:rFonts w:ascii="Palatino Linotype" w:hAnsi="Palatino Linotype"/>
          <w:noProof/>
          <w:sz w:val="18"/>
          <w:szCs w:val="18"/>
          <w:rPrChange w:id="3594"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5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96"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35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598" w:author="Thomas Erol Tavolara" w:date="2022-11-22T17:28:00Z">
            <w:rPr>
              <w:rFonts w:ascii="Palatino Linotype" w:hAnsi="Palatino Linotype"/>
              <w:noProof/>
              <w:sz w:val="18"/>
              <w:szCs w:val="18"/>
            </w:rPr>
          </w:rPrChange>
        </w:rPr>
        <w:t>24–34.</w:t>
      </w:r>
    </w:p>
    <w:p w14:paraId="76DFAB67"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599"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600" w:author="Thomas Erol Tavolara" w:date="2022-11-22T17:28:00Z">
            <w:rPr>
              <w:rFonts w:ascii="Palatino Linotype" w:hAnsi="Palatino Linotype"/>
              <w:noProof/>
              <w:sz w:val="18"/>
              <w:szCs w:val="18"/>
            </w:rPr>
          </w:rPrChange>
        </w:rPr>
        <w:t>Weinstein,</w:t>
      </w:r>
      <w:r w:rsidRPr="009F451C">
        <w:rPr>
          <w:rFonts w:ascii="Palatino Linotype" w:hAnsi="Palatino Linotype"/>
          <w:i/>
          <w:noProof/>
          <w:sz w:val="18"/>
          <w:szCs w:val="18"/>
          <w:rPrChange w:id="36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02" w:author="Thomas Erol Tavolara" w:date="2022-11-22T17:28:00Z">
            <w:rPr>
              <w:rFonts w:ascii="Palatino Linotype" w:hAnsi="Palatino Linotype"/>
              <w:noProof/>
              <w:sz w:val="18"/>
              <w:szCs w:val="18"/>
            </w:rPr>
          </w:rPrChange>
        </w:rPr>
        <w:t>J.N.;</w:t>
      </w:r>
      <w:r w:rsidRPr="009F451C">
        <w:rPr>
          <w:rFonts w:ascii="Palatino Linotype" w:hAnsi="Palatino Linotype"/>
          <w:i/>
          <w:noProof/>
          <w:sz w:val="18"/>
          <w:szCs w:val="18"/>
          <w:rPrChange w:id="36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04" w:author="Thomas Erol Tavolara" w:date="2022-11-22T17:28:00Z">
            <w:rPr>
              <w:rFonts w:ascii="Palatino Linotype" w:hAnsi="Palatino Linotype"/>
              <w:noProof/>
              <w:sz w:val="18"/>
              <w:szCs w:val="18"/>
            </w:rPr>
          </w:rPrChange>
        </w:rPr>
        <w:t>Collisson,</w:t>
      </w:r>
      <w:r w:rsidRPr="009F451C">
        <w:rPr>
          <w:rFonts w:ascii="Palatino Linotype" w:hAnsi="Palatino Linotype"/>
          <w:i/>
          <w:noProof/>
          <w:sz w:val="18"/>
          <w:szCs w:val="18"/>
          <w:rPrChange w:id="36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06" w:author="Thomas Erol Tavolara" w:date="2022-11-22T17:28:00Z">
            <w:rPr>
              <w:rFonts w:ascii="Palatino Linotype" w:hAnsi="Palatino Linotype"/>
              <w:noProof/>
              <w:sz w:val="18"/>
              <w:szCs w:val="18"/>
            </w:rPr>
          </w:rPrChange>
        </w:rPr>
        <w:t>E.A.;</w:t>
      </w:r>
      <w:r w:rsidRPr="009F451C">
        <w:rPr>
          <w:rFonts w:ascii="Palatino Linotype" w:hAnsi="Palatino Linotype"/>
          <w:i/>
          <w:noProof/>
          <w:sz w:val="18"/>
          <w:szCs w:val="18"/>
          <w:rPrChange w:id="36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08" w:author="Thomas Erol Tavolara" w:date="2022-11-22T17:28:00Z">
            <w:rPr>
              <w:rFonts w:ascii="Palatino Linotype" w:hAnsi="Palatino Linotype"/>
              <w:noProof/>
              <w:sz w:val="18"/>
              <w:szCs w:val="18"/>
            </w:rPr>
          </w:rPrChange>
        </w:rPr>
        <w:t>Mills,</w:t>
      </w:r>
      <w:r w:rsidRPr="009F451C">
        <w:rPr>
          <w:rFonts w:ascii="Palatino Linotype" w:hAnsi="Palatino Linotype"/>
          <w:i/>
          <w:noProof/>
          <w:sz w:val="18"/>
          <w:szCs w:val="18"/>
          <w:rPrChange w:id="36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10" w:author="Thomas Erol Tavolara" w:date="2022-11-22T17:28:00Z">
            <w:rPr>
              <w:rFonts w:ascii="Palatino Linotype" w:hAnsi="Palatino Linotype"/>
              <w:noProof/>
              <w:sz w:val="18"/>
              <w:szCs w:val="18"/>
            </w:rPr>
          </w:rPrChange>
        </w:rPr>
        <w:t>G.B.;</w:t>
      </w:r>
      <w:r w:rsidRPr="009F451C">
        <w:rPr>
          <w:rFonts w:ascii="Palatino Linotype" w:hAnsi="Palatino Linotype"/>
          <w:i/>
          <w:noProof/>
          <w:sz w:val="18"/>
          <w:szCs w:val="18"/>
          <w:rPrChange w:id="36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12" w:author="Thomas Erol Tavolara" w:date="2022-11-22T17:28:00Z">
            <w:rPr>
              <w:rFonts w:ascii="Palatino Linotype" w:hAnsi="Palatino Linotype"/>
              <w:noProof/>
              <w:sz w:val="18"/>
              <w:szCs w:val="18"/>
            </w:rPr>
          </w:rPrChange>
        </w:rPr>
        <w:t>Shaw,</w:t>
      </w:r>
      <w:r w:rsidRPr="009F451C">
        <w:rPr>
          <w:rFonts w:ascii="Palatino Linotype" w:hAnsi="Palatino Linotype"/>
          <w:i/>
          <w:noProof/>
          <w:sz w:val="18"/>
          <w:szCs w:val="18"/>
          <w:rPrChange w:id="36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14" w:author="Thomas Erol Tavolara" w:date="2022-11-22T17:28:00Z">
            <w:rPr>
              <w:rFonts w:ascii="Palatino Linotype" w:hAnsi="Palatino Linotype"/>
              <w:noProof/>
              <w:sz w:val="18"/>
              <w:szCs w:val="18"/>
            </w:rPr>
          </w:rPrChange>
        </w:rPr>
        <w:t>K.R.;</w:t>
      </w:r>
      <w:r w:rsidRPr="009F451C">
        <w:rPr>
          <w:rFonts w:ascii="Palatino Linotype" w:hAnsi="Palatino Linotype"/>
          <w:i/>
          <w:noProof/>
          <w:sz w:val="18"/>
          <w:szCs w:val="18"/>
          <w:rPrChange w:id="36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16" w:author="Thomas Erol Tavolara" w:date="2022-11-22T17:28:00Z">
            <w:rPr>
              <w:rFonts w:ascii="Palatino Linotype" w:hAnsi="Palatino Linotype"/>
              <w:noProof/>
              <w:sz w:val="18"/>
              <w:szCs w:val="18"/>
            </w:rPr>
          </w:rPrChange>
        </w:rPr>
        <w:t>Ozenberger,</w:t>
      </w:r>
      <w:r w:rsidRPr="009F451C">
        <w:rPr>
          <w:rFonts w:ascii="Palatino Linotype" w:hAnsi="Palatino Linotype"/>
          <w:i/>
          <w:noProof/>
          <w:sz w:val="18"/>
          <w:szCs w:val="18"/>
          <w:rPrChange w:id="36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18" w:author="Thomas Erol Tavolara" w:date="2022-11-22T17:28:00Z">
            <w:rPr>
              <w:rFonts w:ascii="Palatino Linotype" w:hAnsi="Palatino Linotype"/>
              <w:noProof/>
              <w:sz w:val="18"/>
              <w:szCs w:val="18"/>
            </w:rPr>
          </w:rPrChange>
        </w:rPr>
        <w:t>B.A.;</w:t>
      </w:r>
      <w:r w:rsidRPr="009F451C">
        <w:rPr>
          <w:rFonts w:ascii="Palatino Linotype" w:hAnsi="Palatino Linotype"/>
          <w:i/>
          <w:noProof/>
          <w:sz w:val="18"/>
          <w:szCs w:val="18"/>
          <w:rPrChange w:id="36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20" w:author="Thomas Erol Tavolara" w:date="2022-11-22T17:28:00Z">
            <w:rPr>
              <w:rFonts w:ascii="Palatino Linotype" w:hAnsi="Palatino Linotype"/>
              <w:noProof/>
              <w:sz w:val="18"/>
              <w:szCs w:val="18"/>
            </w:rPr>
          </w:rPrChange>
        </w:rPr>
        <w:t>Ellrott,</w:t>
      </w:r>
      <w:r w:rsidRPr="009F451C">
        <w:rPr>
          <w:rFonts w:ascii="Palatino Linotype" w:hAnsi="Palatino Linotype"/>
          <w:i/>
          <w:noProof/>
          <w:sz w:val="18"/>
          <w:szCs w:val="18"/>
          <w:rPrChange w:id="36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22" w:author="Thomas Erol Tavolara" w:date="2022-11-22T17:28:00Z">
            <w:rPr>
              <w:rFonts w:ascii="Palatino Linotype" w:hAnsi="Palatino Linotype"/>
              <w:noProof/>
              <w:sz w:val="18"/>
              <w:szCs w:val="18"/>
            </w:rPr>
          </w:rPrChange>
        </w:rPr>
        <w:t>K.;</w:t>
      </w:r>
      <w:r w:rsidRPr="009F451C">
        <w:rPr>
          <w:rFonts w:ascii="Palatino Linotype" w:hAnsi="Palatino Linotype"/>
          <w:i/>
          <w:noProof/>
          <w:sz w:val="18"/>
          <w:szCs w:val="18"/>
          <w:rPrChange w:id="36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24" w:author="Thomas Erol Tavolara" w:date="2022-11-22T17:28:00Z">
            <w:rPr>
              <w:rFonts w:ascii="Palatino Linotype" w:hAnsi="Palatino Linotype"/>
              <w:noProof/>
              <w:sz w:val="18"/>
              <w:szCs w:val="18"/>
            </w:rPr>
          </w:rPrChange>
        </w:rPr>
        <w:t>Shmulevich,</w:t>
      </w:r>
      <w:r w:rsidRPr="009F451C">
        <w:rPr>
          <w:rFonts w:ascii="Palatino Linotype" w:hAnsi="Palatino Linotype"/>
          <w:i/>
          <w:noProof/>
          <w:sz w:val="18"/>
          <w:szCs w:val="18"/>
          <w:rPrChange w:id="36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26" w:author="Thomas Erol Tavolara" w:date="2022-11-22T17:28:00Z">
            <w:rPr>
              <w:rFonts w:ascii="Palatino Linotype" w:hAnsi="Palatino Linotype"/>
              <w:noProof/>
              <w:sz w:val="18"/>
              <w:szCs w:val="18"/>
            </w:rPr>
          </w:rPrChange>
        </w:rPr>
        <w:t>I.;</w:t>
      </w:r>
      <w:r w:rsidRPr="009F451C">
        <w:rPr>
          <w:rFonts w:ascii="Palatino Linotype" w:hAnsi="Palatino Linotype"/>
          <w:i/>
          <w:noProof/>
          <w:sz w:val="18"/>
          <w:szCs w:val="18"/>
          <w:rPrChange w:id="36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28" w:author="Thomas Erol Tavolara" w:date="2022-11-22T17:28:00Z">
            <w:rPr>
              <w:rFonts w:ascii="Palatino Linotype" w:hAnsi="Palatino Linotype"/>
              <w:noProof/>
              <w:sz w:val="18"/>
              <w:szCs w:val="18"/>
            </w:rPr>
          </w:rPrChange>
        </w:rPr>
        <w:t>Sander,</w:t>
      </w:r>
      <w:r w:rsidRPr="009F451C">
        <w:rPr>
          <w:rFonts w:ascii="Palatino Linotype" w:hAnsi="Palatino Linotype"/>
          <w:i/>
          <w:noProof/>
          <w:sz w:val="18"/>
          <w:szCs w:val="18"/>
          <w:rPrChange w:id="36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30" w:author="Thomas Erol Tavolara" w:date="2022-11-22T17:28:00Z">
            <w:rPr>
              <w:rFonts w:ascii="Palatino Linotype" w:hAnsi="Palatino Linotype"/>
              <w:noProof/>
              <w:sz w:val="18"/>
              <w:szCs w:val="18"/>
            </w:rPr>
          </w:rPrChange>
        </w:rPr>
        <w:t>C.;</w:t>
      </w:r>
      <w:r w:rsidRPr="009F451C">
        <w:rPr>
          <w:rFonts w:ascii="Palatino Linotype" w:hAnsi="Palatino Linotype"/>
          <w:i/>
          <w:noProof/>
          <w:sz w:val="18"/>
          <w:szCs w:val="18"/>
          <w:rPrChange w:id="36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32" w:author="Thomas Erol Tavolara" w:date="2022-11-22T17:28:00Z">
            <w:rPr>
              <w:rFonts w:ascii="Palatino Linotype" w:hAnsi="Palatino Linotype"/>
              <w:noProof/>
              <w:sz w:val="18"/>
              <w:szCs w:val="18"/>
            </w:rPr>
          </w:rPrChange>
        </w:rPr>
        <w:t>Stuart,</w:t>
      </w:r>
      <w:r w:rsidRPr="009F451C">
        <w:rPr>
          <w:rFonts w:ascii="Palatino Linotype" w:hAnsi="Palatino Linotype"/>
          <w:i/>
          <w:noProof/>
          <w:sz w:val="18"/>
          <w:szCs w:val="18"/>
          <w:rPrChange w:id="36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34" w:author="Thomas Erol Tavolara" w:date="2022-11-22T17:28:00Z">
            <w:rPr>
              <w:rFonts w:ascii="Palatino Linotype" w:hAnsi="Palatino Linotype"/>
              <w:noProof/>
              <w:sz w:val="18"/>
              <w:szCs w:val="18"/>
            </w:rPr>
          </w:rPrChange>
        </w:rPr>
        <w:t>J.M.</w:t>
      </w:r>
      <w:r w:rsidRPr="009F451C">
        <w:rPr>
          <w:rFonts w:ascii="Palatino Linotype" w:hAnsi="Palatino Linotype"/>
          <w:i/>
          <w:noProof/>
          <w:sz w:val="18"/>
          <w:szCs w:val="18"/>
          <w:rPrChange w:id="36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36"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36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38"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36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40" w:author="Thomas Erol Tavolara" w:date="2022-11-22T17:28:00Z">
            <w:rPr>
              <w:rFonts w:ascii="Palatino Linotype" w:hAnsi="Palatino Linotype"/>
              <w:noProof/>
              <w:sz w:val="18"/>
              <w:szCs w:val="18"/>
            </w:rPr>
          </w:rPrChange>
        </w:rPr>
        <w:t>genome</w:t>
      </w:r>
      <w:r w:rsidRPr="009F451C">
        <w:rPr>
          <w:rFonts w:ascii="Palatino Linotype" w:hAnsi="Palatino Linotype"/>
          <w:i/>
          <w:noProof/>
          <w:sz w:val="18"/>
          <w:szCs w:val="18"/>
          <w:rPrChange w:id="36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42" w:author="Thomas Erol Tavolara" w:date="2022-11-22T17:28:00Z">
            <w:rPr>
              <w:rFonts w:ascii="Palatino Linotype" w:hAnsi="Palatino Linotype"/>
              <w:noProof/>
              <w:sz w:val="18"/>
              <w:szCs w:val="18"/>
            </w:rPr>
          </w:rPrChange>
        </w:rPr>
        <w:t>atlas</w:t>
      </w:r>
      <w:r w:rsidRPr="009F451C">
        <w:rPr>
          <w:rFonts w:ascii="Palatino Linotype" w:hAnsi="Palatino Linotype"/>
          <w:i/>
          <w:noProof/>
          <w:sz w:val="18"/>
          <w:szCs w:val="18"/>
          <w:rPrChange w:id="36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44" w:author="Thomas Erol Tavolara" w:date="2022-11-22T17:28:00Z">
            <w:rPr>
              <w:rFonts w:ascii="Palatino Linotype" w:hAnsi="Palatino Linotype"/>
              <w:noProof/>
              <w:sz w:val="18"/>
              <w:szCs w:val="18"/>
            </w:rPr>
          </w:rPrChange>
        </w:rPr>
        <w:t>pan-cancer</w:t>
      </w:r>
      <w:r w:rsidRPr="009F451C">
        <w:rPr>
          <w:rFonts w:ascii="Palatino Linotype" w:hAnsi="Palatino Linotype"/>
          <w:i/>
          <w:noProof/>
          <w:sz w:val="18"/>
          <w:szCs w:val="18"/>
          <w:rPrChange w:id="36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46" w:author="Thomas Erol Tavolara" w:date="2022-11-22T17:28:00Z">
            <w:rPr>
              <w:rFonts w:ascii="Palatino Linotype" w:hAnsi="Palatino Linotype"/>
              <w:noProof/>
              <w:sz w:val="18"/>
              <w:szCs w:val="18"/>
            </w:rPr>
          </w:rPrChange>
        </w:rPr>
        <w:t>analysis</w:t>
      </w:r>
      <w:r w:rsidRPr="009F451C">
        <w:rPr>
          <w:rFonts w:ascii="Palatino Linotype" w:hAnsi="Palatino Linotype"/>
          <w:i/>
          <w:noProof/>
          <w:sz w:val="18"/>
          <w:szCs w:val="18"/>
          <w:rPrChange w:id="36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48" w:author="Thomas Erol Tavolara" w:date="2022-11-22T17:28:00Z">
            <w:rPr>
              <w:rFonts w:ascii="Palatino Linotype" w:hAnsi="Palatino Linotype"/>
              <w:noProof/>
              <w:sz w:val="18"/>
              <w:szCs w:val="18"/>
            </w:rPr>
          </w:rPrChange>
        </w:rPr>
        <w:t>project.</w:t>
      </w:r>
      <w:r w:rsidRPr="009F451C">
        <w:rPr>
          <w:rFonts w:ascii="Palatino Linotype" w:hAnsi="Palatino Linotype"/>
          <w:i/>
          <w:noProof/>
          <w:sz w:val="18"/>
          <w:szCs w:val="18"/>
          <w:rPrChange w:id="3649" w:author="Thomas Erol Tavolara" w:date="2022-11-22T17:28:00Z">
            <w:rPr>
              <w:rFonts w:ascii="Palatino Linotype" w:hAnsi="Palatino Linotype"/>
              <w:i/>
              <w:noProof/>
              <w:sz w:val="18"/>
              <w:szCs w:val="18"/>
            </w:rPr>
          </w:rPrChange>
        </w:rPr>
        <w:t xml:space="preserve"> Nat. Genet. </w:t>
      </w:r>
      <w:r w:rsidRPr="009F451C">
        <w:rPr>
          <w:rFonts w:ascii="Palatino Linotype" w:hAnsi="Palatino Linotype"/>
          <w:b/>
          <w:noProof/>
          <w:sz w:val="18"/>
          <w:szCs w:val="18"/>
          <w:rPrChange w:id="3650" w:author="Thomas Erol Tavolara" w:date="2022-11-22T17:28:00Z">
            <w:rPr>
              <w:rFonts w:ascii="Palatino Linotype" w:hAnsi="Palatino Linotype"/>
              <w:b/>
              <w:noProof/>
              <w:sz w:val="18"/>
              <w:szCs w:val="18"/>
            </w:rPr>
          </w:rPrChange>
        </w:rPr>
        <w:t>2013</w:t>
      </w:r>
      <w:r w:rsidRPr="009F451C">
        <w:rPr>
          <w:rFonts w:ascii="Palatino Linotype" w:hAnsi="Palatino Linotype"/>
          <w:noProof/>
          <w:sz w:val="18"/>
          <w:szCs w:val="18"/>
          <w:rPrChange w:id="365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652" w:author="Thomas Erol Tavolara" w:date="2022-11-22T17:28:00Z">
            <w:rPr>
              <w:rFonts w:ascii="Palatino Linotype" w:hAnsi="Palatino Linotype"/>
              <w:i/>
              <w:noProof/>
              <w:sz w:val="18"/>
              <w:szCs w:val="18"/>
            </w:rPr>
          </w:rPrChange>
        </w:rPr>
        <w:t xml:space="preserve"> 45</w:t>
      </w:r>
      <w:r w:rsidRPr="009F451C">
        <w:rPr>
          <w:rFonts w:ascii="Palatino Linotype" w:hAnsi="Palatino Linotype"/>
          <w:noProof/>
          <w:sz w:val="18"/>
          <w:szCs w:val="18"/>
          <w:rPrChange w:id="3653"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6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55" w:author="Thomas Erol Tavolara" w:date="2022-11-22T17:28:00Z">
            <w:rPr>
              <w:rFonts w:ascii="Palatino Linotype" w:hAnsi="Palatino Linotype"/>
              <w:noProof/>
              <w:sz w:val="18"/>
              <w:szCs w:val="18"/>
            </w:rPr>
          </w:rPrChange>
        </w:rPr>
        <w:t>1113–1120.</w:t>
      </w:r>
    </w:p>
    <w:p w14:paraId="7DBF76DD"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656"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657" w:author="Thomas Erol Tavolara" w:date="2022-11-22T17:28:00Z">
            <w:rPr>
              <w:rFonts w:ascii="Palatino Linotype" w:hAnsi="Palatino Linotype"/>
              <w:noProof/>
              <w:sz w:val="18"/>
              <w:szCs w:val="18"/>
            </w:rPr>
          </w:rPrChange>
        </w:rPr>
        <w:t>Kanavati,</w:t>
      </w:r>
      <w:r w:rsidRPr="009F451C">
        <w:rPr>
          <w:rFonts w:ascii="Palatino Linotype" w:hAnsi="Palatino Linotype"/>
          <w:i/>
          <w:noProof/>
          <w:sz w:val="18"/>
          <w:szCs w:val="18"/>
          <w:rPrChange w:id="36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59" w:author="Thomas Erol Tavolara" w:date="2022-11-22T17:28:00Z">
            <w:rPr>
              <w:rFonts w:ascii="Palatino Linotype" w:hAnsi="Palatino Linotype"/>
              <w:noProof/>
              <w:sz w:val="18"/>
              <w:szCs w:val="18"/>
            </w:rPr>
          </w:rPrChange>
        </w:rPr>
        <w:t>F.;</w:t>
      </w:r>
      <w:r w:rsidRPr="009F451C">
        <w:rPr>
          <w:rFonts w:ascii="Palatino Linotype" w:hAnsi="Palatino Linotype"/>
          <w:i/>
          <w:noProof/>
          <w:sz w:val="18"/>
          <w:szCs w:val="18"/>
          <w:rPrChange w:id="36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61" w:author="Thomas Erol Tavolara" w:date="2022-11-22T17:28:00Z">
            <w:rPr>
              <w:rFonts w:ascii="Palatino Linotype" w:hAnsi="Palatino Linotype"/>
              <w:noProof/>
              <w:sz w:val="18"/>
              <w:szCs w:val="18"/>
            </w:rPr>
          </w:rPrChange>
        </w:rPr>
        <w:t>Toyokawa,</w:t>
      </w:r>
      <w:r w:rsidRPr="009F451C">
        <w:rPr>
          <w:rFonts w:ascii="Palatino Linotype" w:hAnsi="Palatino Linotype"/>
          <w:i/>
          <w:noProof/>
          <w:sz w:val="18"/>
          <w:szCs w:val="18"/>
          <w:rPrChange w:id="36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63" w:author="Thomas Erol Tavolara" w:date="2022-11-22T17:28:00Z">
            <w:rPr>
              <w:rFonts w:ascii="Palatino Linotype" w:hAnsi="Palatino Linotype"/>
              <w:noProof/>
              <w:sz w:val="18"/>
              <w:szCs w:val="18"/>
            </w:rPr>
          </w:rPrChange>
        </w:rPr>
        <w:t>G.;</w:t>
      </w:r>
      <w:r w:rsidRPr="009F451C">
        <w:rPr>
          <w:rFonts w:ascii="Palatino Linotype" w:hAnsi="Palatino Linotype"/>
          <w:i/>
          <w:noProof/>
          <w:sz w:val="18"/>
          <w:szCs w:val="18"/>
          <w:rPrChange w:id="36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65" w:author="Thomas Erol Tavolara" w:date="2022-11-22T17:28:00Z">
            <w:rPr>
              <w:rFonts w:ascii="Palatino Linotype" w:hAnsi="Palatino Linotype"/>
              <w:noProof/>
              <w:sz w:val="18"/>
              <w:szCs w:val="18"/>
            </w:rPr>
          </w:rPrChange>
        </w:rPr>
        <w:t>Momosaki,</w:t>
      </w:r>
      <w:r w:rsidRPr="009F451C">
        <w:rPr>
          <w:rFonts w:ascii="Palatino Linotype" w:hAnsi="Palatino Linotype"/>
          <w:i/>
          <w:noProof/>
          <w:sz w:val="18"/>
          <w:szCs w:val="18"/>
          <w:rPrChange w:id="36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67"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36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69" w:author="Thomas Erol Tavolara" w:date="2022-11-22T17:28:00Z">
            <w:rPr>
              <w:rFonts w:ascii="Palatino Linotype" w:hAnsi="Palatino Linotype"/>
              <w:noProof/>
              <w:sz w:val="18"/>
              <w:szCs w:val="18"/>
            </w:rPr>
          </w:rPrChange>
        </w:rPr>
        <w:t>Rambeau,</w:t>
      </w:r>
      <w:r w:rsidRPr="009F451C">
        <w:rPr>
          <w:rFonts w:ascii="Palatino Linotype" w:hAnsi="Palatino Linotype"/>
          <w:i/>
          <w:noProof/>
          <w:sz w:val="18"/>
          <w:szCs w:val="18"/>
          <w:rPrChange w:id="36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71"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6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73" w:author="Thomas Erol Tavolara" w:date="2022-11-22T17:28:00Z">
            <w:rPr>
              <w:rFonts w:ascii="Palatino Linotype" w:hAnsi="Palatino Linotype"/>
              <w:noProof/>
              <w:sz w:val="18"/>
              <w:szCs w:val="18"/>
            </w:rPr>
          </w:rPrChange>
        </w:rPr>
        <w:t>Kozuma,</w:t>
      </w:r>
      <w:r w:rsidRPr="009F451C">
        <w:rPr>
          <w:rFonts w:ascii="Palatino Linotype" w:hAnsi="Palatino Linotype"/>
          <w:i/>
          <w:noProof/>
          <w:sz w:val="18"/>
          <w:szCs w:val="18"/>
          <w:rPrChange w:id="36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75"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6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77" w:author="Thomas Erol Tavolara" w:date="2022-11-22T17:28:00Z">
            <w:rPr>
              <w:rFonts w:ascii="Palatino Linotype" w:hAnsi="Palatino Linotype"/>
              <w:noProof/>
              <w:sz w:val="18"/>
              <w:szCs w:val="18"/>
            </w:rPr>
          </w:rPrChange>
        </w:rPr>
        <w:t>Shoji,</w:t>
      </w:r>
      <w:r w:rsidRPr="009F451C">
        <w:rPr>
          <w:rFonts w:ascii="Palatino Linotype" w:hAnsi="Palatino Linotype"/>
          <w:i/>
          <w:noProof/>
          <w:sz w:val="18"/>
          <w:szCs w:val="18"/>
          <w:rPrChange w:id="36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79" w:author="Thomas Erol Tavolara" w:date="2022-11-22T17:28:00Z">
            <w:rPr>
              <w:rFonts w:ascii="Palatino Linotype" w:hAnsi="Palatino Linotype"/>
              <w:noProof/>
              <w:sz w:val="18"/>
              <w:szCs w:val="18"/>
            </w:rPr>
          </w:rPrChange>
        </w:rPr>
        <w:t>F.;</w:t>
      </w:r>
      <w:r w:rsidRPr="009F451C">
        <w:rPr>
          <w:rFonts w:ascii="Palatino Linotype" w:hAnsi="Palatino Linotype"/>
          <w:i/>
          <w:noProof/>
          <w:sz w:val="18"/>
          <w:szCs w:val="18"/>
          <w:rPrChange w:id="36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81" w:author="Thomas Erol Tavolara" w:date="2022-11-22T17:28:00Z">
            <w:rPr>
              <w:rFonts w:ascii="Palatino Linotype" w:hAnsi="Palatino Linotype"/>
              <w:noProof/>
              <w:sz w:val="18"/>
              <w:szCs w:val="18"/>
            </w:rPr>
          </w:rPrChange>
        </w:rPr>
        <w:t>Yamazaki,</w:t>
      </w:r>
      <w:r w:rsidRPr="009F451C">
        <w:rPr>
          <w:rFonts w:ascii="Palatino Linotype" w:hAnsi="Palatino Linotype"/>
          <w:i/>
          <w:noProof/>
          <w:sz w:val="18"/>
          <w:szCs w:val="18"/>
          <w:rPrChange w:id="36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83" w:author="Thomas Erol Tavolara" w:date="2022-11-22T17:28:00Z">
            <w:rPr>
              <w:rFonts w:ascii="Palatino Linotype" w:hAnsi="Palatino Linotype"/>
              <w:noProof/>
              <w:sz w:val="18"/>
              <w:szCs w:val="18"/>
            </w:rPr>
          </w:rPrChange>
        </w:rPr>
        <w:t>K.;</w:t>
      </w:r>
      <w:r w:rsidRPr="009F451C">
        <w:rPr>
          <w:rFonts w:ascii="Palatino Linotype" w:hAnsi="Palatino Linotype"/>
          <w:i/>
          <w:noProof/>
          <w:sz w:val="18"/>
          <w:szCs w:val="18"/>
          <w:rPrChange w:id="36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85" w:author="Thomas Erol Tavolara" w:date="2022-11-22T17:28:00Z">
            <w:rPr>
              <w:rFonts w:ascii="Palatino Linotype" w:hAnsi="Palatino Linotype"/>
              <w:noProof/>
              <w:sz w:val="18"/>
              <w:szCs w:val="18"/>
            </w:rPr>
          </w:rPrChange>
        </w:rPr>
        <w:t>Takeo,</w:t>
      </w:r>
      <w:r w:rsidRPr="009F451C">
        <w:rPr>
          <w:rFonts w:ascii="Palatino Linotype" w:hAnsi="Palatino Linotype"/>
          <w:i/>
          <w:noProof/>
          <w:sz w:val="18"/>
          <w:szCs w:val="18"/>
          <w:rPrChange w:id="36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87"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36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89" w:author="Thomas Erol Tavolara" w:date="2022-11-22T17:28:00Z">
            <w:rPr>
              <w:rFonts w:ascii="Palatino Linotype" w:hAnsi="Palatino Linotype"/>
              <w:noProof/>
              <w:sz w:val="18"/>
              <w:szCs w:val="18"/>
            </w:rPr>
          </w:rPrChange>
        </w:rPr>
        <w:t>Iizuka,</w:t>
      </w:r>
      <w:r w:rsidRPr="009F451C">
        <w:rPr>
          <w:rFonts w:ascii="Palatino Linotype" w:hAnsi="Palatino Linotype"/>
          <w:i/>
          <w:noProof/>
          <w:sz w:val="18"/>
          <w:szCs w:val="18"/>
          <w:rPrChange w:id="36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91" w:author="Thomas Erol Tavolara" w:date="2022-11-22T17:28:00Z">
            <w:rPr>
              <w:rFonts w:ascii="Palatino Linotype" w:hAnsi="Palatino Linotype"/>
              <w:noProof/>
              <w:sz w:val="18"/>
              <w:szCs w:val="18"/>
            </w:rPr>
          </w:rPrChange>
        </w:rPr>
        <w:t>O.;</w:t>
      </w:r>
      <w:r w:rsidRPr="009F451C">
        <w:rPr>
          <w:rFonts w:ascii="Palatino Linotype" w:hAnsi="Palatino Linotype"/>
          <w:i/>
          <w:noProof/>
          <w:sz w:val="18"/>
          <w:szCs w:val="18"/>
          <w:rPrChange w:id="36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93" w:author="Thomas Erol Tavolara" w:date="2022-11-22T17:28:00Z">
            <w:rPr>
              <w:rFonts w:ascii="Palatino Linotype" w:hAnsi="Palatino Linotype"/>
              <w:noProof/>
              <w:sz w:val="18"/>
              <w:szCs w:val="18"/>
            </w:rPr>
          </w:rPrChange>
        </w:rPr>
        <w:t>Tsuneki,</w:t>
      </w:r>
      <w:r w:rsidRPr="009F451C">
        <w:rPr>
          <w:rFonts w:ascii="Palatino Linotype" w:hAnsi="Palatino Linotype"/>
          <w:i/>
          <w:noProof/>
          <w:sz w:val="18"/>
          <w:szCs w:val="18"/>
          <w:rPrChange w:id="36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95"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6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97" w:author="Thomas Erol Tavolara" w:date="2022-11-22T17:28:00Z">
            <w:rPr>
              <w:rFonts w:ascii="Palatino Linotype" w:hAnsi="Palatino Linotype"/>
              <w:noProof/>
              <w:sz w:val="18"/>
              <w:szCs w:val="18"/>
            </w:rPr>
          </w:rPrChange>
        </w:rPr>
        <w:t>Weakly-supervised</w:t>
      </w:r>
      <w:r w:rsidRPr="009F451C">
        <w:rPr>
          <w:rFonts w:ascii="Palatino Linotype" w:hAnsi="Palatino Linotype"/>
          <w:i/>
          <w:noProof/>
          <w:sz w:val="18"/>
          <w:szCs w:val="18"/>
          <w:rPrChange w:id="36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699"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7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01"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7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03" w:author="Thomas Erol Tavolara" w:date="2022-11-22T17:28:00Z">
            <w:rPr>
              <w:rFonts w:ascii="Palatino Linotype" w:hAnsi="Palatino Linotype"/>
              <w:noProof/>
              <w:sz w:val="18"/>
              <w:szCs w:val="18"/>
            </w:rPr>
          </w:rPrChange>
        </w:rPr>
        <w:t>lung</w:t>
      </w:r>
      <w:r w:rsidRPr="009F451C">
        <w:rPr>
          <w:rFonts w:ascii="Palatino Linotype" w:hAnsi="Palatino Linotype"/>
          <w:i/>
          <w:noProof/>
          <w:sz w:val="18"/>
          <w:szCs w:val="18"/>
          <w:rPrChange w:id="37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05" w:author="Thomas Erol Tavolara" w:date="2022-11-22T17:28:00Z">
            <w:rPr>
              <w:rFonts w:ascii="Palatino Linotype" w:hAnsi="Palatino Linotype"/>
              <w:noProof/>
              <w:sz w:val="18"/>
              <w:szCs w:val="18"/>
            </w:rPr>
          </w:rPrChange>
        </w:rPr>
        <w:t>carcinoma</w:t>
      </w:r>
      <w:r w:rsidRPr="009F451C">
        <w:rPr>
          <w:rFonts w:ascii="Palatino Linotype" w:hAnsi="Palatino Linotype"/>
          <w:i/>
          <w:noProof/>
          <w:sz w:val="18"/>
          <w:szCs w:val="18"/>
          <w:rPrChange w:id="37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07"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37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09" w:author="Thomas Erol Tavolara" w:date="2022-11-22T17:28:00Z">
            <w:rPr>
              <w:rFonts w:ascii="Palatino Linotype" w:hAnsi="Palatino Linotype"/>
              <w:noProof/>
              <w:sz w:val="18"/>
              <w:szCs w:val="18"/>
            </w:rPr>
          </w:rPrChange>
        </w:rPr>
        <w:t>using</w:t>
      </w:r>
      <w:r w:rsidRPr="009F451C">
        <w:rPr>
          <w:rFonts w:ascii="Palatino Linotype" w:hAnsi="Palatino Linotype"/>
          <w:i/>
          <w:noProof/>
          <w:sz w:val="18"/>
          <w:szCs w:val="18"/>
          <w:rPrChange w:id="37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11" w:author="Thomas Erol Tavolara" w:date="2022-11-22T17:28:00Z">
            <w:rPr>
              <w:rFonts w:ascii="Palatino Linotype" w:hAnsi="Palatino Linotype"/>
              <w:noProof/>
              <w:sz w:val="18"/>
              <w:szCs w:val="18"/>
            </w:rPr>
          </w:rPrChange>
        </w:rPr>
        <w:t>deep</w:t>
      </w:r>
      <w:r w:rsidRPr="009F451C">
        <w:rPr>
          <w:rFonts w:ascii="Palatino Linotype" w:hAnsi="Palatino Linotype"/>
          <w:i/>
          <w:noProof/>
          <w:sz w:val="18"/>
          <w:szCs w:val="18"/>
          <w:rPrChange w:id="37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13"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714" w:author="Thomas Erol Tavolara" w:date="2022-11-22T17:28:00Z">
            <w:rPr>
              <w:rFonts w:ascii="Palatino Linotype" w:hAnsi="Palatino Linotype"/>
              <w:i/>
              <w:noProof/>
              <w:sz w:val="18"/>
              <w:szCs w:val="18"/>
            </w:rPr>
          </w:rPrChange>
        </w:rPr>
        <w:t xml:space="preserve"> Sci. Rep. </w:t>
      </w:r>
      <w:r w:rsidRPr="009F451C">
        <w:rPr>
          <w:rFonts w:ascii="Palatino Linotype" w:hAnsi="Palatino Linotype"/>
          <w:b/>
          <w:noProof/>
          <w:sz w:val="18"/>
          <w:szCs w:val="18"/>
          <w:rPrChange w:id="3715" w:author="Thomas Erol Tavolara" w:date="2022-11-22T17:28:00Z">
            <w:rPr>
              <w:rFonts w:ascii="Palatino Linotype" w:hAnsi="Palatino Linotype"/>
              <w:b/>
              <w:noProof/>
              <w:sz w:val="18"/>
              <w:szCs w:val="18"/>
            </w:rPr>
          </w:rPrChange>
        </w:rPr>
        <w:t>2020</w:t>
      </w:r>
      <w:r w:rsidRPr="009F451C">
        <w:rPr>
          <w:rFonts w:ascii="Palatino Linotype" w:hAnsi="Palatino Linotype"/>
          <w:noProof/>
          <w:sz w:val="18"/>
          <w:szCs w:val="18"/>
          <w:rPrChange w:id="3716"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717" w:author="Thomas Erol Tavolara" w:date="2022-11-22T17:28:00Z">
            <w:rPr>
              <w:rFonts w:ascii="Palatino Linotype" w:hAnsi="Palatino Linotype"/>
              <w:i/>
              <w:noProof/>
              <w:sz w:val="18"/>
              <w:szCs w:val="18"/>
            </w:rPr>
          </w:rPrChange>
        </w:rPr>
        <w:t xml:space="preserve"> 10</w:t>
      </w:r>
      <w:r w:rsidRPr="009F451C">
        <w:rPr>
          <w:rFonts w:ascii="Palatino Linotype" w:hAnsi="Palatino Linotype"/>
          <w:noProof/>
          <w:sz w:val="18"/>
          <w:szCs w:val="18"/>
          <w:rPrChange w:id="3718"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7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20" w:author="Thomas Erol Tavolara" w:date="2022-11-22T17:28:00Z">
            <w:rPr>
              <w:rFonts w:ascii="Palatino Linotype" w:hAnsi="Palatino Linotype"/>
              <w:noProof/>
              <w:sz w:val="18"/>
              <w:szCs w:val="18"/>
            </w:rPr>
          </w:rPrChange>
        </w:rPr>
        <w:t>9297.</w:t>
      </w:r>
    </w:p>
    <w:p w14:paraId="35400495"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721"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722" w:author="Thomas Erol Tavolara" w:date="2022-11-22T17:28:00Z">
            <w:rPr>
              <w:rFonts w:ascii="Palatino Linotype" w:hAnsi="Palatino Linotype"/>
              <w:noProof/>
              <w:sz w:val="18"/>
              <w:szCs w:val="18"/>
            </w:rPr>
          </w:rPrChange>
        </w:rPr>
        <w:t>Zhao,</w:t>
      </w:r>
      <w:r w:rsidRPr="009F451C">
        <w:rPr>
          <w:rFonts w:ascii="Palatino Linotype" w:hAnsi="Palatino Linotype"/>
          <w:i/>
          <w:noProof/>
          <w:sz w:val="18"/>
          <w:szCs w:val="18"/>
          <w:rPrChange w:id="37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24" w:author="Thomas Erol Tavolara" w:date="2022-11-22T17:28:00Z">
            <w:rPr>
              <w:rFonts w:ascii="Palatino Linotype" w:hAnsi="Palatino Linotype"/>
              <w:noProof/>
              <w:sz w:val="18"/>
              <w:szCs w:val="18"/>
            </w:rPr>
          </w:rPrChange>
        </w:rPr>
        <w:t>L.;</w:t>
      </w:r>
      <w:r w:rsidRPr="009F451C">
        <w:rPr>
          <w:rFonts w:ascii="Palatino Linotype" w:hAnsi="Palatino Linotype"/>
          <w:i/>
          <w:noProof/>
          <w:sz w:val="18"/>
          <w:szCs w:val="18"/>
          <w:rPrChange w:id="37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26" w:author="Thomas Erol Tavolara" w:date="2022-11-22T17:28:00Z">
            <w:rPr>
              <w:rFonts w:ascii="Palatino Linotype" w:hAnsi="Palatino Linotype"/>
              <w:noProof/>
              <w:sz w:val="18"/>
              <w:szCs w:val="18"/>
            </w:rPr>
          </w:rPrChange>
        </w:rPr>
        <w:t>Xu,</w:t>
      </w:r>
      <w:r w:rsidRPr="009F451C">
        <w:rPr>
          <w:rFonts w:ascii="Palatino Linotype" w:hAnsi="Palatino Linotype"/>
          <w:i/>
          <w:noProof/>
          <w:sz w:val="18"/>
          <w:szCs w:val="18"/>
          <w:rPrChange w:id="37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28"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37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30" w:author="Thomas Erol Tavolara" w:date="2022-11-22T17:28:00Z">
            <w:rPr>
              <w:rFonts w:ascii="Palatino Linotype" w:hAnsi="Palatino Linotype"/>
              <w:noProof/>
              <w:sz w:val="18"/>
              <w:szCs w:val="18"/>
            </w:rPr>
          </w:rPrChange>
        </w:rPr>
        <w:t>Hou,</w:t>
      </w:r>
      <w:r w:rsidRPr="009F451C">
        <w:rPr>
          <w:rFonts w:ascii="Palatino Linotype" w:hAnsi="Palatino Linotype"/>
          <w:i/>
          <w:noProof/>
          <w:sz w:val="18"/>
          <w:szCs w:val="18"/>
          <w:rPrChange w:id="37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32" w:author="Thomas Erol Tavolara" w:date="2022-11-22T17:28:00Z">
            <w:rPr>
              <w:rFonts w:ascii="Palatino Linotype" w:hAnsi="Palatino Linotype"/>
              <w:noProof/>
              <w:sz w:val="18"/>
              <w:szCs w:val="18"/>
            </w:rPr>
          </w:rPrChange>
        </w:rPr>
        <w:t>R.;</w:t>
      </w:r>
      <w:r w:rsidRPr="009F451C">
        <w:rPr>
          <w:rFonts w:ascii="Palatino Linotype" w:hAnsi="Palatino Linotype"/>
          <w:i/>
          <w:noProof/>
          <w:sz w:val="18"/>
          <w:szCs w:val="18"/>
          <w:rPrChange w:id="37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34" w:author="Thomas Erol Tavolara" w:date="2022-11-22T17:28:00Z">
            <w:rPr>
              <w:rFonts w:ascii="Palatino Linotype" w:hAnsi="Palatino Linotype"/>
              <w:noProof/>
              <w:sz w:val="18"/>
              <w:szCs w:val="18"/>
            </w:rPr>
          </w:rPrChange>
        </w:rPr>
        <w:t>Zhao,</w:t>
      </w:r>
      <w:r w:rsidRPr="009F451C">
        <w:rPr>
          <w:rFonts w:ascii="Palatino Linotype" w:hAnsi="Palatino Linotype"/>
          <w:i/>
          <w:noProof/>
          <w:sz w:val="18"/>
          <w:szCs w:val="18"/>
          <w:rPrChange w:id="37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36" w:author="Thomas Erol Tavolara" w:date="2022-11-22T17:28:00Z">
            <w:rPr>
              <w:rFonts w:ascii="Palatino Linotype" w:hAnsi="Palatino Linotype"/>
              <w:noProof/>
              <w:sz w:val="18"/>
              <w:szCs w:val="18"/>
            </w:rPr>
          </w:rPrChange>
        </w:rPr>
        <w:t>W.;</w:t>
      </w:r>
      <w:r w:rsidRPr="009F451C">
        <w:rPr>
          <w:rFonts w:ascii="Palatino Linotype" w:hAnsi="Palatino Linotype"/>
          <w:i/>
          <w:noProof/>
          <w:sz w:val="18"/>
          <w:szCs w:val="18"/>
          <w:rPrChange w:id="37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38" w:author="Thomas Erol Tavolara" w:date="2022-11-22T17:28:00Z">
            <w:rPr>
              <w:rFonts w:ascii="Palatino Linotype" w:hAnsi="Palatino Linotype"/>
              <w:noProof/>
              <w:sz w:val="18"/>
              <w:szCs w:val="18"/>
            </w:rPr>
          </w:rPrChange>
        </w:rPr>
        <w:t>Zhong,</w:t>
      </w:r>
      <w:r w:rsidRPr="009F451C">
        <w:rPr>
          <w:rFonts w:ascii="Palatino Linotype" w:hAnsi="Palatino Linotype"/>
          <w:i/>
          <w:noProof/>
          <w:sz w:val="18"/>
          <w:szCs w:val="18"/>
          <w:rPrChange w:id="37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40"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37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42" w:author="Thomas Erol Tavolara" w:date="2022-11-22T17:28:00Z">
            <w:rPr>
              <w:rFonts w:ascii="Palatino Linotype" w:hAnsi="Palatino Linotype"/>
              <w:noProof/>
              <w:sz w:val="18"/>
              <w:szCs w:val="18"/>
            </w:rPr>
          </w:rPrChange>
        </w:rPr>
        <w:t>Teng,</w:t>
      </w:r>
      <w:r w:rsidRPr="009F451C">
        <w:rPr>
          <w:rFonts w:ascii="Palatino Linotype" w:hAnsi="Palatino Linotype"/>
          <w:i/>
          <w:noProof/>
          <w:sz w:val="18"/>
          <w:szCs w:val="18"/>
          <w:rPrChange w:id="37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44"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37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46" w:author="Thomas Erol Tavolara" w:date="2022-11-22T17:28:00Z">
            <w:rPr>
              <w:rFonts w:ascii="Palatino Linotype" w:hAnsi="Palatino Linotype"/>
              <w:noProof/>
              <w:sz w:val="18"/>
              <w:szCs w:val="18"/>
            </w:rPr>
          </w:rPrChange>
        </w:rPr>
        <w:t>Han,</w:t>
      </w:r>
      <w:r w:rsidRPr="009F451C">
        <w:rPr>
          <w:rFonts w:ascii="Palatino Linotype" w:hAnsi="Palatino Linotype"/>
          <w:i/>
          <w:noProof/>
          <w:sz w:val="18"/>
          <w:szCs w:val="18"/>
          <w:rPrChange w:id="37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48"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7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50" w:author="Thomas Erol Tavolara" w:date="2022-11-22T17:28:00Z">
            <w:rPr>
              <w:rFonts w:ascii="Palatino Linotype" w:hAnsi="Palatino Linotype"/>
              <w:noProof/>
              <w:sz w:val="18"/>
              <w:szCs w:val="18"/>
            </w:rPr>
          </w:rPrChange>
        </w:rPr>
        <w:t>Fu,</w:t>
      </w:r>
      <w:r w:rsidRPr="009F451C">
        <w:rPr>
          <w:rFonts w:ascii="Palatino Linotype" w:hAnsi="Palatino Linotype"/>
          <w:i/>
          <w:noProof/>
          <w:sz w:val="18"/>
          <w:szCs w:val="18"/>
          <w:rPrChange w:id="37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52" w:author="Thomas Erol Tavolara" w:date="2022-11-22T17:28:00Z">
            <w:rPr>
              <w:rFonts w:ascii="Palatino Linotype" w:hAnsi="Palatino Linotype"/>
              <w:noProof/>
              <w:sz w:val="18"/>
              <w:szCs w:val="18"/>
            </w:rPr>
          </w:rPrChange>
        </w:rPr>
        <w:t>X.;</w:t>
      </w:r>
      <w:r w:rsidRPr="009F451C">
        <w:rPr>
          <w:rFonts w:ascii="Palatino Linotype" w:hAnsi="Palatino Linotype"/>
          <w:i/>
          <w:noProof/>
          <w:sz w:val="18"/>
          <w:szCs w:val="18"/>
          <w:rPrChange w:id="375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54" w:author="Thomas Erol Tavolara" w:date="2022-11-22T17:28:00Z">
            <w:rPr>
              <w:rFonts w:ascii="Palatino Linotype" w:hAnsi="Palatino Linotype"/>
              <w:noProof/>
              <w:sz w:val="18"/>
              <w:szCs w:val="18"/>
            </w:rPr>
          </w:rPrChange>
        </w:rPr>
        <w:t>Sun,</w:t>
      </w:r>
      <w:r w:rsidRPr="009F451C">
        <w:rPr>
          <w:rFonts w:ascii="Palatino Linotype" w:hAnsi="Palatino Linotype"/>
          <w:i/>
          <w:noProof/>
          <w:sz w:val="18"/>
          <w:szCs w:val="18"/>
          <w:rPrChange w:id="375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56"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75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58" w:author="Thomas Erol Tavolara" w:date="2022-11-22T17:28:00Z">
            <w:rPr>
              <w:rFonts w:ascii="Palatino Linotype" w:hAnsi="Palatino Linotype"/>
              <w:noProof/>
              <w:sz w:val="18"/>
              <w:szCs w:val="18"/>
            </w:rPr>
          </w:rPrChange>
        </w:rPr>
        <w:t>Zhao,</w:t>
      </w:r>
      <w:r w:rsidRPr="009F451C">
        <w:rPr>
          <w:rFonts w:ascii="Palatino Linotype" w:hAnsi="Palatino Linotype"/>
          <w:i/>
          <w:noProof/>
          <w:sz w:val="18"/>
          <w:szCs w:val="18"/>
          <w:rPrChange w:id="375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60"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376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62" w:author="Thomas Erol Tavolara" w:date="2022-11-22T17:28:00Z">
            <w:rPr>
              <w:rFonts w:ascii="Palatino Linotype" w:hAnsi="Palatino Linotype"/>
              <w:noProof/>
              <w:sz w:val="18"/>
              <w:szCs w:val="18"/>
            </w:rPr>
          </w:rPrChange>
        </w:rPr>
        <w:t>Lung</w:t>
      </w:r>
      <w:r w:rsidRPr="009F451C">
        <w:rPr>
          <w:rFonts w:ascii="Palatino Linotype" w:hAnsi="Palatino Linotype"/>
          <w:i/>
          <w:noProof/>
          <w:sz w:val="18"/>
          <w:szCs w:val="18"/>
          <w:rPrChange w:id="376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64"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376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66" w:author="Thomas Erol Tavolara" w:date="2022-11-22T17:28:00Z">
            <w:rPr>
              <w:rFonts w:ascii="Palatino Linotype" w:hAnsi="Palatino Linotype"/>
              <w:noProof/>
              <w:sz w:val="18"/>
              <w:szCs w:val="18"/>
            </w:rPr>
          </w:rPrChange>
        </w:rPr>
        <w:t>subtype</w:t>
      </w:r>
      <w:r w:rsidRPr="009F451C">
        <w:rPr>
          <w:rFonts w:ascii="Palatino Linotype" w:hAnsi="Palatino Linotype"/>
          <w:i/>
          <w:noProof/>
          <w:sz w:val="18"/>
          <w:szCs w:val="18"/>
          <w:rPrChange w:id="376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68"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376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70" w:author="Thomas Erol Tavolara" w:date="2022-11-22T17:28:00Z">
            <w:rPr>
              <w:rFonts w:ascii="Palatino Linotype" w:hAnsi="Palatino Linotype"/>
              <w:noProof/>
              <w:sz w:val="18"/>
              <w:szCs w:val="18"/>
            </w:rPr>
          </w:rPrChange>
        </w:rPr>
        <w:t>using</w:t>
      </w:r>
      <w:r w:rsidRPr="009F451C">
        <w:rPr>
          <w:rFonts w:ascii="Palatino Linotype" w:hAnsi="Palatino Linotype"/>
          <w:i/>
          <w:noProof/>
          <w:sz w:val="18"/>
          <w:szCs w:val="18"/>
          <w:rPrChange w:id="377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72" w:author="Thomas Erol Tavolara" w:date="2022-11-22T17:28:00Z">
            <w:rPr>
              <w:rFonts w:ascii="Palatino Linotype" w:hAnsi="Palatino Linotype"/>
              <w:noProof/>
              <w:sz w:val="18"/>
              <w:szCs w:val="18"/>
            </w:rPr>
          </w:rPrChange>
        </w:rPr>
        <w:t>histopathological</w:t>
      </w:r>
      <w:r w:rsidRPr="009F451C">
        <w:rPr>
          <w:rFonts w:ascii="Palatino Linotype" w:hAnsi="Palatino Linotype"/>
          <w:i/>
          <w:noProof/>
          <w:sz w:val="18"/>
          <w:szCs w:val="18"/>
          <w:rPrChange w:id="377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74" w:author="Thomas Erol Tavolara" w:date="2022-11-22T17:28:00Z">
            <w:rPr>
              <w:rFonts w:ascii="Palatino Linotype" w:hAnsi="Palatino Linotype"/>
              <w:noProof/>
              <w:sz w:val="18"/>
              <w:szCs w:val="18"/>
            </w:rPr>
          </w:rPrChange>
        </w:rPr>
        <w:t>images</w:t>
      </w:r>
      <w:r w:rsidRPr="009F451C">
        <w:rPr>
          <w:rFonts w:ascii="Palatino Linotype" w:hAnsi="Palatino Linotype"/>
          <w:i/>
          <w:noProof/>
          <w:sz w:val="18"/>
          <w:szCs w:val="18"/>
          <w:rPrChange w:id="377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76" w:author="Thomas Erol Tavolara" w:date="2022-11-22T17:28:00Z">
            <w:rPr>
              <w:rFonts w:ascii="Palatino Linotype" w:hAnsi="Palatino Linotype"/>
              <w:noProof/>
              <w:sz w:val="18"/>
              <w:szCs w:val="18"/>
            </w:rPr>
          </w:rPrChange>
        </w:rPr>
        <w:t>based</w:t>
      </w:r>
      <w:r w:rsidRPr="009F451C">
        <w:rPr>
          <w:rFonts w:ascii="Palatino Linotype" w:hAnsi="Palatino Linotype"/>
          <w:i/>
          <w:noProof/>
          <w:sz w:val="18"/>
          <w:szCs w:val="18"/>
          <w:rPrChange w:id="377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78"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377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80" w:author="Thomas Erol Tavolara" w:date="2022-11-22T17:28:00Z">
            <w:rPr>
              <w:rFonts w:ascii="Palatino Linotype" w:hAnsi="Palatino Linotype"/>
              <w:noProof/>
              <w:sz w:val="18"/>
              <w:szCs w:val="18"/>
            </w:rPr>
          </w:rPrChange>
        </w:rPr>
        <w:t>weakly</w:t>
      </w:r>
      <w:r w:rsidRPr="009F451C">
        <w:rPr>
          <w:rFonts w:ascii="Palatino Linotype" w:hAnsi="Palatino Linotype"/>
          <w:i/>
          <w:noProof/>
          <w:sz w:val="18"/>
          <w:szCs w:val="18"/>
          <w:rPrChange w:id="37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82" w:author="Thomas Erol Tavolara" w:date="2022-11-22T17:28:00Z">
            <w:rPr>
              <w:rFonts w:ascii="Palatino Linotype" w:hAnsi="Palatino Linotype"/>
              <w:noProof/>
              <w:sz w:val="18"/>
              <w:szCs w:val="18"/>
            </w:rPr>
          </w:rPrChange>
        </w:rPr>
        <w:t>supervised</w:t>
      </w:r>
      <w:r w:rsidRPr="009F451C">
        <w:rPr>
          <w:rFonts w:ascii="Palatino Linotype" w:hAnsi="Palatino Linotype"/>
          <w:i/>
          <w:noProof/>
          <w:sz w:val="18"/>
          <w:szCs w:val="18"/>
          <w:rPrChange w:id="37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84" w:author="Thomas Erol Tavolara" w:date="2022-11-22T17:28:00Z">
            <w:rPr>
              <w:rFonts w:ascii="Palatino Linotype" w:hAnsi="Palatino Linotype"/>
              <w:noProof/>
              <w:sz w:val="18"/>
              <w:szCs w:val="18"/>
            </w:rPr>
          </w:rPrChange>
        </w:rPr>
        <w:t>multi-instance</w:t>
      </w:r>
      <w:r w:rsidRPr="009F451C">
        <w:rPr>
          <w:rFonts w:ascii="Palatino Linotype" w:hAnsi="Palatino Linotype"/>
          <w:i/>
          <w:noProof/>
          <w:sz w:val="18"/>
          <w:szCs w:val="18"/>
          <w:rPrChange w:id="37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86"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787" w:author="Thomas Erol Tavolara" w:date="2022-11-22T17:28:00Z">
            <w:rPr>
              <w:rFonts w:ascii="Palatino Linotype" w:hAnsi="Palatino Linotype"/>
              <w:i/>
              <w:noProof/>
              <w:sz w:val="18"/>
              <w:szCs w:val="18"/>
            </w:rPr>
          </w:rPrChange>
        </w:rPr>
        <w:t xml:space="preserve"> Phys. Med. Biol. </w:t>
      </w:r>
      <w:r w:rsidRPr="009F451C">
        <w:rPr>
          <w:rFonts w:ascii="Palatino Linotype" w:hAnsi="Palatino Linotype"/>
          <w:b/>
          <w:noProof/>
          <w:sz w:val="18"/>
          <w:szCs w:val="18"/>
          <w:rPrChange w:id="3788" w:author="Thomas Erol Tavolara" w:date="2022-11-22T17:28:00Z">
            <w:rPr>
              <w:rFonts w:ascii="Palatino Linotype" w:hAnsi="Palatino Linotype"/>
              <w:b/>
              <w:noProof/>
              <w:sz w:val="18"/>
              <w:szCs w:val="18"/>
            </w:rPr>
          </w:rPrChange>
        </w:rPr>
        <w:t>2021</w:t>
      </w:r>
      <w:r w:rsidRPr="009F451C">
        <w:rPr>
          <w:rFonts w:ascii="Palatino Linotype" w:hAnsi="Palatino Linotype"/>
          <w:noProof/>
          <w:sz w:val="18"/>
          <w:szCs w:val="18"/>
          <w:rPrChange w:id="3789"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790" w:author="Thomas Erol Tavolara" w:date="2022-11-22T17:28:00Z">
            <w:rPr>
              <w:rFonts w:ascii="Palatino Linotype" w:hAnsi="Palatino Linotype"/>
              <w:i/>
              <w:noProof/>
              <w:sz w:val="18"/>
              <w:szCs w:val="18"/>
            </w:rPr>
          </w:rPrChange>
        </w:rPr>
        <w:t xml:space="preserve"> 66</w:t>
      </w:r>
      <w:r w:rsidRPr="009F451C">
        <w:rPr>
          <w:rFonts w:ascii="Palatino Linotype" w:hAnsi="Palatino Linotype"/>
          <w:noProof/>
          <w:sz w:val="18"/>
          <w:szCs w:val="18"/>
          <w:rPrChange w:id="379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7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93" w:author="Thomas Erol Tavolara" w:date="2022-11-22T17:28:00Z">
            <w:rPr>
              <w:rFonts w:ascii="Palatino Linotype" w:hAnsi="Palatino Linotype"/>
              <w:noProof/>
              <w:sz w:val="18"/>
              <w:szCs w:val="18"/>
            </w:rPr>
          </w:rPrChange>
        </w:rPr>
        <w:t>235013.</w:t>
      </w:r>
    </w:p>
    <w:p w14:paraId="73FC8B3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794"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795" w:author="Thomas Erol Tavolara" w:date="2022-11-22T17:28:00Z">
            <w:rPr>
              <w:rFonts w:ascii="Palatino Linotype" w:hAnsi="Palatino Linotype"/>
              <w:noProof/>
              <w:sz w:val="18"/>
              <w:szCs w:val="18"/>
            </w:rPr>
          </w:rPrChange>
        </w:rPr>
        <w:t>Coudray,</w:t>
      </w:r>
      <w:r w:rsidRPr="009F451C">
        <w:rPr>
          <w:rFonts w:ascii="Palatino Linotype" w:hAnsi="Palatino Linotype"/>
          <w:i/>
          <w:noProof/>
          <w:sz w:val="18"/>
          <w:szCs w:val="18"/>
          <w:rPrChange w:id="37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97" w:author="Thomas Erol Tavolara" w:date="2022-11-22T17:28:00Z">
            <w:rPr>
              <w:rFonts w:ascii="Palatino Linotype" w:hAnsi="Palatino Linotype"/>
              <w:noProof/>
              <w:sz w:val="18"/>
              <w:szCs w:val="18"/>
            </w:rPr>
          </w:rPrChange>
        </w:rPr>
        <w:t>N.;</w:t>
      </w:r>
      <w:r w:rsidRPr="009F451C">
        <w:rPr>
          <w:rFonts w:ascii="Palatino Linotype" w:hAnsi="Palatino Linotype"/>
          <w:i/>
          <w:noProof/>
          <w:sz w:val="18"/>
          <w:szCs w:val="18"/>
          <w:rPrChange w:id="37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799" w:author="Thomas Erol Tavolara" w:date="2022-11-22T17:28:00Z">
            <w:rPr>
              <w:rFonts w:ascii="Palatino Linotype" w:hAnsi="Palatino Linotype"/>
              <w:noProof/>
              <w:sz w:val="18"/>
              <w:szCs w:val="18"/>
            </w:rPr>
          </w:rPrChange>
        </w:rPr>
        <w:t>Ocampo,</w:t>
      </w:r>
      <w:r w:rsidRPr="009F451C">
        <w:rPr>
          <w:rFonts w:ascii="Palatino Linotype" w:hAnsi="Palatino Linotype"/>
          <w:i/>
          <w:noProof/>
          <w:sz w:val="18"/>
          <w:szCs w:val="18"/>
          <w:rPrChange w:id="38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01" w:author="Thomas Erol Tavolara" w:date="2022-11-22T17:28:00Z">
            <w:rPr>
              <w:rFonts w:ascii="Palatino Linotype" w:hAnsi="Palatino Linotype"/>
              <w:noProof/>
              <w:sz w:val="18"/>
              <w:szCs w:val="18"/>
            </w:rPr>
          </w:rPrChange>
        </w:rPr>
        <w:t>P.S.;</w:t>
      </w:r>
      <w:r w:rsidRPr="009F451C">
        <w:rPr>
          <w:rFonts w:ascii="Palatino Linotype" w:hAnsi="Palatino Linotype"/>
          <w:i/>
          <w:noProof/>
          <w:sz w:val="18"/>
          <w:szCs w:val="18"/>
          <w:rPrChange w:id="38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03" w:author="Thomas Erol Tavolara" w:date="2022-11-22T17:28:00Z">
            <w:rPr>
              <w:rFonts w:ascii="Palatino Linotype" w:hAnsi="Palatino Linotype"/>
              <w:noProof/>
              <w:sz w:val="18"/>
              <w:szCs w:val="18"/>
            </w:rPr>
          </w:rPrChange>
        </w:rPr>
        <w:t>Sakellaropoulos,</w:t>
      </w:r>
      <w:r w:rsidRPr="009F451C">
        <w:rPr>
          <w:rFonts w:ascii="Palatino Linotype" w:hAnsi="Palatino Linotype"/>
          <w:i/>
          <w:noProof/>
          <w:sz w:val="18"/>
          <w:szCs w:val="18"/>
          <w:rPrChange w:id="38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05" w:author="Thomas Erol Tavolara" w:date="2022-11-22T17:28:00Z">
            <w:rPr>
              <w:rFonts w:ascii="Palatino Linotype" w:hAnsi="Palatino Linotype"/>
              <w:noProof/>
              <w:sz w:val="18"/>
              <w:szCs w:val="18"/>
            </w:rPr>
          </w:rPrChange>
        </w:rPr>
        <w:t>T.;</w:t>
      </w:r>
      <w:r w:rsidRPr="009F451C">
        <w:rPr>
          <w:rFonts w:ascii="Palatino Linotype" w:hAnsi="Palatino Linotype"/>
          <w:i/>
          <w:noProof/>
          <w:sz w:val="18"/>
          <w:szCs w:val="18"/>
          <w:rPrChange w:id="38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07" w:author="Thomas Erol Tavolara" w:date="2022-11-22T17:28:00Z">
            <w:rPr>
              <w:rFonts w:ascii="Palatino Linotype" w:hAnsi="Palatino Linotype"/>
              <w:noProof/>
              <w:sz w:val="18"/>
              <w:szCs w:val="18"/>
            </w:rPr>
          </w:rPrChange>
        </w:rPr>
        <w:t>Narula,</w:t>
      </w:r>
      <w:r w:rsidRPr="009F451C">
        <w:rPr>
          <w:rFonts w:ascii="Palatino Linotype" w:hAnsi="Palatino Linotype"/>
          <w:i/>
          <w:noProof/>
          <w:sz w:val="18"/>
          <w:szCs w:val="18"/>
          <w:rPrChange w:id="38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09" w:author="Thomas Erol Tavolara" w:date="2022-11-22T17:28:00Z">
            <w:rPr>
              <w:rFonts w:ascii="Palatino Linotype" w:hAnsi="Palatino Linotype"/>
              <w:noProof/>
              <w:sz w:val="18"/>
              <w:szCs w:val="18"/>
            </w:rPr>
          </w:rPrChange>
        </w:rPr>
        <w:t>N.;</w:t>
      </w:r>
      <w:r w:rsidRPr="009F451C">
        <w:rPr>
          <w:rFonts w:ascii="Palatino Linotype" w:hAnsi="Palatino Linotype"/>
          <w:i/>
          <w:noProof/>
          <w:sz w:val="18"/>
          <w:szCs w:val="18"/>
          <w:rPrChange w:id="38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11" w:author="Thomas Erol Tavolara" w:date="2022-11-22T17:28:00Z">
            <w:rPr>
              <w:rFonts w:ascii="Palatino Linotype" w:hAnsi="Palatino Linotype"/>
              <w:noProof/>
              <w:sz w:val="18"/>
              <w:szCs w:val="18"/>
            </w:rPr>
          </w:rPrChange>
        </w:rPr>
        <w:t>Snuderl,</w:t>
      </w:r>
      <w:r w:rsidRPr="009F451C">
        <w:rPr>
          <w:rFonts w:ascii="Palatino Linotype" w:hAnsi="Palatino Linotype"/>
          <w:i/>
          <w:noProof/>
          <w:sz w:val="18"/>
          <w:szCs w:val="18"/>
          <w:rPrChange w:id="38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13"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8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15" w:author="Thomas Erol Tavolara" w:date="2022-11-22T17:28:00Z">
            <w:rPr>
              <w:rFonts w:ascii="Palatino Linotype" w:hAnsi="Palatino Linotype"/>
              <w:noProof/>
              <w:sz w:val="18"/>
              <w:szCs w:val="18"/>
            </w:rPr>
          </w:rPrChange>
        </w:rPr>
        <w:t>Fenyö,</w:t>
      </w:r>
      <w:r w:rsidRPr="009F451C">
        <w:rPr>
          <w:rFonts w:ascii="Palatino Linotype" w:hAnsi="Palatino Linotype"/>
          <w:i/>
          <w:noProof/>
          <w:sz w:val="18"/>
          <w:szCs w:val="18"/>
          <w:rPrChange w:id="38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17"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38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19" w:author="Thomas Erol Tavolara" w:date="2022-11-22T17:28:00Z">
            <w:rPr>
              <w:rFonts w:ascii="Palatino Linotype" w:hAnsi="Palatino Linotype"/>
              <w:noProof/>
              <w:sz w:val="18"/>
              <w:szCs w:val="18"/>
            </w:rPr>
          </w:rPrChange>
        </w:rPr>
        <w:t>Moreira,</w:t>
      </w:r>
      <w:r w:rsidRPr="009F451C">
        <w:rPr>
          <w:rFonts w:ascii="Palatino Linotype" w:hAnsi="Palatino Linotype"/>
          <w:i/>
          <w:noProof/>
          <w:sz w:val="18"/>
          <w:szCs w:val="18"/>
          <w:rPrChange w:id="38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21" w:author="Thomas Erol Tavolara" w:date="2022-11-22T17:28:00Z">
            <w:rPr>
              <w:rFonts w:ascii="Palatino Linotype" w:hAnsi="Palatino Linotype"/>
              <w:noProof/>
              <w:sz w:val="18"/>
              <w:szCs w:val="18"/>
            </w:rPr>
          </w:rPrChange>
        </w:rPr>
        <w:t>A.L.;</w:t>
      </w:r>
      <w:r w:rsidRPr="009F451C">
        <w:rPr>
          <w:rFonts w:ascii="Palatino Linotype" w:hAnsi="Palatino Linotype"/>
          <w:i/>
          <w:noProof/>
          <w:sz w:val="18"/>
          <w:szCs w:val="18"/>
          <w:rPrChange w:id="38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23" w:author="Thomas Erol Tavolara" w:date="2022-11-22T17:28:00Z">
            <w:rPr>
              <w:rFonts w:ascii="Palatino Linotype" w:hAnsi="Palatino Linotype"/>
              <w:noProof/>
              <w:sz w:val="18"/>
              <w:szCs w:val="18"/>
            </w:rPr>
          </w:rPrChange>
        </w:rPr>
        <w:t>Razavian,</w:t>
      </w:r>
      <w:r w:rsidRPr="009F451C">
        <w:rPr>
          <w:rFonts w:ascii="Palatino Linotype" w:hAnsi="Palatino Linotype"/>
          <w:i/>
          <w:noProof/>
          <w:sz w:val="18"/>
          <w:szCs w:val="18"/>
          <w:rPrChange w:id="38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25" w:author="Thomas Erol Tavolara" w:date="2022-11-22T17:28:00Z">
            <w:rPr>
              <w:rFonts w:ascii="Palatino Linotype" w:hAnsi="Palatino Linotype"/>
              <w:noProof/>
              <w:sz w:val="18"/>
              <w:szCs w:val="18"/>
            </w:rPr>
          </w:rPrChange>
        </w:rPr>
        <w:t>N.;</w:t>
      </w:r>
      <w:r w:rsidRPr="009F451C">
        <w:rPr>
          <w:rFonts w:ascii="Palatino Linotype" w:hAnsi="Palatino Linotype"/>
          <w:i/>
          <w:noProof/>
          <w:sz w:val="18"/>
          <w:szCs w:val="18"/>
          <w:rPrChange w:id="38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27" w:author="Thomas Erol Tavolara" w:date="2022-11-22T17:28:00Z">
            <w:rPr>
              <w:rFonts w:ascii="Palatino Linotype" w:hAnsi="Palatino Linotype"/>
              <w:noProof/>
              <w:sz w:val="18"/>
              <w:szCs w:val="18"/>
            </w:rPr>
          </w:rPrChange>
        </w:rPr>
        <w:t>Tsirigos,</w:t>
      </w:r>
      <w:r w:rsidRPr="009F451C">
        <w:rPr>
          <w:rFonts w:ascii="Palatino Linotype" w:hAnsi="Palatino Linotype"/>
          <w:i/>
          <w:noProof/>
          <w:sz w:val="18"/>
          <w:szCs w:val="18"/>
          <w:rPrChange w:id="38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29"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38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31"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38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33"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38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35" w:author="Thomas Erol Tavolara" w:date="2022-11-22T17:28:00Z">
            <w:rPr>
              <w:rFonts w:ascii="Palatino Linotype" w:hAnsi="Palatino Linotype"/>
              <w:noProof/>
              <w:sz w:val="18"/>
              <w:szCs w:val="18"/>
            </w:rPr>
          </w:rPrChange>
        </w:rPr>
        <w:t>mutation</w:t>
      </w:r>
      <w:r w:rsidRPr="009F451C">
        <w:rPr>
          <w:rFonts w:ascii="Palatino Linotype" w:hAnsi="Palatino Linotype"/>
          <w:i/>
          <w:noProof/>
          <w:sz w:val="18"/>
          <w:szCs w:val="18"/>
          <w:rPrChange w:id="38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37" w:author="Thomas Erol Tavolara" w:date="2022-11-22T17:28:00Z">
            <w:rPr>
              <w:rFonts w:ascii="Palatino Linotype" w:hAnsi="Palatino Linotype"/>
              <w:noProof/>
              <w:sz w:val="18"/>
              <w:szCs w:val="18"/>
            </w:rPr>
          </w:rPrChange>
        </w:rPr>
        <w:t>prediction</w:t>
      </w:r>
      <w:r w:rsidRPr="009F451C">
        <w:rPr>
          <w:rFonts w:ascii="Palatino Linotype" w:hAnsi="Palatino Linotype"/>
          <w:i/>
          <w:noProof/>
          <w:sz w:val="18"/>
          <w:szCs w:val="18"/>
          <w:rPrChange w:id="38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39" w:author="Thomas Erol Tavolara" w:date="2022-11-22T17:28:00Z">
            <w:rPr>
              <w:rFonts w:ascii="Palatino Linotype" w:hAnsi="Palatino Linotype"/>
              <w:noProof/>
              <w:sz w:val="18"/>
              <w:szCs w:val="18"/>
            </w:rPr>
          </w:rPrChange>
        </w:rPr>
        <w:t>from</w:t>
      </w:r>
      <w:r w:rsidRPr="009F451C">
        <w:rPr>
          <w:rFonts w:ascii="Palatino Linotype" w:hAnsi="Palatino Linotype"/>
          <w:i/>
          <w:noProof/>
          <w:sz w:val="18"/>
          <w:szCs w:val="18"/>
          <w:rPrChange w:id="38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41" w:author="Thomas Erol Tavolara" w:date="2022-11-22T17:28:00Z">
            <w:rPr>
              <w:rFonts w:ascii="Palatino Linotype" w:hAnsi="Palatino Linotype"/>
              <w:noProof/>
              <w:sz w:val="18"/>
              <w:szCs w:val="18"/>
            </w:rPr>
          </w:rPrChange>
        </w:rPr>
        <w:t>non–small</w:t>
      </w:r>
      <w:r w:rsidRPr="009F451C">
        <w:rPr>
          <w:rFonts w:ascii="Palatino Linotype" w:hAnsi="Palatino Linotype"/>
          <w:i/>
          <w:noProof/>
          <w:sz w:val="18"/>
          <w:szCs w:val="18"/>
          <w:rPrChange w:id="38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43" w:author="Thomas Erol Tavolara" w:date="2022-11-22T17:28:00Z">
            <w:rPr>
              <w:rFonts w:ascii="Palatino Linotype" w:hAnsi="Palatino Linotype"/>
              <w:noProof/>
              <w:sz w:val="18"/>
              <w:szCs w:val="18"/>
            </w:rPr>
          </w:rPrChange>
        </w:rPr>
        <w:t>cell</w:t>
      </w:r>
      <w:r w:rsidRPr="009F451C">
        <w:rPr>
          <w:rFonts w:ascii="Palatino Linotype" w:hAnsi="Palatino Linotype"/>
          <w:i/>
          <w:noProof/>
          <w:sz w:val="18"/>
          <w:szCs w:val="18"/>
          <w:rPrChange w:id="38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45" w:author="Thomas Erol Tavolara" w:date="2022-11-22T17:28:00Z">
            <w:rPr>
              <w:rFonts w:ascii="Palatino Linotype" w:hAnsi="Palatino Linotype"/>
              <w:noProof/>
              <w:sz w:val="18"/>
              <w:szCs w:val="18"/>
            </w:rPr>
          </w:rPrChange>
        </w:rPr>
        <w:t>lung</w:t>
      </w:r>
      <w:r w:rsidRPr="009F451C">
        <w:rPr>
          <w:rFonts w:ascii="Palatino Linotype" w:hAnsi="Palatino Linotype"/>
          <w:i/>
          <w:noProof/>
          <w:sz w:val="18"/>
          <w:szCs w:val="18"/>
          <w:rPrChange w:id="38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47"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38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49" w:author="Thomas Erol Tavolara" w:date="2022-11-22T17:28:00Z">
            <w:rPr>
              <w:rFonts w:ascii="Palatino Linotype" w:hAnsi="Palatino Linotype"/>
              <w:noProof/>
              <w:sz w:val="18"/>
              <w:szCs w:val="18"/>
            </w:rPr>
          </w:rPrChange>
        </w:rPr>
        <w:t>histopathology</w:t>
      </w:r>
      <w:r w:rsidRPr="009F451C">
        <w:rPr>
          <w:rFonts w:ascii="Palatino Linotype" w:hAnsi="Palatino Linotype"/>
          <w:i/>
          <w:noProof/>
          <w:sz w:val="18"/>
          <w:szCs w:val="18"/>
          <w:rPrChange w:id="38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51" w:author="Thomas Erol Tavolara" w:date="2022-11-22T17:28:00Z">
            <w:rPr>
              <w:rFonts w:ascii="Palatino Linotype" w:hAnsi="Palatino Linotype"/>
              <w:noProof/>
              <w:sz w:val="18"/>
              <w:szCs w:val="18"/>
            </w:rPr>
          </w:rPrChange>
        </w:rPr>
        <w:t>images</w:t>
      </w:r>
      <w:r w:rsidRPr="009F451C">
        <w:rPr>
          <w:rFonts w:ascii="Palatino Linotype" w:hAnsi="Palatino Linotype"/>
          <w:i/>
          <w:noProof/>
          <w:sz w:val="18"/>
          <w:szCs w:val="18"/>
          <w:rPrChange w:id="38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53" w:author="Thomas Erol Tavolara" w:date="2022-11-22T17:28:00Z">
            <w:rPr>
              <w:rFonts w:ascii="Palatino Linotype" w:hAnsi="Palatino Linotype"/>
              <w:noProof/>
              <w:sz w:val="18"/>
              <w:szCs w:val="18"/>
            </w:rPr>
          </w:rPrChange>
        </w:rPr>
        <w:t>using</w:t>
      </w:r>
      <w:r w:rsidRPr="009F451C">
        <w:rPr>
          <w:rFonts w:ascii="Palatino Linotype" w:hAnsi="Palatino Linotype"/>
          <w:i/>
          <w:noProof/>
          <w:sz w:val="18"/>
          <w:szCs w:val="18"/>
          <w:rPrChange w:id="38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55" w:author="Thomas Erol Tavolara" w:date="2022-11-22T17:28:00Z">
            <w:rPr>
              <w:rFonts w:ascii="Palatino Linotype" w:hAnsi="Palatino Linotype"/>
              <w:noProof/>
              <w:sz w:val="18"/>
              <w:szCs w:val="18"/>
            </w:rPr>
          </w:rPrChange>
        </w:rPr>
        <w:t>deep</w:t>
      </w:r>
      <w:r w:rsidRPr="009F451C">
        <w:rPr>
          <w:rFonts w:ascii="Palatino Linotype" w:hAnsi="Palatino Linotype"/>
          <w:i/>
          <w:noProof/>
          <w:sz w:val="18"/>
          <w:szCs w:val="18"/>
          <w:rPrChange w:id="38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57"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3858" w:author="Thomas Erol Tavolara" w:date="2022-11-22T17:28:00Z">
            <w:rPr>
              <w:rFonts w:ascii="Palatino Linotype" w:hAnsi="Palatino Linotype"/>
              <w:i/>
              <w:noProof/>
              <w:sz w:val="18"/>
              <w:szCs w:val="18"/>
            </w:rPr>
          </w:rPrChange>
        </w:rPr>
        <w:t xml:space="preserve"> Nat. Med. </w:t>
      </w:r>
      <w:r w:rsidRPr="009F451C">
        <w:rPr>
          <w:rFonts w:ascii="Palatino Linotype" w:hAnsi="Palatino Linotype"/>
          <w:b/>
          <w:noProof/>
          <w:sz w:val="18"/>
          <w:szCs w:val="18"/>
          <w:rPrChange w:id="3859" w:author="Thomas Erol Tavolara" w:date="2022-11-22T17:28:00Z">
            <w:rPr>
              <w:rFonts w:ascii="Palatino Linotype" w:hAnsi="Palatino Linotype"/>
              <w:b/>
              <w:noProof/>
              <w:sz w:val="18"/>
              <w:szCs w:val="18"/>
            </w:rPr>
          </w:rPrChange>
        </w:rPr>
        <w:t>2018</w:t>
      </w:r>
      <w:r w:rsidRPr="009F451C">
        <w:rPr>
          <w:rFonts w:ascii="Palatino Linotype" w:hAnsi="Palatino Linotype"/>
          <w:noProof/>
          <w:sz w:val="18"/>
          <w:szCs w:val="18"/>
          <w:rPrChange w:id="3860"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861" w:author="Thomas Erol Tavolara" w:date="2022-11-22T17:28:00Z">
            <w:rPr>
              <w:rFonts w:ascii="Palatino Linotype" w:hAnsi="Palatino Linotype"/>
              <w:i/>
              <w:noProof/>
              <w:sz w:val="18"/>
              <w:szCs w:val="18"/>
            </w:rPr>
          </w:rPrChange>
        </w:rPr>
        <w:t xml:space="preserve"> 24</w:t>
      </w:r>
      <w:r w:rsidRPr="009F451C">
        <w:rPr>
          <w:rFonts w:ascii="Palatino Linotype" w:hAnsi="Palatino Linotype"/>
          <w:noProof/>
          <w:sz w:val="18"/>
          <w:szCs w:val="18"/>
          <w:rPrChange w:id="3862"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86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64" w:author="Thomas Erol Tavolara" w:date="2022-11-22T17:28:00Z">
            <w:rPr>
              <w:rFonts w:ascii="Palatino Linotype" w:hAnsi="Palatino Linotype"/>
              <w:noProof/>
              <w:sz w:val="18"/>
              <w:szCs w:val="18"/>
            </w:rPr>
          </w:rPrChange>
        </w:rPr>
        <w:t>1559–1567.</w:t>
      </w:r>
    </w:p>
    <w:p w14:paraId="3A74A015"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865"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866" w:author="Thomas Erol Tavolara" w:date="2022-11-22T17:28:00Z">
            <w:rPr>
              <w:rFonts w:ascii="Palatino Linotype" w:hAnsi="Palatino Linotype"/>
              <w:noProof/>
              <w:sz w:val="18"/>
              <w:szCs w:val="18"/>
            </w:rPr>
          </w:rPrChange>
        </w:rPr>
        <w:t>Hashimoto,</w:t>
      </w:r>
      <w:r w:rsidRPr="009F451C">
        <w:rPr>
          <w:rFonts w:ascii="Palatino Linotype" w:hAnsi="Palatino Linotype"/>
          <w:i/>
          <w:noProof/>
          <w:sz w:val="18"/>
          <w:szCs w:val="18"/>
          <w:rPrChange w:id="386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68" w:author="Thomas Erol Tavolara" w:date="2022-11-22T17:28:00Z">
            <w:rPr>
              <w:rFonts w:ascii="Palatino Linotype" w:hAnsi="Palatino Linotype"/>
              <w:noProof/>
              <w:sz w:val="18"/>
              <w:szCs w:val="18"/>
            </w:rPr>
          </w:rPrChange>
        </w:rPr>
        <w:t>N.;</w:t>
      </w:r>
      <w:r w:rsidRPr="009F451C">
        <w:rPr>
          <w:rFonts w:ascii="Palatino Linotype" w:hAnsi="Palatino Linotype"/>
          <w:i/>
          <w:noProof/>
          <w:sz w:val="18"/>
          <w:szCs w:val="18"/>
          <w:rPrChange w:id="386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70" w:author="Thomas Erol Tavolara" w:date="2022-11-22T17:28:00Z">
            <w:rPr>
              <w:rFonts w:ascii="Palatino Linotype" w:hAnsi="Palatino Linotype"/>
              <w:noProof/>
              <w:sz w:val="18"/>
              <w:szCs w:val="18"/>
            </w:rPr>
          </w:rPrChange>
        </w:rPr>
        <w:t>Fukushima,</w:t>
      </w:r>
      <w:r w:rsidRPr="009F451C">
        <w:rPr>
          <w:rFonts w:ascii="Palatino Linotype" w:hAnsi="Palatino Linotype"/>
          <w:i/>
          <w:noProof/>
          <w:sz w:val="18"/>
          <w:szCs w:val="18"/>
          <w:rPrChange w:id="387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72"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387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74" w:author="Thomas Erol Tavolara" w:date="2022-11-22T17:28:00Z">
            <w:rPr>
              <w:rFonts w:ascii="Palatino Linotype" w:hAnsi="Palatino Linotype"/>
              <w:noProof/>
              <w:sz w:val="18"/>
              <w:szCs w:val="18"/>
            </w:rPr>
          </w:rPrChange>
        </w:rPr>
        <w:t>Koga,</w:t>
      </w:r>
      <w:r w:rsidRPr="009F451C">
        <w:rPr>
          <w:rFonts w:ascii="Palatino Linotype" w:hAnsi="Palatino Linotype"/>
          <w:i/>
          <w:noProof/>
          <w:sz w:val="18"/>
          <w:szCs w:val="18"/>
          <w:rPrChange w:id="387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76" w:author="Thomas Erol Tavolara" w:date="2022-11-22T17:28:00Z">
            <w:rPr>
              <w:rFonts w:ascii="Palatino Linotype" w:hAnsi="Palatino Linotype"/>
              <w:noProof/>
              <w:sz w:val="18"/>
              <w:szCs w:val="18"/>
            </w:rPr>
          </w:rPrChange>
        </w:rPr>
        <w:t>R.;</w:t>
      </w:r>
      <w:r w:rsidRPr="009F451C">
        <w:rPr>
          <w:rFonts w:ascii="Palatino Linotype" w:hAnsi="Palatino Linotype"/>
          <w:i/>
          <w:noProof/>
          <w:sz w:val="18"/>
          <w:szCs w:val="18"/>
          <w:rPrChange w:id="387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78" w:author="Thomas Erol Tavolara" w:date="2022-11-22T17:28:00Z">
            <w:rPr>
              <w:rFonts w:ascii="Palatino Linotype" w:hAnsi="Palatino Linotype"/>
              <w:noProof/>
              <w:sz w:val="18"/>
              <w:szCs w:val="18"/>
            </w:rPr>
          </w:rPrChange>
        </w:rPr>
        <w:t>Takagi,</w:t>
      </w:r>
      <w:r w:rsidRPr="009F451C">
        <w:rPr>
          <w:rFonts w:ascii="Palatino Linotype" w:hAnsi="Palatino Linotype"/>
          <w:i/>
          <w:noProof/>
          <w:sz w:val="18"/>
          <w:szCs w:val="18"/>
          <w:rPrChange w:id="387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80"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8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82" w:author="Thomas Erol Tavolara" w:date="2022-11-22T17:28:00Z">
            <w:rPr>
              <w:rFonts w:ascii="Palatino Linotype" w:hAnsi="Palatino Linotype"/>
              <w:noProof/>
              <w:sz w:val="18"/>
              <w:szCs w:val="18"/>
            </w:rPr>
          </w:rPrChange>
        </w:rPr>
        <w:t>Ko,</w:t>
      </w:r>
      <w:r w:rsidRPr="009F451C">
        <w:rPr>
          <w:rFonts w:ascii="Palatino Linotype" w:hAnsi="Palatino Linotype"/>
          <w:i/>
          <w:noProof/>
          <w:sz w:val="18"/>
          <w:szCs w:val="18"/>
          <w:rPrChange w:id="38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84" w:author="Thomas Erol Tavolara" w:date="2022-11-22T17:28:00Z">
            <w:rPr>
              <w:rFonts w:ascii="Palatino Linotype" w:hAnsi="Palatino Linotype"/>
              <w:noProof/>
              <w:sz w:val="18"/>
              <w:szCs w:val="18"/>
            </w:rPr>
          </w:rPrChange>
        </w:rPr>
        <w:t>K.;</w:t>
      </w:r>
      <w:r w:rsidRPr="009F451C">
        <w:rPr>
          <w:rFonts w:ascii="Palatino Linotype" w:hAnsi="Palatino Linotype"/>
          <w:i/>
          <w:noProof/>
          <w:sz w:val="18"/>
          <w:szCs w:val="18"/>
          <w:rPrChange w:id="38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86" w:author="Thomas Erol Tavolara" w:date="2022-11-22T17:28:00Z">
            <w:rPr>
              <w:rFonts w:ascii="Palatino Linotype" w:hAnsi="Palatino Linotype"/>
              <w:noProof/>
              <w:sz w:val="18"/>
              <w:szCs w:val="18"/>
            </w:rPr>
          </w:rPrChange>
        </w:rPr>
        <w:t>Kohno,</w:t>
      </w:r>
      <w:r w:rsidRPr="009F451C">
        <w:rPr>
          <w:rFonts w:ascii="Palatino Linotype" w:hAnsi="Palatino Linotype"/>
          <w:i/>
          <w:noProof/>
          <w:sz w:val="18"/>
          <w:szCs w:val="18"/>
          <w:rPrChange w:id="38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88" w:author="Thomas Erol Tavolara" w:date="2022-11-22T17:28:00Z">
            <w:rPr>
              <w:rFonts w:ascii="Palatino Linotype" w:hAnsi="Palatino Linotype"/>
              <w:noProof/>
              <w:sz w:val="18"/>
              <w:szCs w:val="18"/>
            </w:rPr>
          </w:rPrChange>
        </w:rPr>
        <w:t>K.;</w:t>
      </w:r>
      <w:r w:rsidRPr="009F451C">
        <w:rPr>
          <w:rFonts w:ascii="Palatino Linotype" w:hAnsi="Palatino Linotype"/>
          <w:i/>
          <w:noProof/>
          <w:sz w:val="18"/>
          <w:szCs w:val="18"/>
          <w:rPrChange w:id="38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90" w:author="Thomas Erol Tavolara" w:date="2022-11-22T17:28:00Z">
            <w:rPr>
              <w:rFonts w:ascii="Palatino Linotype" w:hAnsi="Palatino Linotype"/>
              <w:noProof/>
              <w:sz w:val="18"/>
              <w:szCs w:val="18"/>
            </w:rPr>
          </w:rPrChange>
        </w:rPr>
        <w:t>Nakaguro,</w:t>
      </w:r>
      <w:r w:rsidRPr="009F451C">
        <w:rPr>
          <w:rFonts w:ascii="Palatino Linotype" w:hAnsi="Palatino Linotype"/>
          <w:i/>
          <w:noProof/>
          <w:sz w:val="18"/>
          <w:szCs w:val="18"/>
          <w:rPrChange w:id="38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92"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8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94" w:author="Thomas Erol Tavolara" w:date="2022-11-22T17:28:00Z">
            <w:rPr>
              <w:rFonts w:ascii="Palatino Linotype" w:hAnsi="Palatino Linotype"/>
              <w:noProof/>
              <w:sz w:val="18"/>
              <w:szCs w:val="18"/>
            </w:rPr>
          </w:rPrChange>
        </w:rPr>
        <w:t>Nakamura,</w:t>
      </w:r>
      <w:r w:rsidRPr="009F451C">
        <w:rPr>
          <w:rFonts w:ascii="Palatino Linotype" w:hAnsi="Palatino Linotype"/>
          <w:i/>
          <w:noProof/>
          <w:sz w:val="18"/>
          <w:szCs w:val="18"/>
          <w:rPrChange w:id="38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96"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38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898" w:author="Thomas Erol Tavolara" w:date="2022-11-22T17:28:00Z">
            <w:rPr>
              <w:rFonts w:ascii="Palatino Linotype" w:hAnsi="Palatino Linotype"/>
              <w:noProof/>
              <w:sz w:val="18"/>
              <w:szCs w:val="18"/>
            </w:rPr>
          </w:rPrChange>
        </w:rPr>
        <w:t>Hontani,</w:t>
      </w:r>
      <w:r w:rsidRPr="009F451C">
        <w:rPr>
          <w:rFonts w:ascii="Palatino Linotype" w:hAnsi="Palatino Linotype"/>
          <w:i/>
          <w:noProof/>
          <w:sz w:val="18"/>
          <w:szCs w:val="18"/>
          <w:rPrChange w:id="38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00"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39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02" w:author="Thomas Erol Tavolara" w:date="2022-11-22T17:28:00Z">
            <w:rPr>
              <w:rFonts w:ascii="Palatino Linotype" w:hAnsi="Palatino Linotype"/>
              <w:noProof/>
              <w:sz w:val="18"/>
              <w:szCs w:val="18"/>
            </w:rPr>
          </w:rPrChange>
        </w:rPr>
        <w:t>Takeuchi,</w:t>
      </w:r>
      <w:r w:rsidRPr="009F451C">
        <w:rPr>
          <w:rFonts w:ascii="Palatino Linotype" w:hAnsi="Palatino Linotype"/>
          <w:i/>
          <w:noProof/>
          <w:sz w:val="18"/>
          <w:szCs w:val="18"/>
          <w:rPrChange w:id="39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04" w:author="Thomas Erol Tavolara" w:date="2022-11-22T17:28:00Z">
            <w:rPr>
              <w:rFonts w:ascii="Palatino Linotype" w:hAnsi="Palatino Linotype"/>
              <w:noProof/>
              <w:sz w:val="18"/>
              <w:szCs w:val="18"/>
            </w:rPr>
          </w:rPrChange>
        </w:rPr>
        <w:t>I.</w:t>
      </w:r>
      <w:r w:rsidRPr="009F451C">
        <w:rPr>
          <w:rFonts w:ascii="Palatino Linotype" w:hAnsi="Palatino Linotype"/>
          <w:i/>
          <w:noProof/>
          <w:sz w:val="18"/>
          <w:szCs w:val="18"/>
          <w:rPrChange w:id="39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06" w:author="Thomas Erol Tavolara" w:date="2022-11-22T17:28:00Z">
            <w:rPr>
              <w:rFonts w:ascii="Palatino Linotype" w:hAnsi="Palatino Linotype"/>
              <w:noProof/>
              <w:sz w:val="18"/>
              <w:szCs w:val="18"/>
            </w:rPr>
          </w:rPrChange>
        </w:rPr>
        <w:t>Multi-scale</w:t>
      </w:r>
      <w:r w:rsidRPr="009F451C">
        <w:rPr>
          <w:rFonts w:ascii="Palatino Linotype" w:hAnsi="Palatino Linotype"/>
          <w:i/>
          <w:noProof/>
          <w:sz w:val="18"/>
          <w:szCs w:val="18"/>
          <w:rPrChange w:id="39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08" w:author="Thomas Erol Tavolara" w:date="2022-11-22T17:28:00Z">
            <w:rPr>
              <w:rFonts w:ascii="Palatino Linotype" w:hAnsi="Palatino Linotype"/>
              <w:noProof/>
              <w:sz w:val="18"/>
              <w:szCs w:val="18"/>
            </w:rPr>
          </w:rPrChange>
        </w:rPr>
        <w:t>domain-adversarial</w:t>
      </w:r>
      <w:r w:rsidRPr="009F451C">
        <w:rPr>
          <w:rFonts w:ascii="Palatino Linotype" w:hAnsi="Palatino Linotype"/>
          <w:i/>
          <w:noProof/>
          <w:sz w:val="18"/>
          <w:szCs w:val="18"/>
          <w:rPrChange w:id="39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10" w:author="Thomas Erol Tavolara" w:date="2022-11-22T17:28:00Z">
            <w:rPr>
              <w:rFonts w:ascii="Palatino Linotype" w:hAnsi="Palatino Linotype"/>
              <w:noProof/>
              <w:sz w:val="18"/>
              <w:szCs w:val="18"/>
            </w:rPr>
          </w:rPrChange>
        </w:rPr>
        <w:t>multiple-instance</w:t>
      </w:r>
      <w:r w:rsidRPr="009F451C">
        <w:rPr>
          <w:rFonts w:ascii="Palatino Linotype" w:hAnsi="Palatino Linotype"/>
          <w:i/>
          <w:noProof/>
          <w:sz w:val="18"/>
          <w:szCs w:val="18"/>
          <w:rPrChange w:id="39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12" w:author="Thomas Erol Tavolara" w:date="2022-11-22T17:28:00Z">
            <w:rPr>
              <w:rFonts w:ascii="Palatino Linotype" w:hAnsi="Palatino Linotype"/>
              <w:noProof/>
              <w:sz w:val="18"/>
              <w:szCs w:val="18"/>
            </w:rPr>
          </w:rPrChange>
        </w:rPr>
        <w:t>CNN</w:t>
      </w:r>
      <w:r w:rsidRPr="009F451C">
        <w:rPr>
          <w:rFonts w:ascii="Palatino Linotype" w:hAnsi="Palatino Linotype"/>
          <w:i/>
          <w:noProof/>
          <w:sz w:val="18"/>
          <w:szCs w:val="18"/>
          <w:rPrChange w:id="39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14"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39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16"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39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18" w:author="Thomas Erol Tavolara" w:date="2022-11-22T17:28:00Z">
            <w:rPr>
              <w:rFonts w:ascii="Palatino Linotype" w:hAnsi="Palatino Linotype"/>
              <w:noProof/>
              <w:sz w:val="18"/>
              <w:szCs w:val="18"/>
            </w:rPr>
          </w:rPrChange>
        </w:rPr>
        <w:t>subtype</w:t>
      </w:r>
      <w:r w:rsidRPr="009F451C">
        <w:rPr>
          <w:rFonts w:ascii="Palatino Linotype" w:hAnsi="Palatino Linotype"/>
          <w:i/>
          <w:noProof/>
          <w:sz w:val="18"/>
          <w:szCs w:val="18"/>
          <w:rPrChange w:id="39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20"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39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22" w:author="Thomas Erol Tavolara" w:date="2022-11-22T17:28:00Z">
            <w:rPr>
              <w:rFonts w:ascii="Palatino Linotype" w:hAnsi="Palatino Linotype"/>
              <w:noProof/>
              <w:sz w:val="18"/>
              <w:szCs w:val="18"/>
            </w:rPr>
          </w:rPrChange>
        </w:rPr>
        <w:t>with</w:t>
      </w:r>
      <w:r w:rsidRPr="009F451C">
        <w:rPr>
          <w:rFonts w:ascii="Palatino Linotype" w:hAnsi="Palatino Linotype"/>
          <w:i/>
          <w:noProof/>
          <w:sz w:val="18"/>
          <w:szCs w:val="18"/>
          <w:rPrChange w:id="39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24" w:author="Thomas Erol Tavolara" w:date="2022-11-22T17:28:00Z">
            <w:rPr>
              <w:rFonts w:ascii="Palatino Linotype" w:hAnsi="Palatino Linotype"/>
              <w:noProof/>
              <w:sz w:val="18"/>
              <w:szCs w:val="18"/>
            </w:rPr>
          </w:rPrChange>
        </w:rPr>
        <w:t>unannotated</w:t>
      </w:r>
      <w:r w:rsidRPr="009F451C">
        <w:rPr>
          <w:rFonts w:ascii="Palatino Linotype" w:hAnsi="Palatino Linotype"/>
          <w:i/>
          <w:noProof/>
          <w:sz w:val="18"/>
          <w:szCs w:val="18"/>
          <w:rPrChange w:id="39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26" w:author="Thomas Erol Tavolara" w:date="2022-11-22T17:28:00Z">
            <w:rPr>
              <w:rFonts w:ascii="Palatino Linotype" w:hAnsi="Palatino Linotype"/>
              <w:noProof/>
              <w:sz w:val="18"/>
              <w:szCs w:val="18"/>
            </w:rPr>
          </w:rPrChange>
        </w:rPr>
        <w:t>histopathological</w:t>
      </w:r>
      <w:r w:rsidRPr="009F451C">
        <w:rPr>
          <w:rFonts w:ascii="Palatino Linotype" w:hAnsi="Palatino Linotype"/>
          <w:i/>
          <w:noProof/>
          <w:sz w:val="18"/>
          <w:szCs w:val="18"/>
          <w:rPrChange w:id="39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28" w:author="Thomas Erol Tavolara" w:date="2022-11-22T17:28:00Z">
            <w:rPr>
              <w:rFonts w:ascii="Palatino Linotype" w:hAnsi="Palatino Linotype"/>
              <w:noProof/>
              <w:sz w:val="18"/>
              <w:szCs w:val="18"/>
            </w:rPr>
          </w:rPrChange>
        </w:rPr>
        <w:t>images.</w:t>
      </w:r>
      <w:r w:rsidRPr="009F451C">
        <w:rPr>
          <w:rFonts w:ascii="Palatino Linotype" w:hAnsi="Palatino Linotype"/>
          <w:i/>
          <w:noProof/>
          <w:sz w:val="18"/>
          <w:szCs w:val="18"/>
          <w:rPrChange w:id="39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30"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39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32"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39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34"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39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36"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39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38"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39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40"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39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42"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39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44" w:author="Thomas Erol Tavolara" w:date="2022-11-22T17:28:00Z">
            <w:rPr>
              <w:rFonts w:ascii="Palatino Linotype" w:hAnsi="Palatino Linotype"/>
              <w:noProof/>
              <w:sz w:val="18"/>
              <w:szCs w:val="18"/>
            </w:rPr>
          </w:rPrChange>
        </w:rPr>
        <w:t>IEEE/CVF</w:t>
      </w:r>
      <w:r w:rsidRPr="009F451C">
        <w:rPr>
          <w:rFonts w:ascii="Palatino Linotype" w:hAnsi="Palatino Linotype"/>
          <w:i/>
          <w:noProof/>
          <w:sz w:val="18"/>
          <w:szCs w:val="18"/>
          <w:rPrChange w:id="39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46"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39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48"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39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50"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39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52"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395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54"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395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56"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395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58" w:author="Thomas Erol Tavolara" w:date="2022-11-22T17:28:00Z">
            <w:rPr>
              <w:rFonts w:ascii="Palatino Linotype" w:hAnsi="Palatino Linotype"/>
              <w:noProof/>
              <w:sz w:val="18"/>
              <w:szCs w:val="18"/>
            </w:rPr>
          </w:rPrChange>
        </w:rPr>
        <w:t>Recognition,</w:t>
      </w:r>
      <w:r w:rsidRPr="009F451C">
        <w:rPr>
          <w:rFonts w:ascii="Palatino Linotype" w:hAnsi="Palatino Linotype"/>
          <w:i/>
          <w:noProof/>
          <w:sz w:val="18"/>
          <w:szCs w:val="18"/>
          <w:rPrChange w:id="395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60" w:author="Thomas Erol Tavolara" w:date="2022-11-22T17:28:00Z">
            <w:rPr>
              <w:rFonts w:ascii="Palatino Linotype" w:hAnsi="Palatino Linotype"/>
              <w:noProof/>
              <w:sz w:val="18"/>
              <w:szCs w:val="18"/>
              <w:highlight w:val="yellow"/>
            </w:rPr>
          </w:rPrChange>
        </w:rPr>
        <w:t>Seattle, WA, USA, 13–19 June 2020</w:t>
      </w:r>
      <w:r w:rsidRPr="009F451C">
        <w:rPr>
          <w:rFonts w:ascii="Palatino Linotype" w:hAnsi="Palatino Linotype"/>
          <w:noProof/>
          <w:sz w:val="18"/>
          <w:szCs w:val="18"/>
          <w:rPrChange w:id="396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39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63"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39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65" w:author="Thomas Erol Tavolara" w:date="2022-11-22T17:28:00Z">
            <w:rPr>
              <w:rFonts w:ascii="Palatino Linotype" w:hAnsi="Palatino Linotype"/>
              <w:noProof/>
              <w:sz w:val="18"/>
              <w:szCs w:val="18"/>
            </w:rPr>
          </w:rPrChange>
        </w:rPr>
        <w:t>3852–3861.</w:t>
      </w:r>
    </w:p>
    <w:p w14:paraId="272E11FC"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3966"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3967" w:author="Thomas Erol Tavolara" w:date="2022-11-22T17:28:00Z">
            <w:rPr>
              <w:rFonts w:ascii="Palatino Linotype" w:hAnsi="Palatino Linotype"/>
              <w:noProof/>
              <w:sz w:val="18"/>
              <w:szCs w:val="18"/>
            </w:rPr>
          </w:rPrChange>
        </w:rPr>
        <w:t>Lu,</w:t>
      </w:r>
      <w:r w:rsidRPr="009F451C">
        <w:rPr>
          <w:rFonts w:ascii="Palatino Linotype" w:hAnsi="Palatino Linotype"/>
          <w:i/>
          <w:noProof/>
          <w:sz w:val="18"/>
          <w:szCs w:val="18"/>
          <w:rPrChange w:id="39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69"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39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71" w:author="Thomas Erol Tavolara" w:date="2022-11-22T17:28:00Z">
            <w:rPr>
              <w:rFonts w:ascii="Palatino Linotype" w:hAnsi="Palatino Linotype"/>
              <w:noProof/>
              <w:sz w:val="18"/>
              <w:szCs w:val="18"/>
            </w:rPr>
          </w:rPrChange>
        </w:rPr>
        <w:t>Pan,</w:t>
      </w:r>
      <w:r w:rsidRPr="009F451C">
        <w:rPr>
          <w:rFonts w:ascii="Palatino Linotype" w:hAnsi="Palatino Linotype"/>
          <w:i/>
          <w:noProof/>
          <w:sz w:val="18"/>
          <w:szCs w:val="18"/>
          <w:rPrChange w:id="39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73"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9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75" w:author="Thomas Erol Tavolara" w:date="2022-11-22T17:28:00Z">
            <w:rPr>
              <w:rFonts w:ascii="Palatino Linotype" w:hAnsi="Palatino Linotype"/>
              <w:noProof/>
              <w:sz w:val="18"/>
              <w:szCs w:val="18"/>
            </w:rPr>
          </w:rPrChange>
        </w:rPr>
        <w:t>Nie,</w:t>
      </w:r>
      <w:r w:rsidRPr="009F451C">
        <w:rPr>
          <w:rFonts w:ascii="Palatino Linotype" w:hAnsi="Palatino Linotype"/>
          <w:i/>
          <w:noProof/>
          <w:sz w:val="18"/>
          <w:szCs w:val="18"/>
          <w:rPrChange w:id="39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77"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39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79" w:author="Thomas Erol Tavolara" w:date="2022-11-22T17:28:00Z">
            <w:rPr>
              <w:rFonts w:ascii="Palatino Linotype" w:hAnsi="Palatino Linotype"/>
              <w:noProof/>
              <w:sz w:val="18"/>
              <w:szCs w:val="18"/>
            </w:rPr>
          </w:rPrChange>
        </w:rPr>
        <w:t>Liu,</w:t>
      </w:r>
      <w:r w:rsidRPr="009F451C">
        <w:rPr>
          <w:rFonts w:ascii="Palatino Linotype" w:hAnsi="Palatino Linotype"/>
          <w:i/>
          <w:noProof/>
          <w:sz w:val="18"/>
          <w:szCs w:val="18"/>
          <w:rPrChange w:id="39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81" w:author="Thomas Erol Tavolara" w:date="2022-11-22T17:28:00Z">
            <w:rPr>
              <w:rFonts w:ascii="Palatino Linotype" w:hAnsi="Palatino Linotype"/>
              <w:noProof/>
              <w:sz w:val="18"/>
              <w:szCs w:val="18"/>
            </w:rPr>
          </w:rPrChange>
        </w:rPr>
        <w:t>F.;</w:t>
      </w:r>
      <w:r w:rsidRPr="009F451C">
        <w:rPr>
          <w:rFonts w:ascii="Palatino Linotype" w:hAnsi="Palatino Linotype"/>
          <w:i/>
          <w:noProof/>
          <w:sz w:val="18"/>
          <w:szCs w:val="18"/>
          <w:rPrChange w:id="39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83" w:author="Thomas Erol Tavolara" w:date="2022-11-22T17:28:00Z">
            <w:rPr>
              <w:rFonts w:ascii="Palatino Linotype" w:hAnsi="Palatino Linotype"/>
              <w:noProof/>
              <w:sz w:val="18"/>
              <w:szCs w:val="18"/>
            </w:rPr>
          </w:rPrChange>
        </w:rPr>
        <w:t>Shi,</w:t>
      </w:r>
      <w:r w:rsidRPr="009F451C">
        <w:rPr>
          <w:rFonts w:ascii="Palatino Linotype" w:hAnsi="Palatino Linotype"/>
          <w:i/>
          <w:noProof/>
          <w:sz w:val="18"/>
          <w:szCs w:val="18"/>
          <w:rPrChange w:id="39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85" w:author="Thomas Erol Tavolara" w:date="2022-11-22T17:28:00Z">
            <w:rPr>
              <w:rFonts w:ascii="Palatino Linotype" w:hAnsi="Palatino Linotype"/>
              <w:noProof/>
              <w:sz w:val="18"/>
              <w:szCs w:val="18"/>
            </w:rPr>
          </w:rPrChange>
        </w:rPr>
        <w:t>F.;</w:t>
      </w:r>
      <w:r w:rsidRPr="009F451C">
        <w:rPr>
          <w:rFonts w:ascii="Palatino Linotype" w:hAnsi="Palatino Linotype"/>
          <w:i/>
          <w:noProof/>
          <w:sz w:val="18"/>
          <w:szCs w:val="18"/>
          <w:rPrChange w:id="39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87" w:author="Thomas Erol Tavolara" w:date="2022-11-22T17:28:00Z">
            <w:rPr>
              <w:rFonts w:ascii="Palatino Linotype" w:hAnsi="Palatino Linotype"/>
              <w:noProof/>
              <w:sz w:val="18"/>
              <w:szCs w:val="18"/>
            </w:rPr>
          </w:rPrChange>
        </w:rPr>
        <w:t>Xia,</w:t>
      </w:r>
      <w:r w:rsidRPr="009F451C">
        <w:rPr>
          <w:rFonts w:ascii="Palatino Linotype" w:hAnsi="Palatino Linotype"/>
          <w:i/>
          <w:noProof/>
          <w:sz w:val="18"/>
          <w:szCs w:val="18"/>
          <w:rPrChange w:id="39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89" w:author="Thomas Erol Tavolara" w:date="2022-11-22T17:28:00Z">
            <w:rPr>
              <w:rFonts w:ascii="Palatino Linotype" w:hAnsi="Palatino Linotype"/>
              <w:noProof/>
              <w:sz w:val="18"/>
              <w:szCs w:val="18"/>
            </w:rPr>
          </w:rPrChange>
        </w:rPr>
        <w:t>Y.;</w:t>
      </w:r>
      <w:r w:rsidRPr="009F451C">
        <w:rPr>
          <w:rFonts w:ascii="Palatino Linotype" w:hAnsi="Palatino Linotype"/>
          <w:i/>
          <w:noProof/>
          <w:sz w:val="18"/>
          <w:szCs w:val="18"/>
          <w:rPrChange w:id="39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91" w:author="Thomas Erol Tavolara" w:date="2022-11-22T17:28:00Z">
            <w:rPr>
              <w:rFonts w:ascii="Palatino Linotype" w:hAnsi="Palatino Linotype"/>
              <w:noProof/>
              <w:sz w:val="18"/>
              <w:szCs w:val="18"/>
            </w:rPr>
          </w:rPrChange>
        </w:rPr>
        <w:t>Shen,</w:t>
      </w:r>
      <w:r w:rsidRPr="009F451C">
        <w:rPr>
          <w:rFonts w:ascii="Palatino Linotype" w:hAnsi="Palatino Linotype"/>
          <w:i/>
          <w:noProof/>
          <w:sz w:val="18"/>
          <w:szCs w:val="18"/>
          <w:rPrChange w:id="39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93"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39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95" w:author="Thomas Erol Tavolara" w:date="2022-11-22T17:28:00Z">
            <w:rPr>
              <w:rFonts w:ascii="Palatino Linotype" w:hAnsi="Palatino Linotype"/>
              <w:noProof/>
              <w:sz w:val="18"/>
              <w:szCs w:val="18"/>
            </w:rPr>
          </w:rPrChange>
        </w:rPr>
        <w:t>Smile:</w:t>
      </w:r>
      <w:r w:rsidRPr="009F451C">
        <w:rPr>
          <w:rFonts w:ascii="Palatino Linotype" w:hAnsi="Palatino Linotype"/>
          <w:i/>
          <w:noProof/>
          <w:sz w:val="18"/>
          <w:szCs w:val="18"/>
          <w:rPrChange w:id="39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97" w:author="Thomas Erol Tavolara" w:date="2022-11-22T17:28:00Z">
            <w:rPr>
              <w:rFonts w:ascii="Palatino Linotype" w:hAnsi="Palatino Linotype"/>
              <w:noProof/>
              <w:sz w:val="18"/>
              <w:szCs w:val="18"/>
            </w:rPr>
          </w:rPrChange>
        </w:rPr>
        <w:t>Sparse-attention</w:t>
      </w:r>
      <w:r w:rsidRPr="009F451C">
        <w:rPr>
          <w:rFonts w:ascii="Palatino Linotype" w:hAnsi="Palatino Linotype"/>
          <w:i/>
          <w:noProof/>
          <w:sz w:val="18"/>
          <w:szCs w:val="18"/>
          <w:rPrChange w:id="39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3999" w:author="Thomas Erol Tavolara" w:date="2022-11-22T17:28:00Z">
            <w:rPr>
              <w:rFonts w:ascii="Palatino Linotype" w:hAnsi="Palatino Linotype"/>
              <w:noProof/>
              <w:sz w:val="18"/>
              <w:szCs w:val="18"/>
            </w:rPr>
          </w:rPrChange>
        </w:rPr>
        <w:t>based</w:t>
      </w:r>
      <w:r w:rsidRPr="009F451C">
        <w:rPr>
          <w:rFonts w:ascii="Palatino Linotype" w:hAnsi="Palatino Linotype"/>
          <w:i/>
          <w:noProof/>
          <w:sz w:val="18"/>
          <w:szCs w:val="18"/>
          <w:rPrChange w:id="40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01" w:author="Thomas Erol Tavolara" w:date="2022-11-22T17:28:00Z">
            <w:rPr>
              <w:rFonts w:ascii="Palatino Linotype" w:hAnsi="Palatino Linotype"/>
              <w:noProof/>
              <w:sz w:val="18"/>
              <w:szCs w:val="18"/>
            </w:rPr>
          </w:rPrChange>
        </w:rPr>
        <w:t>multiple</w:t>
      </w:r>
      <w:r w:rsidRPr="009F451C">
        <w:rPr>
          <w:rFonts w:ascii="Palatino Linotype" w:hAnsi="Palatino Linotype"/>
          <w:i/>
          <w:noProof/>
          <w:sz w:val="18"/>
          <w:szCs w:val="18"/>
          <w:rPrChange w:id="40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03" w:author="Thomas Erol Tavolara" w:date="2022-11-22T17:28:00Z">
            <w:rPr>
              <w:rFonts w:ascii="Palatino Linotype" w:hAnsi="Palatino Linotype"/>
              <w:noProof/>
              <w:sz w:val="18"/>
              <w:szCs w:val="18"/>
            </w:rPr>
          </w:rPrChange>
        </w:rPr>
        <w:t>instance</w:t>
      </w:r>
      <w:r w:rsidRPr="009F451C">
        <w:rPr>
          <w:rFonts w:ascii="Palatino Linotype" w:hAnsi="Palatino Linotype"/>
          <w:i/>
          <w:noProof/>
          <w:sz w:val="18"/>
          <w:szCs w:val="18"/>
          <w:rPrChange w:id="40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05" w:author="Thomas Erol Tavolara" w:date="2022-11-22T17:28:00Z">
            <w:rPr>
              <w:rFonts w:ascii="Palatino Linotype" w:hAnsi="Palatino Linotype"/>
              <w:noProof/>
              <w:sz w:val="18"/>
              <w:szCs w:val="18"/>
            </w:rPr>
          </w:rPrChange>
        </w:rPr>
        <w:t>contrastive</w:t>
      </w:r>
      <w:r w:rsidRPr="009F451C">
        <w:rPr>
          <w:rFonts w:ascii="Palatino Linotype" w:hAnsi="Palatino Linotype"/>
          <w:i/>
          <w:noProof/>
          <w:sz w:val="18"/>
          <w:szCs w:val="18"/>
          <w:rPrChange w:id="40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07"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40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09"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40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11" w:author="Thomas Erol Tavolara" w:date="2022-11-22T17:28:00Z">
            <w:rPr>
              <w:rFonts w:ascii="Palatino Linotype" w:hAnsi="Palatino Linotype"/>
              <w:noProof/>
              <w:sz w:val="18"/>
              <w:szCs w:val="18"/>
            </w:rPr>
          </w:rPrChange>
        </w:rPr>
        <w:t>glioma</w:t>
      </w:r>
      <w:r w:rsidRPr="009F451C">
        <w:rPr>
          <w:rFonts w:ascii="Palatino Linotype" w:hAnsi="Palatino Linotype"/>
          <w:i/>
          <w:noProof/>
          <w:sz w:val="18"/>
          <w:szCs w:val="18"/>
          <w:rPrChange w:id="40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13" w:author="Thomas Erol Tavolara" w:date="2022-11-22T17:28:00Z">
            <w:rPr>
              <w:rFonts w:ascii="Palatino Linotype" w:hAnsi="Palatino Linotype"/>
              <w:noProof/>
              <w:sz w:val="18"/>
              <w:szCs w:val="18"/>
            </w:rPr>
          </w:rPrChange>
        </w:rPr>
        <w:t>sub-type</w:t>
      </w:r>
      <w:r w:rsidRPr="009F451C">
        <w:rPr>
          <w:rFonts w:ascii="Palatino Linotype" w:hAnsi="Palatino Linotype"/>
          <w:i/>
          <w:noProof/>
          <w:sz w:val="18"/>
          <w:szCs w:val="18"/>
          <w:rPrChange w:id="40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15"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40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17" w:author="Thomas Erol Tavolara" w:date="2022-11-22T17:28:00Z">
            <w:rPr>
              <w:rFonts w:ascii="Palatino Linotype" w:hAnsi="Palatino Linotype"/>
              <w:noProof/>
              <w:sz w:val="18"/>
              <w:szCs w:val="18"/>
            </w:rPr>
          </w:rPrChange>
        </w:rPr>
        <w:t>using</w:t>
      </w:r>
      <w:r w:rsidRPr="009F451C">
        <w:rPr>
          <w:rFonts w:ascii="Palatino Linotype" w:hAnsi="Palatino Linotype"/>
          <w:i/>
          <w:noProof/>
          <w:sz w:val="18"/>
          <w:szCs w:val="18"/>
          <w:rPrChange w:id="40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19" w:author="Thomas Erol Tavolara" w:date="2022-11-22T17:28:00Z">
            <w:rPr>
              <w:rFonts w:ascii="Palatino Linotype" w:hAnsi="Palatino Linotype"/>
              <w:noProof/>
              <w:sz w:val="18"/>
              <w:szCs w:val="18"/>
            </w:rPr>
          </w:rPrChange>
        </w:rPr>
        <w:t>pathological</w:t>
      </w:r>
      <w:r w:rsidRPr="009F451C">
        <w:rPr>
          <w:rFonts w:ascii="Palatino Linotype" w:hAnsi="Palatino Linotype"/>
          <w:i/>
          <w:noProof/>
          <w:sz w:val="18"/>
          <w:szCs w:val="18"/>
          <w:rPrChange w:id="40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21" w:author="Thomas Erol Tavolara" w:date="2022-11-22T17:28:00Z">
            <w:rPr>
              <w:rFonts w:ascii="Palatino Linotype" w:hAnsi="Palatino Linotype"/>
              <w:noProof/>
              <w:sz w:val="18"/>
              <w:szCs w:val="18"/>
            </w:rPr>
          </w:rPrChange>
        </w:rPr>
        <w:t>images.</w:t>
      </w:r>
      <w:r w:rsidRPr="009F451C">
        <w:rPr>
          <w:rFonts w:ascii="Palatino Linotype" w:hAnsi="Palatino Linotype"/>
          <w:i/>
          <w:noProof/>
          <w:sz w:val="18"/>
          <w:szCs w:val="18"/>
          <w:rPrChange w:id="40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23"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40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25"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40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27"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0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29"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40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31" w:author="Thomas Erol Tavolara" w:date="2022-11-22T17:28:00Z">
            <w:rPr>
              <w:rFonts w:ascii="Palatino Linotype" w:hAnsi="Palatino Linotype"/>
              <w:noProof/>
              <w:sz w:val="18"/>
              <w:szCs w:val="18"/>
            </w:rPr>
          </w:rPrChange>
        </w:rPr>
        <w:t>MICCAI</w:t>
      </w:r>
      <w:r w:rsidRPr="009F451C">
        <w:rPr>
          <w:rFonts w:ascii="Palatino Linotype" w:hAnsi="Palatino Linotype"/>
          <w:i/>
          <w:noProof/>
          <w:sz w:val="18"/>
          <w:szCs w:val="18"/>
          <w:rPrChange w:id="40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33" w:author="Thomas Erol Tavolara" w:date="2022-11-22T17:28:00Z">
            <w:rPr>
              <w:rFonts w:ascii="Palatino Linotype" w:hAnsi="Palatino Linotype"/>
              <w:noProof/>
              <w:sz w:val="18"/>
              <w:szCs w:val="18"/>
            </w:rPr>
          </w:rPrChange>
        </w:rPr>
        <w:t>Workshop</w:t>
      </w:r>
      <w:r w:rsidRPr="009F451C">
        <w:rPr>
          <w:rFonts w:ascii="Palatino Linotype" w:hAnsi="Palatino Linotype"/>
          <w:i/>
          <w:noProof/>
          <w:sz w:val="18"/>
          <w:szCs w:val="18"/>
          <w:rPrChange w:id="40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35"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40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37" w:author="Thomas Erol Tavolara" w:date="2022-11-22T17:28:00Z">
            <w:rPr>
              <w:rFonts w:ascii="Palatino Linotype" w:hAnsi="Palatino Linotype"/>
              <w:noProof/>
              <w:sz w:val="18"/>
              <w:szCs w:val="18"/>
            </w:rPr>
          </w:rPrChange>
        </w:rPr>
        <w:t>Computational</w:t>
      </w:r>
      <w:r w:rsidRPr="009F451C">
        <w:rPr>
          <w:rFonts w:ascii="Palatino Linotype" w:hAnsi="Palatino Linotype"/>
          <w:i/>
          <w:noProof/>
          <w:sz w:val="18"/>
          <w:szCs w:val="18"/>
          <w:rPrChange w:id="40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39" w:author="Thomas Erol Tavolara" w:date="2022-11-22T17:28:00Z">
            <w:rPr>
              <w:rFonts w:ascii="Palatino Linotype" w:hAnsi="Palatino Linotype"/>
              <w:noProof/>
              <w:sz w:val="18"/>
              <w:szCs w:val="18"/>
            </w:rPr>
          </w:rPrChange>
        </w:rPr>
        <w:t>Pathology</w:t>
      </w:r>
      <w:r w:rsidRPr="009F451C">
        <w:rPr>
          <w:rFonts w:ascii="Palatino Linotype" w:hAnsi="Palatino Linotype"/>
          <w:noProof/>
          <w:sz w:val="18"/>
          <w:szCs w:val="18"/>
          <w:rPrChange w:id="4040" w:author="Thomas Erol Tavolara" w:date="2022-11-22T17:28:00Z">
            <w:rPr>
              <w:rFonts w:ascii="Palatino Linotype" w:hAnsi="Palatino Linotype"/>
              <w:noProof/>
              <w:sz w:val="18"/>
              <w:szCs w:val="18"/>
              <w:highlight w:val="yellow"/>
            </w:rPr>
          </w:rPrChange>
        </w:rPr>
        <w:t>,</w:t>
      </w:r>
      <w:r w:rsidRPr="009F451C">
        <w:rPr>
          <w:rFonts w:ascii="Palatino Linotype" w:hAnsi="Palatino Linotype"/>
          <w:i/>
          <w:noProof/>
          <w:sz w:val="18"/>
          <w:szCs w:val="18"/>
          <w:rPrChange w:id="4041"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4042" w:author="Thomas Erol Tavolara" w:date="2022-11-22T17:28:00Z">
            <w:rPr>
              <w:rFonts w:ascii="Palatino Linotype" w:hAnsi="Palatino Linotype"/>
              <w:noProof/>
              <w:sz w:val="18"/>
              <w:szCs w:val="18"/>
              <w:highlight w:val="yellow"/>
            </w:rPr>
          </w:rPrChange>
        </w:rPr>
        <w:t>Virtual, 27 September 2021</w:t>
      </w:r>
      <w:r w:rsidRPr="009F451C">
        <w:rPr>
          <w:rFonts w:ascii="Palatino Linotype" w:hAnsi="Palatino Linotype"/>
          <w:noProof/>
          <w:sz w:val="18"/>
          <w:szCs w:val="18"/>
          <w:rPrChange w:id="4043"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0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45"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40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47" w:author="Thomas Erol Tavolara" w:date="2022-11-22T17:28:00Z">
            <w:rPr>
              <w:rFonts w:ascii="Palatino Linotype" w:hAnsi="Palatino Linotype"/>
              <w:noProof/>
              <w:sz w:val="18"/>
              <w:szCs w:val="18"/>
            </w:rPr>
          </w:rPrChange>
        </w:rPr>
        <w:t>159–169.</w:t>
      </w:r>
    </w:p>
    <w:p w14:paraId="2D74A78C"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4048"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4049" w:author="Thomas Erol Tavolara" w:date="2022-11-22T17:28:00Z">
            <w:rPr>
              <w:rFonts w:ascii="Palatino Linotype" w:hAnsi="Palatino Linotype"/>
              <w:noProof/>
              <w:sz w:val="18"/>
              <w:szCs w:val="18"/>
            </w:rPr>
          </w:rPrChange>
        </w:rPr>
        <w:t>Humphrey,</w:t>
      </w:r>
      <w:r w:rsidRPr="009F451C">
        <w:rPr>
          <w:rFonts w:ascii="Palatino Linotype" w:hAnsi="Palatino Linotype"/>
          <w:i/>
          <w:noProof/>
          <w:sz w:val="18"/>
          <w:szCs w:val="18"/>
          <w:rPrChange w:id="40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51" w:author="Thomas Erol Tavolara" w:date="2022-11-22T17:28:00Z">
            <w:rPr>
              <w:rFonts w:ascii="Palatino Linotype" w:hAnsi="Palatino Linotype"/>
              <w:noProof/>
              <w:sz w:val="18"/>
              <w:szCs w:val="18"/>
            </w:rPr>
          </w:rPrChange>
        </w:rPr>
        <w:t>P.A.</w:t>
      </w:r>
      <w:r w:rsidRPr="009F451C">
        <w:rPr>
          <w:rFonts w:ascii="Palatino Linotype" w:hAnsi="Palatino Linotype"/>
          <w:i/>
          <w:noProof/>
          <w:sz w:val="18"/>
          <w:szCs w:val="18"/>
          <w:rPrChange w:id="40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53" w:author="Thomas Erol Tavolara" w:date="2022-11-22T17:28:00Z">
            <w:rPr>
              <w:rFonts w:ascii="Palatino Linotype" w:hAnsi="Palatino Linotype"/>
              <w:noProof/>
              <w:sz w:val="18"/>
              <w:szCs w:val="18"/>
            </w:rPr>
          </w:rPrChange>
        </w:rPr>
        <w:t>Gleason</w:t>
      </w:r>
      <w:r w:rsidRPr="009F451C">
        <w:rPr>
          <w:rFonts w:ascii="Palatino Linotype" w:hAnsi="Palatino Linotype"/>
          <w:i/>
          <w:noProof/>
          <w:sz w:val="18"/>
          <w:szCs w:val="18"/>
          <w:rPrChange w:id="40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55" w:author="Thomas Erol Tavolara" w:date="2022-11-22T17:28:00Z">
            <w:rPr>
              <w:rFonts w:ascii="Palatino Linotype" w:hAnsi="Palatino Linotype"/>
              <w:noProof/>
              <w:sz w:val="18"/>
              <w:szCs w:val="18"/>
            </w:rPr>
          </w:rPrChange>
        </w:rPr>
        <w:t>grading</w:t>
      </w:r>
      <w:r w:rsidRPr="009F451C">
        <w:rPr>
          <w:rFonts w:ascii="Palatino Linotype" w:hAnsi="Palatino Linotype"/>
          <w:i/>
          <w:noProof/>
          <w:sz w:val="18"/>
          <w:szCs w:val="18"/>
          <w:rPrChange w:id="40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57"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40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59" w:author="Thomas Erol Tavolara" w:date="2022-11-22T17:28:00Z">
            <w:rPr>
              <w:rFonts w:ascii="Palatino Linotype" w:hAnsi="Palatino Linotype"/>
              <w:noProof/>
              <w:sz w:val="18"/>
              <w:szCs w:val="18"/>
            </w:rPr>
          </w:rPrChange>
        </w:rPr>
        <w:t>prognostic</w:t>
      </w:r>
      <w:r w:rsidRPr="009F451C">
        <w:rPr>
          <w:rFonts w:ascii="Palatino Linotype" w:hAnsi="Palatino Linotype"/>
          <w:i/>
          <w:noProof/>
          <w:sz w:val="18"/>
          <w:szCs w:val="18"/>
          <w:rPrChange w:id="40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61" w:author="Thomas Erol Tavolara" w:date="2022-11-22T17:28:00Z">
            <w:rPr>
              <w:rFonts w:ascii="Palatino Linotype" w:hAnsi="Palatino Linotype"/>
              <w:noProof/>
              <w:sz w:val="18"/>
              <w:szCs w:val="18"/>
            </w:rPr>
          </w:rPrChange>
        </w:rPr>
        <w:t>factors</w:t>
      </w:r>
      <w:r w:rsidRPr="009F451C">
        <w:rPr>
          <w:rFonts w:ascii="Palatino Linotype" w:hAnsi="Palatino Linotype"/>
          <w:i/>
          <w:noProof/>
          <w:sz w:val="18"/>
          <w:szCs w:val="18"/>
          <w:rPrChange w:id="40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63"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40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65" w:author="Thomas Erol Tavolara" w:date="2022-11-22T17:28:00Z">
            <w:rPr>
              <w:rFonts w:ascii="Palatino Linotype" w:hAnsi="Palatino Linotype"/>
              <w:noProof/>
              <w:sz w:val="18"/>
              <w:szCs w:val="18"/>
            </w:rPr>
          </w:rPrChange>
        </w:rPr>
        <w:t>carcinoma</w:t>
      </w:r>
      <w:r w:rsidRPr="009F451C">
        <w:rPr>
          <w:rFonts w:ascii="Palatino Linotype" w:hAnsi="Palatino Linotype"/>
          <w:i/>
          <w:noProof/>
          <w:sz w:val="18"/>
          <w:szCs w:val="18"/>
          <w:rPrChange w:id="40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67"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0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69"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40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71" w:author="Thomas Erol Tavolara" w:date="2022-11-22T17:28:00Z">
            <w:rPr>
              <w:rFonts w:ascii="Palatino Linotype" w:hAnsi="Palatino Linotype"/>
              <w:noProof/>
              <w:sz w:val="18"/>
              <w:szCs w:val="18"/>
            </w:rPr>
          </w:rPrChange>
        </w:rPr>
        <w:t>prostate.</w:t>
      </w:r>
      <w:r w:rsidRPr="009F451C">
        <w:rPr>
          <w:rFonts w:ascii="Palatino Linotype" w:hAnsi="Palatino Linotype"/>
          <w:i/>
          <w:noProof/>
          <w:sz w:val="18"/>
          <w:szCs w:val="18"/>
          <w:rPrChange w:id="4072" w:author="Thomas Erol Tavolara" w:date="2022-11-22T17:28:00Z">
            <w:rPr>
              <w:rFonts w:ascii="Palatino Linotype" w:hAnsi="Palatino Linotype"/>
              <w:i/>
              <w:noProof/>
              <w:sz w:val="18"/>
              <w:szCs w:val="18"/>
            </w:rPr>
          </w:rPrChange>
        </w:rPr>
        <w:t xml:space="preserve"> Mod. Pathol. </w:t>
      </w:r>
      <w:r w:rsidRPr="009F451C">
        <w:rPr>
          <w:rFonts w:ascii="Palatino Linotype" w:hAnsi="Palatino Linotype"/>
          <w:b/>
          <w:noProof/>
          <w:sz w:val="18"/>
          <w:szCs w:val="18"/>
          <w:rPrChange w:id="4073" w:author="Thomas Erol Tavolara" w:date="2022-11-22T17:28:00Z">
            <w:rPr>
              <w:rFonts w:ascii="Palatino Linotype" w:hAnsi="Palatino Linotype"/>
              <w:b/>
              <w:noProof/>
              <w:sz w:val="18"/>
              <w:szCs w:val="18"/>
            </w:rPr>
          </w:rPrChange>
        </w:rPr>
        <w:t>2004</w:t>
      </w:r>
      <w:r w:rsidRPr="009F451C">
        <w:rPr>
          <w:rFonts w:ascii="Palatino Linotype" w:hAnsi="Palatino Linotype"/>
          <w:noProof/>
          <w:sz w:val="18"/>
          <w:szCs w:val="18"/>
          <w:rPrChange w:id="4074"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075" w:author="Thomas Erol Tavolara" w:date="2022-11-22T17:28:00Z">
            <w:rPr>
              <w:rFonts w:ascii="Palatino Linotype" w:hAnsi="Palatino Linotype"/>
              <w:i/>
              <w:noProof/>
              <w:sz w:val="18"/>
              <w:szCs w:val="18"/>
            </w:rPr>
          </w:rPrChange>
        </w:rPr>
        <w:t xml:space="preserve"> 17</w:t>
      </w:r>
      <w:r w:rsidRPr="009F451C">
        <w:rPr>
          <w:rFonts w:ascii="Palatino Linotype" w:hAnsi="Palatino Linotype"/>
          <w:noProof/>
          <w:sz w:val="18"/>
          <w:szCs w:val="18"/>
          <w:rPrChange w:id="4076"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07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78" w:author="Thomas Erol Tavolara" w:date="2022-11-22T17:28:00Z">
            <w:rPr>
              <w:rFonts w:ascii="Palatino Linotype" w:hAnsi="Palatino Linotype"/>
              <w:noProof/>
              <w:sz w:val="18"/>
              <w:szCs w:val="18"/>
            </w:rPr>
          </w:rPrChange>
        </w:rPr>
        <w:t>292–306.</w:t>
      </w:r>
    </w:p>
    <w:p w14:paraId="6F4C65C5"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4079"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4080" w:author="Thomas Erol Tavolara" w:date="2022-11-22T17:28:00Z">
            <w:rPr>
              <w:rFonts w:ascii="Palatino Linotype" w:hAnsi="Palatino Linotype"/>
              <w:noProof/>
              <w:sz w:val="18"/>
              <w:szCs w:val="18"/>
            </w:rPr>
          </w:rPrChange>
        </w:rPr>
        <w:t>Amin,</w:t>
      </w:r>
      <w:r w:rsidRPr="009F451C">
        <w:rPr>
          <w:rFonts w:ascii="Palatino Linotype" w:hAnsi="Palatino Linotype"/>
          <w:i/>
          <w:noProof/>
          <w:sz w:val="18"/>
          <w:szCs w:val="18"/>
          <w:rPrChange w:id="40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82" w:author="Thomas Erol Tavolara" w:date="2022-11-22T17:28:00Z">
            <w:rPr>
              <w:rFonts w:ascii="Palatino Linotype" w:hAnsi="Palatino Linotype"/>
              <w:noProof/>
              <w:sz w:val="18"/>
              <w:szCs w:val="18"/>
            </w:rPr>
          </w:rPrChange>
        </w:rPr>
        <w:t>M.B.;</w:t>
      </w:r>
      <w:r w:rsidRPr="009F451C">
        <w:rPr>
          <w:rFonts w:ascii="Palatino Linotype" w:hAnsi="Palatino Linotype"/>
          <w:i/>
          <w:noProof/>
          <w:sz w:val="18"/>
          <w:szCs w:val="18"/>
          <w:rPrChange w:id="40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84" w:author="Thomas Erol Tavolara" w:date="2022-11-22T17:28:00Z">
            <w:rPr>
              <w:rFonts w:ascii="Palatino Linotype" w:hAnsi="Palatino Linotype"/>
              <w:noProof/>
              <w:sz w:val="18"/>
              <w:szCs w:val="18"/>
            </w:rPr>
          </w:rPrChange>
        </w:rPr>
        <w:t>Weinberg,</w:t>
      </w:r>
      <w:r w:rsidRPr="009F451C">
        <w:rPr>
          <w:rFonts w:ascii="Palatino Linotype" w:hAnsi="Palatino Linotype"/>
          <w:i/>
          <w:noProof/>
          <w:sz w:val="18"/>
          <w:szCs w:val="18"/>
          <w:rPrChange w:id="40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86" w:author="Thomas Erol Tavolara" w:date="2022-11-22T17:28:00Z">
            <w:rPr>
              <w:rFonts w:ascii="Palatino Linotype" w:hAnsi="Palatino Linotype"/>
              <w:noProof/>
              <w:sz w:val="18"/>
              <w:szCs w:val="18"/>
            </w:rPr>
          </w:rPrChange>
        </w:rPr>
        <w:t>R.W.;</w:t>
      </w:r>
      <w:r w:rsidRPr="009F451C">
        <w:rPr>
          <w:rFonts w:ascii="Palatino Linotype" w:hAnsi="Palatino Linotype"/>
          <w:i/>
          <w:noProof/>
          <w:sz w:val="18"/>
          <w:szCs w:val="18"/>
          <w:rPrChange w:id="40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88" w:author="Thomas Erol Tavolara" w:date="2022-11-22T17:28:00Z">
            <w:rPr>
              <w:rFonts w:ascii="Palatino Linotype" w:hAnsi="Palatino Linotype"/>
              <w:noProof/>
              <w:sz w:val="18"/>
              <w:szCs w:val="18"/>
            </w:rPr>
          </w:rPrChange>
        </w:rPr>
        <w:t>LaPlante,</w:t>
      </w:r>
      <w:r w:rsidRPr="009F451C">
        <w:rPr>
          <w:rFonts w:ascii="Palatino Linotype" w:hAnsi="Palatino Linotype"/>
          <w:i/>
          <w:noProof/>
          <w:sz w:val="18"/>
          <w:szCs w:val="18"/>
          <w:rPrChange w:id="40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90" w:author="Thomas Erol Tavolara" w:date="2022-11-22T17:28:00Z">
            <w:rPr>
              <w:rFonts w:ascii="Palatino Linotype" w:hAnsi="Palatino Linotype"/>
              <w:noProof/>
              <w:sz w:val="18"/>
              <w:szCs w:val="18"/>
            </w:rPr>
          </w:rPrChange>
        </w:rPr>
        <w:t>M.M.;</w:t>
      </w:r>
      <w:r w:rsidRPr="009F451C">
        <w:rPr>
          <w:rFonts w:ascii="Palatino Linotype" w:hAnsi="Palatino Linotype"/>
          <w:i/>
          <w:noProof/>
          <w:sz w:val="18"/>
          <w:szCs w:val="18"/>
          <w:rPrChange w:id="40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92" w:author="Thomas Erol Tavolara" w:date="2022-11-22T17:28:00Z">
            <w:rPr>
              <w:rFonts w:ascii="Palatino Linotype" w:hAnsi="Palatino Linotype"/>
              <w:noProof/>
              <w:sz w:val="18"/>
              <w:szCs w:val="18"/>
            </w:rPr>
          </w:rPrChange>
        </w:rPr>
        <w:t>Marino,</w:t>
      </w:r>
      <w:r w:rsidRPr="009F451C">
        <w:rPr>
          <w:rFonts w:ascii="Palatino Linotype" w:hAnsi="Palatino Linotype"/>
          <w:i/>
          <w:noProof/>
          <w:sz w:val="18"/>
          <w:szCs w:val="18"/>
          <w:rPrChange w:id="40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94"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40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96" w:author="Thomas Erol Tavolara" w:date="2022-11-22T17:28:00Z">
            <w:rPr>
              <w:rFonts w:ascii="Palatino Linotype" w:hAnsi="Palatino Linotype"/>
              <w:noProof/>
              <w:sz w:val="18"/>
              <w:szCs w:val="18"/>
            </w:rPr>
          </w:rPrChange>
        </w:rPr>
        <w:t>Gast,</w:t>
      </w:r>
      <w:r w:rsidRPr="009F451C">
        <w:rPr>
          <w:rFonts w:ascii="Palatino Linotype" w:hAnsi="Palatino Linotype"/>
          <w:i/>
          <w:noProof/>
          <w:sz w:val="18"/>
          <w:szCs w:val="18"/>
          <w:rPrChange w:id="40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098" w:author="Thomas Erol Tavolara" w:date="2022-11-22T17:28:00Z">
            <w:rPr>
              <w:rFonts w:ascii="Palatino Linotype" w:hAnsi="Palatino Linotype"/>
              <w:noProof/>
              <w:sz w:val="18"/>
              <w:szCs w:val="18"/>
            </w:rPr>
          </w:rPrChange>
        </w:rPr>
        <w:t>P.</w:t>
      </w:r>
      <w:r w:rsidRPr="009F451C">
        <w:rPr>
          <w:rFonts w:ascii="Palatino Linotype" w:hAnsi="Palatino Linotype"/>
          <w:i/>
          <w:noProof/>
          <w:sz w:val="18"/>
          <w:szCs w:val="18"/>
          <w:rPrChange w:id="40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00" w:author="Thomas Erol Tavolara" w:date="2022-11-22T17:28:00Z">
            <w:rPr>
              <w:rFonts w:ascii="Palatino Linotype" w:hAnsi="Palatino Linotype"/>
              <w:noProof/>
              <w:sz w:val="18"/>
              <w:szCs w:val="18"/>
            </w:rPr>
          </w:rPrChange>
        </w:rPr>
        <w:t>Gleason</w:t>
      </w:r>
      <w:r w:rsidRPr="009F451C">
        <w:rPr>
          <w:rFonts w:ascii="Palatino Linotype" w:hAnsi="Palatino Linotype"/>
          <w:i/>
          <w:noProof/>
          <w:sz w:val="18"/>
          <w:szCs w:val="18"/>
          <w:rPrChange w:id="41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02" w:author="Thomas Erol Tavolara" w:date="2022-11-22T17:28:00Z">
            <w:rPr>
              <w:rFonts w:ascii="Palatino Linotype" w:hAnsi="Palatino Linotype"/>
              <w:noProof/>
              <w:sz w:val="18"/>
              <w:szCs w:val="18"/>
            </w:rPr>
          </w:rPrChange>
        </w:rPr>
        <w:t>grading</w:t>
      </w:r>
      <w:r w:rsidRPr="009F451C">
        <w:rPr>
          <w:rFonts w:ascii="Palatino Linotype" w:hAnsi="Palatino Linotype"/>
          <w:i/>
          <w:noProof/>
          <w:sz w:val="18"/>
          <w:szCs w:val="18"/>
          <w:rPrChange w:id="41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04"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1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06" w:author="Thomas Erol Tavolara" w:date="2022-11-22T17:28:00Z">
            <w:rPr>
              <w:rFonts w:ascii="Palatino Linotype" w:hAnsi="Palatino Linotype"/>
              <w:noProof/>
              <w:sz w:val="18"/>
              <w:szCs w:val="18"/>
            </w:rPr>
          </w:rPrChange>
        </w:rPr>
        <w:t>prostate</w:t>
      </w:r>
      <w:r w:rsidRPr="009F451C">
        <w:rPr>
          <w:rFonts w:ascii="Palatino Linotype" w:hAnsi="Palatino Linotype"/>
          <w:i/>
          <w:noProof/>
          <w:sz w:val="18"/>
          <w:szCs w:val="18"/>
          <w:rPrChange w:id="41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08"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41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10"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41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12" w:author="Thomas Erol Tavolara" w:date="2022-11-22T17:28:00Z">
            <w:rPr>
              <w:rFonts w:ascii="Palatino Linotype" w:hAnsi="Palatino Linotype"/>
              <w:noProof/>
              <w:sz w:val="18"/>
              <w:szCs w:val="18"/>
            </w:rPr>
          </w:rPrChange>
        </w:rPr>
        <w:t>contemporary</w:t>
      </w:r>
      <w:r w:rsidRPr="009F451C">
        <w:rPr>
          <w:rFonts w:ascii="Palatino Linotype" w:hAnsi="Palatino Linotype"/>
          <w:i/>
          <w:noProof/>
          <w:sz w:val="18"/>
          <w:szCs w:val="18"/>
          <w:rPrChange w:id="41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14" w:author="Thomas Erol Tavolara" w:date="2022-11-22T17:28:00Z">
            <w:rPr>
              <w:rFonts w:ascii="Palatino Linotype" w:hAnsi="Palatino Linotype"/>
              <w:noProof/>
              <w:sz w:val="18"/>
              <w:szCs w:val="18"/>
            </w:rPr>
          </w:rPrChange>
        </w:rPr>
        <w:t>approach.</w:t>
      </w:r>
      <w:r w:rsidRPr="009F451C">
        <w:rPr>
          <w:rFonts w:ascii="Palatino Linotype" w:hAnsi="Palatino Linotype"/>
          <w:i/>
          <w:noProof/>
          <w:sz w:val="18"/>
          <w:szCs w:val="18"/>
          <w:rPrChange w:id="4115"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4116" w:author="Thomas Erol Tavolara" w:date="2022-11-22T17:28:00Z">
            <w:rPr>
              <w:rFonts w:ascii="Palatino Linotype" w:hAnsi="Palatino Linotype"/>
              <w:iCs/>
              <w:noProof/>
              <w:sz w:val="18"/>
              <w:szCs w:val="18"/>
              <w:highlight w:val="yellow"/>
            </w:rPr>
          </w:rPrChange>
        </w:rPr>
        <w:t>Lippincott Williams &amp; Wilkins: Philadelphia, PA, USA</w:t>
      </w:r>
      <w:r w:rsidRPr="009F451C">
        <w:rPr>
          <w:rFonts w:ascii="Palatino Linotype" w:hAnsi="Palatino Linotype"/>
          <w:iCs/>
          <w:noProof/>
          <w:sz w:val="18"/>
          <w:szCs w:val="18"/>
          <w:rPrChange w:id="4117" w:author="Thomas Erol Tavolara" w:date="2022-11-22T17:28:00Z">
            <w:rPr>
              <w:rFonts w:ascii="Palatino Linotype" w:hAnsi="Palatino Linotype"/>
              <w:iCs/>
              <w:noProof/>
              <w:sz w:val="18"/>
              <w:szCs w:val="18"/>
            </w:rPr>
          </w:rPrChange>
        </w:rPr>
        <w:t xml:space="preserve">, </w:t>
      </w:r>
      <w:r w:rsidRPr="009F451C">
        <w:rPr>
          <w:rFonts w:ascii="Palatino Linotype" w:hAnsi="Palatino Linotype"/>
          <w:bCs/>
          <w:noProof/>
          <w:sz w:val="18"/>
          <w:szCs w:val="18"/>
          <w:rPrChange w:id="4118" w:author="Thomas Erol Tavolara" w:date="2022-11-22T17:28:00Z">
            <w:rPr>
              <w:rFonts w:ascii="Palatino Linotype" w:hAnsi="Palatino Linotype"/>
              <w:bCs/>
              <w:noProof/>
              <w:sz w:val="18"/>
              <w:szCs w:val="18"/>
            </w:rPr>
          </w:rPrChange>
        </w:rPr>
        <w:t>2004</w:t>
      </w:r>
      <w:r w:rsidRPr="009F451C">
        <w:rPr>
          <w:rFonts w:ascii="Palatino Linotype" w:hAnsi="Palatino Linotype"/>
          <w:noProof/>
          <w:sz w:val="18"/>
          <w:szCs w:val="18"/>
          <w:rPrChange w:id="4119" w:author="Thomas Erol Tavolara" w:date="2022-11-22T17:28:00Z">
            <w:rPr>
              <w:rFonts w:ascii="Palatino Linotype" w:hAnsi="Palatino Linotype"/>
              <w:noProof/>
              <w:sz w:val="18"/>
              <w:szCs w:val="18"/>
            </w:rPr>
          </w:rPrChange>
        </w:rPr>
        <w:t>.</w:t>
      </w:r>
    </w:p>
    <w:p w14:paraId="60E93472"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4120"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4121" w:author="Thomas Erol Tavolara" w:date="2022-11-22T17:28:00Z">
            <w:rPr>
              <w:rFonts w:ascii="Palatino Linotype" w:hAnsi="Palatino Linotype"/>
              <w:noProof/>
              <w:sz w:val="18"/>
              <w:szCs w:val="18"/>
            </w:rPr>
          </w:rPrChange>
        </w:rPr>
        <w:t>Bulten,</w:t>
      </w:r>
      <w:r w:rsidRPr="009F451C">
        <w:rPr>
          <w:rFonts w:ascii="Palatino Linotype" w:hAnsi="Palatino Linotype"/>
          <w:i/>
          <w:noProof/>
          <w:sz w:val="18"/>
          <w:szCs w:val="18"/>
          <w:rPrChange w:id="41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23" w:author="Thomas Erol Tavolara" w:date="2022-11-22T17:28:00Z">
            <w:rPr>
              <w:rFonts w:ascii="Palatino Linotype" w:hAnsi="Palatino Linotype"/>
              <w:noProof/>
              <w:sz w:val="18"/>
              <w:szCs w:val="18"/>
            </w:rPr>
          </w:rPrChange>
        </w:rPr>
        <w:t>W.;</w:t>
      </w:r>
      <w:r w:rsidRPr="009F451C">
        <w:rPr>
          <w:rFonts w:ascii="Palatino Linotype" w:hAnsi="Palatino Linotype"/>
          <w:i/>
          <w:noProof/>
          <w:sz w:val="18"/>
          <w:szCs w:val="18"/>
          <w:rPrChange w:id="41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25" w:author="Thomas Erol Tavolara" w:date="2022-11-22T17:28:00Z">
            <w:rPr>
              <w:rFonts w:ascii="Palatino Linotype" w:hAnsi="Palatino Linotype"/>
              <w:noProof/>
              <w:sz w:val="18"/>
              <w:szCs w:val="18"/>
            </w:rPr>
          </w:rPrChange>
        </w:rPr>
        <w:t>Pinckaers,</w:t>
      </w:r>
      <w:r w:rsidRPr="009F451C">
        <w:rPr>
          <w:rFonts w:ascii="Palatino Linotype" w:hAnsi="Palatino Linotype"/>
          <w:i/>
          <w:noProof/>
          <w:sz w:val="18"/>
          <w:szCs w:val="18"/>
          <w:rPrChange w:id="41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27"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41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29" w:author="Thomas Erol Tavolara" w:date="2022-11-22T17:28:00Z">
            <w:rPr>
              <w:rFonts w:ascii="Palatino Linotype" w:hAnsi="Palatino Linotype"/>
              <w:noProof/>
              <w:sz w:val="18"/>
              <w:szCs w:val="18"/>
            </w:rPr>
          </w:rPrChange>
        </w:rPr>
        <w:t>van</w:t>
      </w:r>
      <w:r w:rsidRPr="009F451C">
        <w:rPr>
          <w:rFonts w:ascii="Palatino Linotype" w:hAnsi="Palatino Linotype"/>
          <w:i/>
          <w:noProof/>
          <w:sz w:val="18"/>
          <w:szCs w:val="18"/>
          <w:rPrChange w:id="41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31" w:author="Thomas Erol Tavolara" w:date="2022-11-22T17:28:00Z">
            <w:rPr>
              <w:rFonts w:ascii="Palatino Linotype" w:hAnsi="Palatino Linotype"/>
              <w:noProof/>
              <w:sz w:val="18"/>
              <w:szCs w:val="18"/>
            </w:rPr>
          </w:rPrChange>
        </w:rPr>
        <w:t>Boven,</w:t>
      </w:r>
      <w:r w:rsidRPr="009F451C">
        <w:rPr>
          <w:rFonts w:ascii="Palatino Linotype" w:hAnsi="Palatino Linotype"/>
          <w:i/>
          <w:noProof/>
          <w:sz w:val="18"/>
          <w:szCs w:val="18"/>
          <w:rPrChange w:id="41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33"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41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35" w:author="Thomas Erol Tavolara" w:date="2022-11-22T17:28:00Z">
            <w:rPr>
              <w:rFonts w:ascii="Palatino Linotype" w:hAnsi="Palatino Linotype"/>
              <w:noProof/>
              <w:sz w:val="18"/>
              <w:szCs w:val="18"/>
            </w:rPr>
          </w:rPrChange>
        </w:rPr>
        <w:t>Vink,</w:t>
      </w:r>
      <w:r w:rsidRPr="009F451C">
        <w:rPr>
          <w:rFonts w:ascii="Palatino Linotype" w:hAnsi="Palatino Linotype"/>
          <w:i/>
          <w:noProof/>
          <w:sz w:val="18"/>
          <w:szCs w:val="18"/>
          <w:rPrChange w:id="41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37" w:author="Thomas Erol Tavolara" w:date="2022-11-22T17:28:00Z">
            <w:rPr>
              <w:rFonts w:ascii="Palatino Linotype" w:hAnsi="Palatino Linotype"/>
              <w:noProof/>
              <w:sz w:val="18"/>
              <w:szCs w:val="18"/>
            </w:rPr>
          </w:rPrChange>
        </w:rPr>
        <w:t>R.;</w:t>
      </w:r>
      <w:r w:rsidRPr="009F451C">
        <w:rPr>
          <w:rFonts w:ascii="Palatino Linotype" w:hAnsi="Palatino Linotype"/>
          <w:i/>
          <w:noProof/>
          <w:sz w:val="18"/>
          <w:szCs w:val="18"/>
          <w:rPrChange w:id="41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39" w:author="Thomas Erol Tavolara" w:date="2022-11-22T17:28:00Z">
            <w:rPr>
              <w:rFonts w:ascii="Palatino Linotype" w:hAnsi="Palatino Linotype"/>
              <w:noProof/>
              <w:sz w:val="18"/>
              <w:szCs w:val="18"/>
            </w:rPr>
          </w:rPrChange>
        </w:rPr>
        <w:t>de</w:t>
      </w:r>
      <w:r w:rsidRPr="009F451C">
        <w:rPr>
          <w:rFonts w:ascii="Palatino Linotype" w:hAnsi="Palatino Linotype"/>
          <w:i/>
          <w:noProof/>
          <w:sz w:val="18"/>
          <w:szCs w:val="18"/>
          <w:rPrChange w:id="41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41" w:author="Thomas Erol Tavolara" w:date="2022-11-22T17:28:00Z">
            <w:rPr>
              <w:rFonts w:ascii="Palatino Linotype" w:hAnsi="Palatino Linotype"/>
              <w:noProof/>
              <w:sz w:val="18"/>
              <w:szCs w:val="18"/>
            </w:rPr>
          </w:rPrChange>
        </w:rPr>
        <w:t>Bel,</w:t>
      </w:r>
      <w:r w:rsidRPr="009F451C">
        <w:rPr>
          <w:rFonts w:ascii="Palatino Linotype" w:hAnsi="Palatino Linotype"/>
          <w:i/>
          <w:noProof/>
          <w:sz w:val="18"/>
          <w:szCs w:val="18"/>
          <w:rPrChange w:id="41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43" w:author="Thomas Erol Tavolara" w:date="2022-11-22T17:28:00Z">
            <w:rPr>
              <w:rFonts w:ascii="Palatino Linotype" w:hAnsi="Palatino Linotype"/>
              <w:noProof/>
              <w:sz w:val="18"/>
              <w:szCs w:val="18"/>
            </w:rPr>
          </w:rPrChange>
        </w:rPr>
        <w:t>T.;</w:t>
      </w:r>
      <w:r w:rsidRPr="009F451C">
        <w:rPr>
          <w:rFonts w:ascii="Palatino Linotype" w:hAnsi="Palatino Linotype"/>
          <w:i/>
          <w:noProof/>
          <w:sz w:val="18"/>
          <w:szCs w:val="18"/>
          <w:rPrChange w:id="41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45" w:author="Thomas Erol Tavolara" w:date="2022-11-22T17:28:00Z">
            <w:rPr>
              <w:rFonts w:ascii="Palatino Linotype" w:hAnsi="Palatino Linotype"/>
              <w:noProof/>
              <w:sz w:val="18"/>
              <w:szCs w:val="18"/>
            </w:rPr>
          </w:rPrChange>
        </w:rPr>
        <w:t>van</w:t>
      </w:r>
      <w:r w:rsidRPr="009F451C">
        <w:rPr>
          <w:rFonts w:ascii="Palatino Linotype" w:hAnsi="Palatino Linotype"/>
          <w:i/>
          <w:noProof/>
          <w:sz w:val="18"/>
          <w:szCs w:val="18"/>
          <w:rPrChange w:id="41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47" w:author="Thomas Erol Tavolara" w:date="2022-11-22T17:28:00Z">
            <w:rPr>
              <w:rFonts w:ascii="Palatino Linotype" w:hAnsi="Palatino Linotype"/>
              <w:noProof/>
              <w:sz w:val="18"/>
              <w:szCs w:val="18"/>
            </w:rPr>
          </w:rPrChange>
        </w:rPr>
        <w:t>Ginneken,</w:t>
      </w:r>
      <w:r w:rsidRPr="009F451C">
        <w:rPr>
          <w:rFonts w:ascii="Palatino Linotype" w:hAnsi="Palatino Linotype"/>
          <w:i/>
          <w:noProof/>
          <w:sz w:val="18"/>
          <w:szCs w:val="18"/>
          <w:rPrChange w:id="41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49" w:author="Thomas Erol Tavolara" w:date="2022-11-22T17:28:00Z">
            <w:rPr>
              <w:rFonts w:ascii="Palatino Linotype" w:hAnsi="Palatino Linotype"/>
              <w:noProof/>
              <w:sz w:val="18"/>
              <w:szCs w:val="18"/>
            </w:rPr>
          </w:rPrChange>
        </w:rPr>
        <w:t>B.;</w:t>
      </w:r>
      <w:r w:rsidRPr="009F451C">
        <w:rPr>
          <w:rFonts w:ascii="Palatino Linotype" w:hAnsi="Palatino Linotype"/>
          <w:i/>
          <w:noProof/>
          <w:sz w:val="18"/>
          <w:szCs w:val="18"/>
          <w:rPrChange w:id="41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51" w:author="Thomas Erol Tavolara" w:date="2022-11-22T17:28:00Z">
            <w:rPr>
              <w:rFonts w:ascii="Palatino Linotype" w:hAnsi="Palatino Linotype"/>
              <w:noProof/>
              <w:sz w:val="18"/>
              <w:szCs w:val="18"/>
            </w:rPr>
          </w:rPrChange>
        </w:rPr>
        <w:t>van</w:t>
      </w:r>
      <w:r w:rsidRPr="009F451C">
        <w:rPr>
          <w:rFonts w:ascii="Palatino Linotype" w:hAnsi="Palatino Linotype"/>
          <w:i/>
          <w:noProof/>
          <w:sz w:val="18"/>
          <w:szCs w:val="18"/>
          <w:rPrChange w:id="41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53" w:author="Thomas Erol Tavolara" w:date="2022-11-22T17:28:00Z">
            <w:rPr>
              <w:rFonts w:ascii="Palatino Linotype" w:hAnsi="Palatino Linotype"/>
              <w:noProof/>
              <w:sz w:val="18"/>
              <w:szCs w:val="18"/>
            </w:rPr>
          </w:rPrChange>
        </w:rPr>
        <w:t>der</w:t>
      </w:r>
      <w:r w:rsidRPr="009F451C">
        <w:rPr>
          <w:rFonts w:ascii="Palatino Linotype" w:hAnsi="Palatino Linotype"/>
          <w:i/>
          <w:noProof/>
          <w:sz w:val="18"/>
          <w:szCs w:val="18"/>
          <w:rPrChange w:id="41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55" w:author="Thomas Erol Tavolara" w:date="2022-11-22T17:28:00Z">
            <w:rPr>
              <w:rFonts w:ascii="Palatino Linotype" w:hAnsi="Palatino Linotype"/>
              <w:noProof/>
              <w:sz w:val="18"/>
              <w:szCs w:val="18"/>
            </w:rPr>
          </w:rPrChange>
        </w:rPr>
        <w:t>Laak,</w:t>
      </w:r>
      <w:r w:rsidRPr="009F451C">
        <w:rPr>
          <w:rFonts w:ascii="Palatino Linotype" w:hAnsi="Palatino Linotype"/>
          <w:i/>
          <w:noProof/>
          <w:sz w:val="18"/>
          <w:szCs w:val="18"/>
          <w:rPrChange w:id="41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57"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41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59" w:author="Thomas Erol Tavolara" w:date="2022-11-22T17:28:00Z">
            <w:rPr>
              <w:rFonts w:ascii="Palatino Linotype" w:hAnsi="Palatino Linotype"/>
              <w:noProof/>
              <w:sz w:val="18"/>
              <w:szCs w:val="18"/>
            </w:rPr>
          </w:rPrChange>
        </w:rPr>
        <w:t>Hulsbergen-van</w:t>
      </w:r>
      <w:r w:rsidRPr="009F451C">
        <w:rPr>
          <w:rFonts w:ascii="Palatino Linotype" w:hAnsi="Palatino Linotype"/>
          <w:i/>
          <w:noProof/>
          <w:sz w:val="18"/>
          <w:szCs w:val="18"/>
          <w:rPrChange w:id="41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61" w:author="Thomas Erol Tavolara" w:date="2022-11-22T17:28:00Z">
            <w:rPr>
              <w:rFonts w:ascii="Palatino Linotype" w:hAnsi="Palatino Linotype"/>
              <w:noProof/>
              <w:sz w:val="18"/>
              <w:szCs w:val="18"/>
            </w:rPr>
          </w:rPrChange>
        </w:rPr>
        <w:t>de</w:t>
      </w:r>
      <w:r w:rsidRPr="009F451C">
        <w:rPr>
          <w:rFonts w:ascii="Palatino Linotype" w:hAnsi="Palatino Linotype"/>
          <w:i/>
          <w:noProof/>
          <w:sz w:val="18"/>
          <w:szCs w:val="18"/>
          <w:rPrChange w:id="41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63" w:author="Thomas Erol Tavolara" w:date="2022-11-22T17:28:00Z">
            <w:rPr>
              <w:rFonts w:ascii="Palatino Linotype" w:hAnsi="Palatino Linotype"/>
              <w:noProof/>
              <w:sz w:val="18"/>
              <w:szCs w:val="18"/>
            </w:rPr>
          </w:rPrChange>
        </w:rPr>
        <w:t>Kaa,</w:t>
      </w:r>
      <w:r w:rsidRPr="009F451C">
        <w:rPr>
          <w:rFonts w:ascii="Palatino Linotype" w:hAnsi="Palatino Linotype"/>
          <w:i/>
          <w:noProof/>
          <w:sz w:val="18"/>
          <w:szCs w:val="18"/>
          <w:rPrChange w:id="41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65" w:author="Thomas Erol Tavolara" w:date="2022-11-22T17:28:00Z">
            <w:rPr>
              <w:rFonts w:ascii="Palatino Linotype" w:hAnsi="Palatino Linotype"/>
              <w:noProof/>
              <w:sz w:val="18"/>
              <w:szCs w:val="18"/>
            </w:rPr>
          </w:rPrChange>
        </w:rPr>
        <w:t>C.;</w:t>
      </w:r>
      <w:r w:rsidRPr="009F451C">
        <w:rPr>
          <w:rFonts w:ascii="Palatino Linotype" w:hAnsi="Palatino Linotype"/>
          <w:i/>
          <w:noProof/>
          <w:sz w:val="18"/>
          <w:szCs w:val="18"/>
          <w:rPrChange w:id="41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67" w:author="Thomas Erol Tavolara" w:date="2022-11-22T17:28:00Z">
            <w:rPr>
              <w:rFonts w:ascii="Palatino Linotype" w:hAnsi="Palatino Linotype"/>
              <w:noProof/>
              <w:sz w:val="18"/>
              <w:szCs w:val="18"/>
            </w:rPr>
          </w:rPrChange>
        </w:rPr>
        <w:t>Litjens,</w:t>
      </w:r>
      <w:r w:rsidRPr="009F451C">
        <w:rPr>
          <w:rFonts w:ascii="Palatino Linotype" w:hAnsi="Palatino Linotype"/>
          <w:i/>
          <w:noProof/>
          <w:sz w:val="18"/>
          <w:szCs w:val="18"/>
          <w:rPrChange w:id="41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69" w:author="Thomas Erol Tavolara" w:date="2022-11-22T17:28:00Z">
            <w:rPr>
              <w:rFonts w:ascii="Palatino Linotype" w:hAnsi="Palatino Linotype"/>
              <w:noProof/>
              <w:sz w:val="18"/>
              <w:szCs w:val="18"/>
            </w:rPr>
          </w:rPrChange>
        </w:rPr>
        <w:t>G.</w:t>
      </w:r>
      <w:r w:rsidRPr="009F451C">
        <w:rPr>
          <w:rFonts w:ascii="Palatino Linotype" w:hAnsi="Palatino Linotype"/>
          <w:i/>
          <w:noProof/>
          <w:sz w:val="18"/>
          <w:szCs w:val="18"/>
          <w:rPrChange w:id="41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71" w:author="Thomas Erol Tavolara" w:date="2022-11-22T17:28:00Z">
            <w:rPr>
              <w:rFonts w:ascii="Palatino Linotype" w:hAnsi="Palatino Linotype"/>
              <w:noProof/>
              <w:sz w:val="18"/>
              <w:szCs w:val="18"/>
            </w:rPr>
          </w:rPrChange>
        </w:rPr>
        <w:t>Automated</w:t>
      </w:r>
      <w:r w:rsidRPr="009F451C">
        <w:rPr>
          <w:rFonts w:ascii="Palatino Linotype" w:hAnsi="Palatino Linotype"/>
          <w:i/>
          <w:noProof/>
          <w:sz w:val="18"/>
          <w:szCs w:val="18"/>
          <w:rPrChange w:id="41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73" w:author="Thomas Erol Tavolara" w:date="2022-11-22T17:28:00Z">
            <w:rPr>
              <w:rFonts w:ascii="Palatino Linotype" w:hAnsi="Palatino Linotype"/>
              <w:noProof/>
              <w:sz w:val="18"/>
              <w:szCs w:val="18"/>
            </w:rPr>
          </w:rPrChange>
        </w:rPr>
        <w:t>deep-learning</w:t>
      </w:r>
      <w:r w:rsidRPr="009F451C">
        <w:rPr>
          <w:rFonts w:ascii="Palatino Linotype" w:hAnsi="Palatino Linotype"/>
          <w:i/>
          <w:noProof/>
          <w:sz w:val="18"/>
          <w:szCs w:val="18"/>
          <w:rPrChange w:id="41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75" w:author="Thomas Erol Tavolara" w:date="2022-11-22T17:28:00Z">
            <w:rPr>
              <w:rFonts w:ascii="Palatino Linotype" w:hAnsi="Palatino Linotype"/>
              <w:noProof/>
              <w:sz w:val="18"/>
              <w:szCs w:val="18"/>
            </w:rPr>
          </w:rPrChange>
        </w:rPr>
        <w:t>system</w:t>
      </w:r>
      <w:r w:rsidRPr="009F451C">
        <w:rPr>
          <w:rFonts w:ascii="Palatino Linotype" w:hAnsi="Palatino Linotype"/>
          <w:i/>
          <w:noProof/>
          <w:sz w:val="18"/>
          <w:szCs w:val="18"/>
          <w:rPrChange w:id="41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77"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41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79" w:author="Thomas Erol Tavolara" w:date="2022-11-22T17:28:00Z">
            <w:rPr>
              <w:rFonts w:ascii="Palatino Linotype" w:hAnsi="Palatino Linotype"/>
              <w:noProof/>
              <w:sz w:val="18"/>
              <w:szCs w:val="18"/>
            </w:rPr>
          </w:rPrChange>
        </w:rPr>
        <w:t>Gleason</w:t>
      </w:r>
      <w:r w:rsidRPr="009F451C">
        <w:rPr>
          <w:rFonts w:ascii="Palatino Linotype" w:hAnsi="Palatino Linotype"/>
          <w:i/>
          <w:noProof/>
          <w:sz w:val="18"/>
          <w:szCs w:val="18"/>
          <w:rPrChange w:id="41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81" w:author="Thomas Erol Tavolara" w:date="2022-11-22T17:28:00Z">
            <w:rPr>
              <w:rFonts w:ascii="Palatino Linotype" w:hAnsi="Palatino Linotype"/>
              <w:noProof/>
              <w:sz w:val="18"/>
              <w:szCs w:val="18"/>
            </w:rPr>
          </w:rPrChange>
        </w:rPr>
        <w:t>grading</w:t>
      </w:r>
      <w:r w:rsidRPr="009F451C">
        <w:rPr>
          <w:rFonts w:ascii="Palatino Linotype" w:hAnsi="Palatino Linotype"/>
          <w:i/>
          <w:noProof/>
          <w:sz w:val="18"/>
          <w:szCs w:val="18"/>
          <w:rPrChange w:id="41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83"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1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85" w:author="Thomas Erol Tavolara" w:date="2022-11-22T17:28:00Z">
            <w:rPr>
              <w:rFonts w:ascii="Palatino Linotype" w:hAnsi="Palatino Linotype"/>
              <w:noProof/>
              <w:sz w:val="18"/>
              <w:szCs w:val="18"/>
            </w:rPr>
          </w:rPrChange>
        </w:rPr>
        <w:t>prostate</w:t>
      </w:r>
      <w:r w:rsidRPr="009F451C">
        <w:rPr>
          <w:rFonts w:ascii="Palatino Linotype" w:hAnsi="Palatino Linotype"/>
          <w:i/>
          <w:noProof/>
          <w:sz w:val="18"/>
          <w:szCs w:val="18"/>
          <w:rPrChange w:id="41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87"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41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89" w:author="Thomas Erol Tavolara" w:date="2022-11-22T17:28:00Z">
            <w:rPr>
              <w:rFonts w:ascii="Palatino Linotype" w:hAnsi="Palatino Linotype"/>
              <w:noProof/>
              <w:sz w:val="18"/>
              <w:szCs w:val="18"/>
            </w:rPr>
          </w:rPrChange>
        </w:rPr>
        <w:t>using</w:t>
      </w:r>
      <w:r w:rsidRPr="009F451C">
        <w:rPr>
          <w:rFonts w:ascii="Palatino Linotype" w:hAnsi="Palatino Linotype"/>
          <w:i/>
          <w:noProof/>
          <w:sz w:val="18"/>
          <w:szCs w:val="18"/>
          <w:rPrChange w:id="41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91" w:author="Thomas Erol Tavolara" w:date="2022-11-22T17:28:00Z">
            <w:rPr>
              <w:rFonts w:ascii="Palatino Linotype" w:hAnsi="Palatino Linotype"/>
              <w:noProof/>
              <w:sz w:val="18"/>
              <w:szCs w:val="18"/>
            </w:rPr>
          </w:rPrChange>
        </w:rPr>
        <w:t>biopsies:</w:t>
      </w:r>
      <w:r w:rsidRPr="009F451C">
        <w:rPr>
          <w:rFonts w:ascii="Palatino Linotype" w:hAnsi="Palatino Linotype"/>
          <w:i/>
          <w:noProof/>
          <w:sz w:val="18"/>
          <w:szCs w:val="18"/>
          <w:rPrChange w:id="41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93"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41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95" w:author="Thomas Erol Tavolara" w:date="2022-11-22T17:28:00Z">
            <w:rPr>
              <w:rFonts w:ascii="Palatino Linotype" w:hAnsi="Palatino Linotype"/>
              <w:noProof/>
              <w:sz w:val="18"/>
              <w:szCs w:val="18"/>
            </w:rPr>
          </w:rPrChange>
        </w:rPr>
        <w:t>diagnostic</w:t>
      </w:r>
      <w:r w:rsidRPr="009F451C">
        <w:rPr>
          <w:rFonts w:ascii="Palatino Linotype" w:hAnsi="Palatino Linotype"/>
          <w:i/>
          <w:noProof/>
          <w:sz w:val="18"/>
          <w:szCs w:val="18"/>
          <w:rPrChange w:id="41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197" w:author="Thomas Erol Tavolara" w:date="2022-11-22T17:28:00Z">
            <w:rPr>
              <w:rFonts w:ascii="Palatino Linotype" w:hAnsi="Palatino Linotype"/>
              <w:noProof/>
              <w:sz w:val="18"/>
              <w:szCs w:val="18"/>
            </w:rPr>
          </w:rPrChange>
        </w:rPr>
        <w:t>study.</w:t>
      </w:r>
      <w:r w:rsidRPr="009F451C">
        <w:rPr>
          <w:rFonts w:ascii="Palatino Linotype" w:hAnsi="Palatino Linotype"/>
          <w:i/>
          <w:noProof/>
          <w:sz w:val="18"/>
          <w:szCs w:val="18"/>
          <w:rPrChange w:id="4198" w:author="Thomas Erol Tavolara" w:date="2022-11-22T17:28:00Z">
            <w:rPr>
              <w:rFonts w:ascii="Palatino Linotype" w:hAnsi="Palatino Linotype"/>
              <w:i/>
              <w:noProof/>
              <w:sz w:val="18"/>
              <w:szCs w:val="18"/>
            </w:rPr>
          </w:rPrChange>
        </w:rPr>
        <w:t xml:space="preserve"> Lancet Oncol. </w:t>
      </w:r>
      <w:r w:rsidRPr="009F451C">
        <w:rPr>
          <w:rFonts w:ascii="Palatino Linotype" w:hAnsi="Palatino Linotype"/>
          <w:b/>
          <w:noProof/>
          <w:sz w:val="18"/>
          <w:szCs w:val="18"/>
          <w:rPrChange w:id="4199" w:author="Thomas Erol Tavolara" w:date="2022-11-22T17:28:00Z">
            <w:rPr>
              <w:rFonts w:ascii="Palatino Linotype" w:hAnsi="Palatino Linotype"/>
              <w:b/>
              <w:noProof/>
              <w:sz w:val="18"/>
              <w:szCs w:val="18"/>
            </w:rPr>
          </w:rPrChange>
        </w:rPr>
        <w:t>2020</w:t>
      </w:r>
      <w:r w:rsidRPr="009F451C">
        <w:rPr>
          <w:rFonts w:ascii="Palatino Linotype" w:hAnsi="Palatino Linotype"/>
          <w:noProof/>
          <w:sz w:val="18"/>
          <w:szCs w:val="18"/>
          <w:rPrChange w:id="4200"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201" w:author="Thomas Erol Tavolara" w:date="2022-11-22T17:28:00Z">
            <w:rPr>
              <w:rFonts w:ascii="Palatino Linotype" w:hAnsi="Palatino Linotype"/>
              <w:i/>
              <w:noProof/>
              <w:sz w:val="18"/>
              <w:szCs w:val="18"/>
            </w:rPr>
          </w:rPrChange>
        </w:rPr>
        <w:t xml:space="preserve"> 21</w:t>
      </w:r>
      <w:r w:rsidRPr="009F451C">
        <w:rPr>
          <w:rFonts w:ascii="Palatino Linotype" w:hAnsi="Palatino Linotype"/>
          <w:noProof/>
          <w:sz w:val="18"/>
          <w:szCs w:val="18"/>
          <w:rPrChange w:id="4202"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2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04" w:author="Thomas Erol Tavolara" w:date="2022-11-22T17:28:00Z">
            <w:rPr>
              <w:rFonts w:ascii="Palatino Linotype" w:hAnsi="Palatino Linotype"/>
              <w:noProof/>
              <w:sz w:val="18"/>
              <w:szCs w:val="18"/>
            </w:rPr>
          </w:rPrChange>
        </w:rPr>
        <w:t>233–241.</w:t>
      </w:r>
    </w:p>
    <w:p w14:paraId="6D8DD93F"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4205"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4206" w:author="Thomas Erol Tavolara" w:date="2022-11-22T17:28:00Z">
            <w:rPr>
              <w:rFonts w:ascii="Palatino Linotype" w:hAnsi="Palatino Linotype"/>
              <w:noProof/>
              <w:sz w:val="18"/>
              <w:szCs w:val="18"/>
            </w:rPr>
          </w:rPrChange>
        </w:rPr>
        <w:t>Silva-Rodríguez,</w:t>
      </w:r>
      <w:r w:rsidRPr="009F451C">
        <w:rPr>
          <w:rFonts w:ascii="Palatino Linotype" w:hAnsi="Palatino Linotype"/>
          <w:i/>
          <w:noProof/>
          <w:sz w:val="18"/>
          <w:szCs w:val="18"/>
          <w:rPrChange w:id="42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08"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42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10" w:author="Thomas Erol Tavolara" w:date="2022-11-22T17:28:00Z">
            <w:rPr>
              <w:rFonts w:ascii="Palatino Linotype" w:hAnsi="Palatino Linotype"/>
              <w:noProof/>
              <w:sz w:val="18"/>
              <w:szCs w:val="18"/>
            </w:rPr>
          </w:rPrChange>
        </w:rPr>
        <w:t>Colomer,</w:t>
      </w:r>
      <w:r w:rsidRPr="009F451C">
        <w:rPr>
          <w:rFonts w:ascii="Palatino Linotype" w:hAnsi="Palatino Linotype"/>
          <w:i/>
          <w:noProof/>
          <w:sz w:val="18"/>
          <w:szCs w:val="18"/>
          <w:rPrChange w:id="42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12"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42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14" w:author="Thomas Erol Tavolara" w:date="2022-11-22T17:28:00Z">
            <w:rPr>
              <w:rFonts w:ascii="Palatino Linotype" w:hAnsi="Palatino Linotype"/>
              <w:noProof/>
              <w:sz w:val="18"/>
              <w:szCs w:val="18"/>
            </w:rPr>
          </w:rPrChange>
        </w:rPr>
        <w:t>Dolz,</w:t>
      </w:r>
      <w:r w:rsidRPr="009F451C">
        <w:rPr>
          <w:rFonts w:ascii="Palatino Linotype" w:hAnsi="Palatino Linotype"/>
          <w:i/>
          <w:noProof/>
          <w:sz w:val="18"/>
          <w:szCs w:val="18"/>
          <w:rPrChange w:id="42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16"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42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18" w:author="Thomas Erol Tavolara" w:date="2022-11-22T17:28:00Z">
            <w:rPr>
              <w:rFonts w:ascii="Palatino Linotype" w:hAnsi="Palatino Linotype"/>
              <w:noProof/>
              <w:sz w:val="18"/>
              <w:szCs w:val="18"/>
            </w:rPr>
          </w:rPrChange>
        </w:rPr>
        <w:t>Naranjo,</w:t>
      </w:r>
      <w:r w:rsidRPr="009F451C">
        <w:rPr>
          <w:rFonts w:ascii="Palatino Linotype" w:hAnsi="Palatino Linotype"/>
          <w:i/>
          <w:noProof/>
          <w:sz w:val="18"/>
          <w:szCs w:val="18"/>
          <w:rPrChange w:id="42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20" w:author="Thomas Erol Tavolara" w:date="2022-11-22T17:28:00Z">
            <w:rPr>
              <w:rFonts w:ascii="Palatino Linotype" w:hAnsi="Palatino Linotype"/>
              <w:noProof/>
              <w:sz w:val="18"/>
              <w:szCs w:val="18"/>
            </w:rPr>
          </w:rPrChange>
        </w:rPr>
        <w:t>V.</w:t>
      </w:r>
      <w:r w:rsidRPr="009F451C">
        <w:rPr>
          <w:rFonts w:ascii="Palatino Linotype" w:hAnsi="Palatino Linotype"/>
          <w:i/>
          <w:noProof/>
          <w:sz w:val="18"/>
          <w:szCs w:val="18"/>
          <w:rPrChange w:id="42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22" w:author="Thomas Erol Tavolara" w:date="2022-11-22T17:28:00Z">
            <w:rPr>
              <w:rFonts w:ascii="Palatino Linotype" w:hAnsi="Palatino Linotype"/>
              <w:noProof/>
              <w:sz w:val="18"/>
              <w:szCs w:val="18"/>
            </w:rPr>
          </w:rPrChange>
        </w:rPr>
        <w:t>Self-learning</w:t>
      </w:r>
      <w:r w:rsidRPr="009F451C">
        <w:rPr>
          <w:rFonts w:ascii="Palatino Linotype" w:hAnsi="Palatino Linotype"/>
          <w:i/>
          <w:noProof/>
          <w:sz w:val="18"/>
          <w:szCs w:val="18"/>
          <w:rPrChange w:id="42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24"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42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26" w:author="Thomas Erol Tavolara" w:date="2022-11-22T17:28:00Z">
            <w:rPr>
              <w:rFonts w:ascii="Palatino Linotype" w:hAnsi="Palatino Linotype"/>
              <w:noProof/>
              <w:sz w:val="18"/>
              <w:szCs w:val="18"/>
            </w:rPr>
          </w:rPrChange>
        </w:rPr>
        <w:t>weakly</w:t>
      </w:r>
      <w:r w:rsidRPr="009F451C">
        <w:rPr>
          <w:rFonts w:ascii="Palatino Linotype" w:hAnsi="Palatino Linotype"/>
          <w:i/>
          <w:noProof/>
          <w:sz w:val="18"/>
          <w:szCs w:val="18"/>
          <w:rPrChange w:id="42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28" w:author="Thomas Erol Tavolara" w:date="2022-11-22T17:28:00Z">
            <w:rPr>
              <w:rFonts w:ascii="Palatino Linotype" w:hAnsi="Palatino Linotype"/>
              <w:noProof/>
              <w:sz w:val="18"/>
              <w:szCs w:val="18"/>
            </w:rPr>
          </w:rPrChange>
        </w:rPr>
        <w:t>supervised</w:t>
      </w:r>
      <w:r w:rsidRPr="009F451C">
        <w:rPr>
          <w:rFonts w:ascii="Palatino Linotype" w:hAnsi="Palatino Linotype"/>
          <w:i/>
          <w:noProof/>
          <w:sz w:val="18"/>
          <w:szCs w:val="18"/>
          <w:rPrChange w:id="42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30" w:author="Thomas Erol Tavolara" w:date="2022-11-22T17:28:00Z">
            <w:rPr>
              <w:rFonts w:ascii="Palatino Linotype" w:hAnsi="Palatino Linotype"/>
              <w:noProof/>
              <w:sz w:val="18"/>
              <w:szCs w:val="18"/>
            </w:rPr>
          </w:rPrChange>
        </w:rPr>
        <w:t>gleason</w:t>
      </w:r>
      <w:r w:rsidRPr="009F451C">
        <w:rPr>
          <w:rFonts w:ascii="Palatino Linotype" w:hAnsi="Palatino Linotype"/>
          <w:i/>
          <w:noProof/>
          <w:sz w:val="18"/>
          <w:szCs w:val="18"/>
          <w:rPrChange w:id="42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32" w:author="Thomas Erol Tavolara" w:date="2022-11-22T17:28:00Z">
            <w:rPr>
              <w:rFonts w:ascii="Palatino Linotype" w:hAnsi="Palatino Linotype"/>
              <w:noProof/>
              <w:sz w:val="18"/>
              <w:szCs w:val="18"/>
            </w:rPr>
          </w:rPrChange>
        </w:rPr>
        <w:t>grading</w:t>
      </w:r>
      <w:r w:rsidRPr="009F451C">
        <w:rPr>
          <w:rFonts w:ascii="Palatino Linotype" w:hAnsi="Palatino Linotype"/>
          <w:i/>
          <w:noProof/>
          <w:sz w:val="18"/>
          <w:szCs w:val="18"/>
          <w:rPrChange w:id="42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34"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2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36" w:author="Thomas Erol Tavolara" w:date="2022-11-22T17:28:00Z">
            <w:rPr>
              <w:rFonts w:ascii="Palatino Linotype" w:hAnsi="Palatino Linotype"/>
              <w:noProof/>
              <w:sz w:val="18"/>
              <w:szCs w:val="18"/>
            </w:rPr>
          </w:rPrChange>
        </w:rPr>
        <w:t>local</w:t>
      </w:r>
      <w:r w:rsidRPr="009F451C">
        <w:rPr>
          <w:rFonts w:ascii="Palatino Linotype" w:hAnsi="Palatino Linotype"/>
          <w:i/>
          <w:noProof/>
          <w:sz w:val="18"/>
          <w:szCs w:val="18"/>
          <w:rPrChange w:id="42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38" w:author="Thomas Erol Tavolara" w:date="2022-11-22T17:28:00Z">
            <w:rPr>
              <w:rFonts w:ascii="Palatino Linotype" w:hAnsi="Palatino Linotype"/>
              <w:noProof/>
              <w:sz w:val="18"/>
              <w:szCs w:val="18"/>
            </w:rPr>
          </w:rPrChange>
        </w:rPr>
        <w:t>patterns.</w:t>
      </w:r>
      <w:r w:rsidRPr="009F451C">
        <w:rPr>
          <w:rFonts w:ascii="Palatino Linotype" w:hAnsi="Palatino Linotype"/>
          <w:i/>
          <w:noProof/>
          <w:sz w:val="18"/>
          <w:szCs w:val="18"/>
          <w:rPrChange w:id="4239" w:author="Thomas Erol Tavolara" w:date="2022-11-22T17:28:00Z">
            <w:rPr>
              <w:rFonts w:ascii="Palatino Linotype" w:hAnsi="Palatino Linotype"/>
              <w:i/>
              <w:noProof/>
              <w:sz w:val="18"/>
              <w:szCs w:val="18"/>
            </w:rPr>
          </w:rPrChange>
        </w:rPr>
        <w:t xml:space="preserve"> IEEE J. Biomed. Health Inform. </w:t>
      </w:r>
      <w:r w:rsidRPr="009F451C">
        <w:rPr>
          <w:rFonts w:ascii="Palatino Linotype" w:hAnsi="Palatino Linotype"/>
          <w:b/>
          <w:noProof/>
          <w:sz w:val="18"/>
          <w:szCs w:val="18"/>
          <w:rPrChange w:id="4240" w:author="Thomas Erol Tavolara" w:date="2022-11-22T17:28:00Z">
            <w:rPr>
              <w:rFonts w:ascii="Palatino Linotype" w:hAnsi="Palatino Linotype"/>
              <w:b/>
              <w:noProof/>
              <w:sz w:val="18"/>
              <w:szCs w:val="18"/>
            </w:rPr>
          </w:rPrChange>
        </w:rPr>
        <w:t>2021</w:t>
      </w:r>
      <w:r w:rsidRPr="009F451C">
        <w:rPr>
          <w:rFonts w:ascii="Palatino Linotype" w:hAnsi="Palatino Linotype"/>
          <w:noProof/>
          <w:sz w:val="18"/>
          <w:szCs w:val="18"/>
          <w:rPrChange w:id="424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242" w:author="Thomas Erol Tavolara" w:date="2022-11-22T17:28:00Z">
            <w:rPr>
              <w:rFonts w:ascii="Palatino Linotype" w:hAnsi="Palatino Linotype"/>
              <w:i/>
              <w:noProof/>
              <w:sz w:val="18"/>
              <w:szCs w:val="18"/>
            </w:rPr>
          </w:rPrChange>
        </w:rPr>
        <w:t xml:space="preserve"> 25</w:t>
      </w:r>
      <w:r w:rsidRPr="009F451C">
        <w:rPr>
          <w:rFonts w:ascii="Palatino Linotype" w:hAnsi="Palatino Linotype"/>
          <w:noProof/>
          <w:sz w:val="18"/>
          <w:szCs w:val="18"/>
          <w:rPrChange w:id="4243"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2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45" w:author="Thomas Erol Tavolara" w:date="2022-11-22T17:28:00Z">
            <w:rPr>
              <w:rFonts w:ascii="Palatino Linotype" w:hAnsi="Palatino Linotype"/>
              <w:noProof/>
              <w:sz w:val="18"/>
              <w:szCs w:val="18"/>
            </w:rPr>
          </w:rPrChange>
        </w:rPr>
        <w:t>3094–3104.</w:t>
      </w:r>
    </w:p>
    <w:p w14:paraId="75D42BF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4246"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4247" w:author="Thomas Erol Tavolara" w:date="2022-11-22T17:28:00Z">
            <w:rPr>
              <w:rFonts w:ascii="Palatino Linotype" w:hAnsi="Palatino Linotype"/>
              <w:noProof/>
              <w:sz w:val="18"/>
              <w:szCs w:val="18"/>
            </w:rPr>
          </w:rPrChange>
        </w:rPr>
        <w:t>Xu,</w:t>
      </w:r>
      <w:r w:rsidRPr="009F451C">
        <w:rPr>
          <w:rFonts w:ascii="Palatino Linotype" w:hAnsi="Palatino Linotype"/>
          <w:i/>
          <w:noProof/>
          <w:sz w:val="18"/>
          <w:szCs w:val="18"/>
          <w:rPrChange w:id="42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49"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42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51" w:author="Thomas Erol Tavolara" w:date="2022-11-22T17:28:00Z">
            <w:rPr>
              <w:rFonts w:ascii="Palatino Linotype" w:hAnsi="Palatino Linotype"/>
              <w:noProof/>
              <w:sz w:val="18"/>
              <w:szCs w:val="18"/>
            </w:rPr>
          </w:rPrChange>
        </w:rPr>
        <w:t>Park,</w:t>
      </w:r>
      <w:r w:rsidRPr="009F451C">
        <w:rPr>
          <w:rFonts w:ascii="Palatino Linotype" w:hAnsi="Palatino Linotype"/>
          <w:i/>
          <w:noProof/>
          <w:sz w:val="18"/>
          <w:szCs w:val="18"/>
          <w:rPrChange w:id="42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53"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42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55" w:author="Thomas Erol Tavolara" w:date="2022-11-22T17:28:00Z">
            <w:rPr>
              <w:rFonts w:ascii="Palatino Linotype" w:hAnsi="Palatino Linotype"/>
              <w:noProof/>
              <w:sz w:val="18"/>
              <w:szCs w:val="18"/>
            </w:rPr>
          </w:rPrChange>
        </w:rPr>
        <w:t>Hwang,</w:t>
      </w:r>
      <w:r w:rsidRPr="009F451C">
        <w:rPr>
          <w:rFonts w:ascii="Palatino Linotype" w:hAnsi="Palatino Linotype"/>
          <w:i/>
          <w:noProof/>
          <w:sz w:val="18"/>
          <w:szCs w:val="18"/>
          <w:rPrChange w:id="425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57" w:author="Thomas Erol Tavolara" w:date="2022-11-22T17:28:00Z">
            <w:rPr>
              <w:rFonts w:ascii="Palatino Linotype" w:hAnsi="Palatino Linotype"/>
              <w:noProof/>
              <w:sz w:val="18"/>
              <w:szCs w:val="18"/>
            </w:rPr>
          </w:rPrChange>
        </w:rPr>
        <w:t>T.H.</w:t>
      </w:r>
      <w:r w:rsidRPr="009F451C">
        <w:rPr>
          <w:rFonts w:ascii="Palatino Linotype" w:hAnsi="Palatino Linotype"/>
          <w:i/>
          <w:noProof/>
          <w:sz w:val="18"/>
          <w:szCs w:val="18"/>
          <w:rPrChange w:id="425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59" w:author="Thomas Erol Tavolara" w:date="2022-11-22T17:28:00Z">
            <w:rPr>
              <w:rFonts w:ascii="Palatino Linotype" w:hAnsi="Palatino Linotype"/>
              <w:noProof/>
              <w:sz w:val="18"/>
              <w:szCs w:val="18"/>
            </w:rPr>
          </w:rPrChange>
        </w:rPr>
        <w:t>Computerized</w:t>
      </w:r>
      <w:r w:rsidRPr="009F451C">
        <w:rPr>
          <w:rFonts w:ascii="Palatino Linotype" w:hAnsi="Palatino Linotype"/>
          <w:i/>
          <w:noProof/>
          <w:sz w:val="18"/>
          <w:szCs w:val="18"/>
          <w:rPrChange w:id="426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61"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42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63"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26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65" w:author="Thomas Erol Tavolara" w:date="2022-11-22T17:28:00Z">
            <w:rPr>
              <w:rFonts w:ascii="Palatino Linotype" w:hAnsi="Palatino Linotype"/>
              <w:noProof/>
              <w:sz w:val="18"/>
              <w:szCs w:val="18"/>
            </w:rPr>
          </w:rPrChange>
        </w:rPr>
        <w:t>prostate</w:t>
      </w:r>
      <w:r w:rsidRPr="009F451C">
        <w:rPr>
          <w:rFonts w:ascii="Palatino Linotype" w:hAnsi="Palatino Linotype"/>
          <w:i/>
          <w:noProof/>
          <w:sz w:val="18"/>
          <w:szCs w:val="18"/>
          <w:rPrChange w:id="42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67"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42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69" w:author="Thomas Erol Tavolara" w:date="2022-11-22T17:28:00Z">
            <w:rPr>
              <w:rFonts w:ascii="Palatino Linotype" w:hAnsi="Palatino Linotype"/>
              <w:noProof/>
              <w:sz w:val="18"/>
              <w:szCs w:val="18"/>
            </w:rPr>
          </w:rPrChange>
        </w:rPr>
        <w:t>gleason</w:t>
      </w:r>
      <w:r w:rsidRPr="009F451C">
        <w:rPr>
          <w:rFonts w:ascii="Palatino Linotype" w:hAnsi="Palatino Linotype"/>
          <w:i/>
          <w:noProof/>
          <w:sz w:val="18"/>
          <w:szCs w:val="18"/>
          <w:rPrChange w:id="427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71" w:author="Thomas Erol Tavolara" w:date="2022-11-22T17:28:00Z">
            <w:rPr>
              <w:rFonts w:ascii="Palatino Linotype" w:hAnsi="Palatino Linotype"/>
              <w:noProof/>
              <w:sz w:val="18"/>
              <w:szCs w:val="18"/>
            </w:rPr>
          </w:rPrChange>
        </w:rPr>
        <w:t>scores</w:t>
      </w:r>
      <w:r w:rsidRPr="009F451C">
        <w:rPr>
          <w:rFonts w:ascii="Palatino Linotype" w:hAnsi="Palatino Linotype"/>
          <w:i/>
          <w:noProof/>
          <w:sz w:val="18"/>
          <w:szCs w:val="18"/>
          <w:rPrChange w:id="42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73" w:author="Thomas Erol Tavolara" w:date="2022-11-22T17:28:00Z">
            <w:rPr>
              <w:rFonts w:ascii="Palatino Linotype" w:hAnsi="Palatino Linotype"/>
              <w:noProof/>
              <w:sz w:val="18"/>
              <w:szCs w:val="18"/>
            </w:rPr>
          </w:rPrChange>
        </w:rPr>
        <w:t>from</w:t>
      </w:r>
      <w:r w:rsidRPr="009F451C">
        <w:rPr>
          <w:rFonts w:ascii="Palatino Linotype" w:hAnsi="Palatino Linotype"/>
          <w:i/>
          <w:noProof/>
          <w:sz w:val="18"/>
          <w:szCs w:val="18"/>
          <w:rPrChange w:id="42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75" w:author="Thomas Erol Tavolara" w:date="2022-11-22T17:28:00Z">
            <w:rPr>
              <w:rFonts w:ascii="Palatino Linotype" w:hAnsi="Palatino Linotype"/>
              <w:noProof/>
              <w:sz w:val="18"/>
              <w:szCs w:val="18"/>
            </w:rPr>
          </w:rPrChange>
        </w:rPr>
        <w:t>whole</w:t>
      </w:r>
      <w:r w:rsidRPr="009F451C">
        <w:rPr>
          <w:rFonts w:ascii="Palatino Linotype" w:hAnsi="Palatino Linotype"/>
          <w:i/>
          <w:noProof/>
          <w:sz w:val="18"/>
          <w:szCs w:val="18"/>
          <w:rPrChange w:id="42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77" w:author="Thomas Erol Tavolara" w:date="2022-11-22T17:28:00Z">
            <w:rPr>
              <w:rFonts w:ascii="Palatino Linotype" w:hAnsi="Palatino Linotype"/>
              <w:noProof/>
              <w:sz w:val="18"/>
              <w:szCs w:val="18"/>
            </w:rPr>
          </w:rPrChange>
        </w:rPr>
        <w:t>slide</w:t>
      </w:r>
      <w:r w:rsidRPr="009F451C">
        <w:rPr>
          <w:rFonts w:ascii="Palatino Linotype" w:hAnsi="Palatino Linotype"/>
          <w:i/>
          <w:noProof/>
          <w:sz w:val="18"/>
          <w:szCs w:val="18"/>
          <w:rPrChange w:id="42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79" w:author="Thomas Erol Tavolara" w:date="2022-11-22T17:28:00Z">
            <w:rPr>
              <w:rFonts w:ascii="Palatino Linotype" w:hAnsi="Palatino Linotype"/>
              <w:noProof/>
              <w:sz w:val="18"/>
              <w:szCs w:val="18"/>
            </w:rPr>
          </w:rPrChange>
        </w:rPr>
        <w:t>images.</w:t>
      </w:r>
      <w:r w:rsidRPr="009F451C">
        <w:rPr>
          <w:rFonts w:ascii="Palatino Linotype" w:hAnsi="Palatino Linotype"/>
          <w:i/>
          <w:noProof/>
          <w:sz w:val="18"/>
          <w:szCs w:val="18"/>
          <w:rPrChange w:id="4280" w:author="Thomas Erol Tavolara" w:date="2022-11-22T17:28:00Z">
            <w:rPr>
              <w:rFonts w:ascii="Palatino Linotype" w:hAnsi="Palatino Linotype"/>
              <w:i/>
              <w:noProof/>
              <w:sz w:val="18"/>
              <w:szCs w:val="18"/>
            </w:rPr>
          </w:rPrChange>
        </w:rPr>
        <w:t xml:space="preserve"> IEEE/ACM Trans. Comput. Biol. Bioinform. </w:t>
      </w:r>
      <w:r w:rsidRPr="009F451C">
        <w:rPr>
          <w:rFonts w:ascii="Palatino Linotype" w:hAnsi="Palatino Linotype"/>
          <w:b/>
          <w:noProof/>
          <w:sz w:val="18"/>
          <w:szCs w:val="18"/>
          <w:rPrChange w:id="4281" w:author="Thomas Erol Tavolara" w:date="2022-11-22T17:28:00Z">
            <w:rPr>
              <w:rFonts w:ascii="Palatino Linotype" w:hAnsi="Palatino Linotype"/>
              <w:b/>
              <w:noProof/>
              <w:sz w:val="18"/>
              <w:szCs w:val="18"/>
            </w:rPr>
          </w:rPrChange>
        </w:rPr>
        <w:t>2019</w:t>
      </w:r>
      <w:r w:rsidRPr="009F451C">
        <w:rPr>
          <w:rFonts w:ascii="Palatino Linotype" w:hAnsi="Palatino Linotype"/>
          <w:noProof/>
          <w:sz w:val="18"/>
          <w:szCs w:val="18"/>
          <w:rPrChange w:id="4282"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283" w:author="Thomas Erol Tavolara" w:date="2022-11-22T17:28:00Z">
            <w:rPr>
              <w:rFonts w:ascii="Palatino Linotype" w:hAnsi="Palatino Linotype"/>
              <w:i/>
              <w:noProof/>
              <w:sz w:val="18"/>
              <w:szCs w:val="18"/>
            </w:rPr>
          </w:rPrChange>
        </w:rPr>
        <w:t xml:space="preserve"> 17</w:t>
      </w:r>
      <w:r w:rsidRPr="009F451C">
        <w:rPr>
          <w:rFonts w:ascii="Palatino Linotype" w:hAnsi="Palatino Linotype"/>
          <w:noProof/>
          <w:sz w:val="18"/>
          <w:szCs w:val="18"/>
          <w:rPrChange w:id="4284"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2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86" w:author="Thomas Erol Tavolara" w:date="2022-11-22T17:28:00Z">
            <w:rPr>
              <w:rFonts w:ascii="Palatino Linotype" w:hAnsi="Palatino Linotype"/>
              <w:noProof/>
              <w:sz w:val="18"/>
              <w:szCs w:val="18"/>
            </w:rPr>
          </w:rPrChange>
        </w:rPr>
        <w:t>1871–1882.</w:t>
      </w:r>
    </w:p>
    <w:p w14:paraId="67A67F4F"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4287"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4288" w:author="Thomas Erol Tavolara" w:date="2022-11-22T17:28:00Z">
            <w:rPr>
              <w:rFonts w:ascii="Palatino Linotype" w:hAnsi="Palatino Linotype"/>
              <w:noProof/>
              <w:sz w:val="18"/>
              <w:szCs w:val="18"/>
            </w:rPr>
          </w:rPrChange>
        </w:rPr>
        <w:t>Marini,</w:t>
      </w:r>
      <w:r w:rsidRPr="009F451C">
        <w:rPr>
          <w:rFonts w:ascii="Palatino Linotype" w:hAnsi="Palatino Linotype"/>
          <w:i/>
          <w:noProof/>
          <w:sz w:val="18"/>
          <w:szCs w:val="18"/>
          <w:rPrChange w:id="42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90" w:author="Thomas Erol Tavolara" w:date="2022-11-22T17:28:00Z">
            <w:rPr>
              <w:rFonts w:ascii="Palatino Linotype" w:hAnsi="Palatino Linotype"/>
              <w:noProof/>
              <w:sz w:val="18"/>
              <w:szCs w:val="18"/>
            </w:rPr>
          </w:rPrChange>
        </w:rPr>
        <w:t>N.;</w:t>
      </w:r>
      <w:r w:rsidRPr="009F451C">
        <w:rPr>
          <w:rFonts w:ascii="Palatino Linotype" w:hAnsi="Palatino Linotype"/>
          <w:i/>
          <w:noProof/>
          <w:sz w:val="18"/>
          <w:szCs w:val="18"/>
          <w:rPrChange w:id="42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92" w:author="Thomas Erol Tavolara" w:date="2022-11-22T17:28:00Z">
            <w:rPr>
              <w:rFonts w:ascii="Palatino Linotype" w:hAnsi="Palatino Linotype"/>
              <w:noProof/>
              <w:sz w:val="18"/>
              <w:szCs w:val="18"/>
            </w:rPr>
          </w:rPrChange>
        </w:rPr>
        <w:t>Otálora,</w:t>
      </w:r>
      <w:r w:rsidRPr="009F451C">
        <w:rPr>
          <w:rFonts w:ascii="Palatino Linotype" w:hAnsi="Palatino Linotype"/>
          <w:i/>
          <w:noProof/>
          <w:sz w:val="18"/>
          <w:szCs w:val="18"/>
          <w:rPrChange w:id="42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94"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42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96" w:author="Thomas Erol Tavolara" w:date="2022-11-22T17:28:00Z">
            <w:rPr>
              <w:rFonts w:ascii="Palatino Linotype" w:hAnsi="Palatino Linotype"/>
              <w:noProof/>
              <w:sz w:val="18"/>
              <w:szCs w:val="18"/>
            </w:rPr>
          </w:rPrChange>
        </w:rPr>
        <w:t>Ciompi,</w:t>
      </w:r>
      <w:r w:rsidRPr="009F451C">
        <w:rPr>
          <w:rFonts w:ascii="Palatino Linotype" w:hAnsi="Palatino Linotype"/>
          <w:i/>
          <w:noProof/>
          <w:sz w:val="18"/>
          <w:szCs w:val="18"/>
          <w:rPrChange w:id="42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298" w:author="Thomas Erol Tavolara" w:date="2022-11-22T17:28:00Z">
            <w:rPr>
              <w:rFonts w:ascii="Palatino Linotype" w:hAnsi="Palatino Linotype"/>
              <w:noProof/>
              <w:sz w:val="18"/>
              <w:szCs w:val="18"/>
            </w:rPr>
          </w:rPrChange>
        </w:rPr>
        <w:t>F.;</w:t>
      </w:r>
      <w:r w:rsidRPr="009F451C">
        <w:rPr>
          <w:rFonts w:ascii="Palatino Linotype" w:hAnsi="Palatino Linotype"/>
          <w:i/>
          <w:noProof/>
          <w:sz w:val="18"/>
          <w:szCs w:val="18"/>
          <w:rPrChange w:id="42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00" w:author="Thomas Erol Tavolara" w:date="2022-11-22T17:28:00Z">
            <w:rPr>
              <w:rFonts w:ascii="Palatino Linotype" w:hAnsi="Palatino Linotype"/>
              <w:noProof/>
              <w:sz w:val="18"/>
              <w:szCs w:val="18"/>
            </w:rPr>
          </w:rPrChange>
        </w:rPr>
        <w:t>Silvello,</w:t>
      </w:r>
      <w:r w:rsidRPr="009F451C">
        <w:rPr>
          <w:rFonts w:ascii="Palatino Linotype" w:hAnsi="Palatino Linotype"/>
          <w:i/>
          <w:noProof/>
          <w:sz w:val="18"/>
          <w:szCs w:val="18"/>
          <w:rPrChange w:id="430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02" w:author="Thomas Erol Tavolara" w:date="2022-11-22T17:28:00Z">
            <w:rPr>
              <w:rFonts w:ascii="Palatino Linotype" w:hAnsi="Palatino Linotype"/>
              <w:noProof/>
              <w:sz w:val="18"/>
              <w:szCs w:val="18"/>
            </w:rPr>
          </w:rPrChange>
        </w:rPr>
        <w:t>G.;</w:t>
      </w:r>
      <w:r w:rsidRPr="009F451C">
        <w:rPr>
          <w:rFonts w:ascii="Palatino Linotype" w:hAnsi="Palatino Linotype"/>
          <w:i/>
          <w:noProof/>
          <w:sz w:val="18"/>
          <w:szCs w:val="18"/>
          <w:rPrChange w:id="430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04" w:author="Thomas Erol Tavolara" w:date="2022-11-22T17:28:00Z">
            <w:rPr>
              <w:rFonts w:ascii="Palatino Linotype" w:hAnsi="Palatino Linotype"/>
              <w:noProof/>
              <w:sz w:val="18"/>
              <w:szCs w:val="18"/>
            </w:rPr>
          </w:rPrChange>
        </w:rPr>
        <w:t>Marchesin,</w:t>
      </w:r>
      <w:r w:rsidRPr="009F451C">
        <w:rPr>
          <w:rFonts w:ascii="Palatino Linotype" w:hAnsi="Palatino Linotype"/>
          <w:i/>
          <w:noProof/>
          <w:sz w:val="18"/>
          <w:szCs w:val="18"/>
          <w:rPrChange w:id="430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06"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430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08" w:author="Thomas Erol Tavolara" w:date="2022-11-22T17:28:00Z">
            <w:rPr>
              <w:rFonts w:ascii="Palatino Linotype" w:hAnsi="Palatino Linotype"/>
              <w:noProof/>
              <w:sz w:val="18"/>
              <w:szCs w:val="18"/>
            </w:rPr>
          </w:rPrChange>
        </w:rPr>
        <w:t>Vatrano,</w:t>
      </w:r>
      <w:r w:rsidRPr="009F451C">
        <w:rPr>
          <w:rFonts w:ascii="Palatino Linotype" w:hAnsi="Palatino Linotype"/>
          <w:i/>
          <w:noProof/>
          <w:sz w:val="18"/>
          <w:szCs w:val="18"/>
          <w:rPrChange w:id="430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10"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431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12" w:author="Thomas Erol Tavolara" w:date="2022-11-22T17:28:00Z">
            <w:rPr>
              <w:rFonts w:ascii="Palatino Linotype" w:hAnsi="Palatino Linotype"/>
              <w:noProof/>
              <w:sz w:val="18"/>
              <w:szCs w:val="18"/>
            </w:rPr>
          </w:rPrChange>
        </w:rPr>
        <w:t>Buttafuoco,</w:t>
      </w:r>
      <w:r w:rsidRPr="009F451C">
        <w:rPr>
          <w:rFonts w:ascii="Palatino Linotype" w:hAnsi="Palatino Linotype"/>
          <w:i/>
          <w:noProof/>
          <w:sz w:val="18"/>
          <w:szCs w:val="18"/>
          <w:rPrChange w:id="431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14" w:author="Thomas Erol Tavolara" w:date="2022-11-22T17:28:00Z">
            <w:rPr>
              <w:rFonts w:ascii="Palatino Linotype" w:hAnsi="Palatino Linotype"/>
              <w:noProof/>
              <w:sz w:val="18"/>
              <w:szCs w:val="18"/>
            </w:rPr>
          </w:rPrChange>
        </w:rPr>
        <w:t>G.;</w:t>
      </w:r>
      <w:r w:rsidRPr="009F451C">
        <w:rPr>
          <w:rFonts w:ascii="Palatino Linotype" w:hAnsi="Palatino Linotype"/>
          <w:i/>
          <w:noProof/>
          <w:sz w:val="18"/>
          <w:szCs w:val="18"/>
          <w:rPrChange w:id="43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16" w:author="Thomas Erol Tavolara" w:date="2022-11-22T17:28:00Z">
            <w:rPr>
              <w:rFonts w:ascii="Palatino Linotype" w:hAnsi="Palatino Linotype"/>
              <w:noProof/>
              <w:sz w:val="18"/>
              <w:szCs w:val="18"/>
            </w:rPr>
          </w:rPrChange>
        </w:rPr>
        <w:t>Atzori,</w:t>
      </w:r>
      <w:r w:rsidRPr="009F451C">
        <w:rPr>
          <w:rFonts w:ascii="Palatino Linotype" w:hAnsi="Palatino Linotype"/>
          <w:i/>
          <w:noProof/>
          <w:sz w:val="18"/>
          <w:szCs w:val="18"/>
          <w:rPrChange w:id="43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18"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431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20" w:author="Thomas Erol Tavolara" w:date="2022-11-22T17:28:00Z">
            <w:rPr>
              <w:rFonts w:ascii="Palatino Linotype" w:hAnsi="Palatino Linotype"/>
              <w:noProof/>
              <w:sz w:val="18"/>
              <w:szCs w:val="18"/>
            </w:rPr>
          </w:rPrChange>
        </w:rPr>
        <w:t>Müller,</w:t>
      </w:r>
      <w:r w:rsidRPr="009F451C">
        <w:rPr>
          <w:rFonts w:ascii="Palatino Linotype" w:hAnsi="Palatino Linotype"/>
          <w:i/>
          <w:noProof/>
          <w:sz w:val="18"/>
          <w:szCs w:val="18"/>
          <w:rPrChange w:id="432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22"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432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24" w:author="Thomas Erol Tavolara" w:date="2022-11-22T17:28:00Z">
            <w:rPr>
              <w:rFonts w:ascii="Palatino Linotype" w:hAnsi="Palatino Linotype"/>
              <w:noProof/>
              <w:sz w:val="18"/>
              <w:szCs w:val="18"/>
            </w:rPr>
          </w:rPrChange>
        </w:rPr>
        <w:t>Multi-scale</w:t>
      </w:r>
      <w:r w:rsidRPr="009F451C">
        <w:rPr>
          <w:rFonts w:ascii="Palatino Linotype" w:hAnsi="Palatino Linotype"/>
          <w:i/>
          <w:noProof/>
          <w:sz w:val="18"/>
          <w:szCs w:val="18"/>
          <w:rPrChange w:id="432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26" w:author="Thomas Erol Tavolara" w:date="2022-11-22T17:28:00Z">
            <w:rPr>
              <w:rFonts w:ascii="Palatino Linotype" w:hAnsi="Palatino Linotype"/>
              <w:noProof/>
              <w:sz w:val="18"/>
              <w:szCs w:val="18"/>
            </w:rPr>
          </w:rPrChange>
        </w:rPr>
        <w:t>task</w:t>
      </w:r>
      <w:r w:rsidRPr="009F451C">
        <w:rPr>
          <w:rFonts w:ascii="Palatino Linotype" w:hAnsi="Palatino Linotype"/>
          <w:i/>
          <w:noProof/>
          <w:sz w:val="18"/>
          <w:szCs w:val="18"/>
          <w:rPrChange w:id="432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28" w:author="Thomas Erol Tavolara" w:date="2022-11-22T17:28:00Z">
            <w:rPr>
              <w:rFonts w:ascii="Palatino Linotype" w:hAnsi="Palatino Linotype"/>
              <w:noProof/>
              <w:sz w:val="18"/>
              <w:szCs w:val="18"/>
            </w:rPr>
          </w:rPrChange>
        </w:rPr>
        <w:t>multiple</w:t>
      </w:r>
      <w:r w:rsidRPr="009F451C">
        <w:rPr>
          <w:rFonts w:ascii="Palatino Linotype" w:hAnsi="Palatino Linotype"/>
          <w:i/>
          <w:noProof/>
          <w:sz w:val="18"/>
          <w:szCs w:val="18"/>
          <w:rPrChange w:id="43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30" w:author="Thomas Erol Tavolara" w:date="2022-11-22T17:28:00Z">
            <w:rPr>
              <w:rFonts w:ascii="Palatino Linotype" w:hAnsi="Palatino Linotype"/>
              <w:noProof/>
              <w:sz w:val="18"/>
              <w:szCs w:val="18"/>
            </w:rPr>
          </w:rPrChange>
        </w:rPr>
        <w:t>instance</w:t>
      </w:r>
      <w:r w:rsidRPr="009F451C">
        <w:rPr>
          <w:rFonts w:ascii="Palatino Linotype" w:hAnsi="Palatino Linotype"/>
          <w:i/>
          <w:noProof/>
          <w:sz w:val="18"/>
          <w:szCs w:val="18"/>
          <w:rPrChange w:id="433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32"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43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34"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43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36"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43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38" w:author="Thomas Erol Tavolara" w:date="2022-11-22T17:28:00Z">
            <w:rPr>
              <w:rFonts w:ascii="Palatino Linotype" w:hAnsi="Palatino Linotype"/>
              <w:noProof/>
              <w:sz w:val="18"/>
              <w:szCs w:val="18"/>
            </w:rPr>
          </w:rPrChange>
        </w:rPr>
        <w:t>classification</w:t>
      </w:r>
      <w:r w:rsidRPr="009F451C">
        <w:rPr>
          <w:rFonts w:ascii="Palatino Linotype" w:hAnsi="Palatino Linotype"/>
          <w:i/>
          <w:noProof/>
          <w:sz w:val="18"/>
          <w:szCs w:val="18"/>
          <w:rPrChange w:id="43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40"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3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42" w:author="Thomas Erol Tavolara" w:date="2022-11-22T17:28:00Z">
            <w:rPr>
              <w:rFonts w:ascii="Palatino Linotype" w:hAnsi="Palatino Linotype"/>
              <w:noProof/>
              <w:sz w:val="18"/>
              <w:szCs w:val="18"/>
            </w:rPr>
          </w:rPrChange>
        </w:rPr>
        <w:t>digital</w:t>
      </w:r>
      <w:r w:rsidRPr="009F451C">
        <w:rPr>
          <w:rFonts w:ascii="Palatino Linotype" w:hAnsi="Palatino Linotype"/>
          <w:i/>
          <w:noProof/>
          <w:sz w:val="18"/>
          <w:szCs w:val="18"/>
          <w:rPrChange w:id="43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44" w:author="Thomas Erol Tavolara" w:date="2022-11-22T17:28:00Z">
            <w:rPr>
              <w:rFonts w:ascii="Palatino Linotype" w:hAnsi="Palatino Linotype"/>
              <w:noProof/>
              <w:sz w:val="18"/>
              <w:szCs w:val="18"/>
            </w:rPr>
          </w:rPrChange>
        </w:rPr>
        <w:t>pathology</w:t>
      </w:r>
      <w:r w:rsidRPr="009F451C">
        <w:rPr>
          <w:rFonts w:ascii="Palatino Linotype" w:hAnsi="Palatino Linotype"/>
          <w:i/>
          <w:noProof/>
          <w:sz w:val="18"/>
          <w:szCs w:val="18"/>
          <w:rPrChange w:id="43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46" w:author="Thomas Erol Tavolara" w:date="2022-11-22T17:28:00Z">
            <w:rPr>
              <w:rFonts w:ascii="Palatino Linotype" w:hAnsi="Palatino Linotype"/>
              <w:noProof/>
              <w:sz w:val="18"/>
              <w:szCs w:val="18"/>
            </w:rPr>
          </w:rPrChange>
        </w:rPr>
        <w:t>images</w:t>
      </w:r>
      <w:r w:rsidRPr="009F451C">
        <w:rPr>
          <w:rFonts w:ascii="Palatino Linotype" w:hAnsi="Palatino Linotype"/>
          <w:i/>
          <w:noProof/>
          <w:sz w:val="18"/>
          <w:szCs w:val="18"/>
          <w:rPrChange w:id="43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48" w:author="Thomas Erol Tavolara" w:date="2022-11-22T17:28:00Z">
            <w:rPr>
              <w:rFonts w:ascii="Palatino Linotype" w:hAnsi="Palatino Linotype"/>
              <w:noProof/>
              <w:sz w:val="18"/>
              <w:szCs w:val="18"/>
            </w:rPr>
          </w:rPrChange>
        </w:rPr>
        <w:t>with</w:t>
      </w:r>
      <w:r w:rsidRPr="009F451C">
        <w:rPr>
          <w:rFonts w:ascii="Palatino Linotype" w:hAnsi="Palatino Linotype"/>
          <w:i/>
          <w:noProof/>
          <w:sz w:val="18"/>
          <w:szCs w:val="18"/>
          <w:rPrChange w:id="43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50" w:author="Thomas Erol Tavolara" w:date="2022-11-22T17:28:00Z">
            <w:rPr>
              <w:rFonts w:ascii="Palatino Linotype" w:hAnsi="Palatino Linotype"/>
              <w:noProof/>
              <w:sz w:val="18"/>
              <w:szCs w:val="18"/>
            </w:rPr>
          </w:rPrChange>
        </w:rPr>
        <w:t>global</w:t>
      </w:r>
      <w:r w:rsidRPr="009F451C">
        <w:rPr>
          <w:rFonts w:ascii="Palatino Linotype" w:hAnsi="Palatino Linotype"/>
          <w:i/>
          <w:noProof/>
          <w:sz w:val="18"/>
          <w:szCs w:val="18"/>
          <w:rPrChange w:id="43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52" w:author="Thomas Erol Tavolara" w:date="2022-11-22T17:28:00Z">
            <w:rPr>
              <w:rFonts w:ascii="Palatino Linotype" w:hAnsi="Palatino Linotype"/>
              <w:noProof/>
              <w:sz w:val="18"/>
              <w:szCs w:val="18"/>
            </w:rPr>
          </w:rPrChange>
        </w:rPr>
        <w:t>annotations.</w:t>
      </w:r>
      <w:r w:rsidRPr="009F451C">
        <w:rPr>
          <w:rFonts w:ascii="Palatino Linotype" w:hAnsi="Palatino Linotype"/>
          <w:i/>
          <w:noProof/>
          <w:sz w:val="18"/>
          <w:szCs w:val="18"/>
          <w:rPrChange w:id="435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54"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435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56"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435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58"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35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60"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436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62" w:author="Thomas Erol Tavolara" w:date="2022-11-22T17:28:00Z">
            <w:rPr>
              <w:rFonts w:ascii="Palatino Linotype" w:hAnsi="Palatino Linotype"/>
              <w:noProof/>
              <w:sz w:val="18"/>
              <w:szCs w:val="18"/>
            </w:rPr>
          </w:rPrChange>
        </w:rPr>
        <w:t>PMLR,</w:t>
      </w:r>
      <w:r w:rsidRPr="009F451C">
        <w:rPr>
          <w:rFonts w:ascii="Palatino Linotype" w:hAnsi="Palatino Linotype"/>
          <w:i/>
          <w:noProof/>
          <w:sz w:val="18"/>
          <w:szCs w:val="18"/>
          <w:rPrChange w:id="436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64" w:author="Thomas Erol Tavolara" w:date="2022-11-22T17:28:00Z">
            <w:rPr>
              <w:rFonts w:ascii="Palatino Linotype" w:hAnsi="Palatino Linotype"/>
              <w:noProof/>
              <w:sz w:val="18"/>
              <w:szCs w:val="18"/>
              <w:highlight w:val="yellow"/>
            </w:rPr>
          </w:rPrChange>
        </w:rPr>
        <w:t>Virtual, 13–15 April 2021</w:t>
      </w:r>
      <w:r w:rsidRPr="009F451C">
        <w:rPr>
          <w:rFonts w:ascii="Palatino Linotype" w:hAnsi="Palatino Linotype"/>
          <w:noProof/>
          <w:sz w:val="18"/>
          <w:szCs w:val="18"/>
          <w:rPrChange w:id="4365"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36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67"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436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69" w:author="Thomas Erol Tavolara" w:date="2022-11-22T17:28:00Z">
            <w:rPr>
              <w:rFonts w:ascii="Palatino Linotype" w:hAnsi="Palatino Linotype"/>
              <w:noProof/>
              <w:sz w:val="18"/>
              <w:szCs w:val="18"/>
            </w:rPr>
          </w:rPrChange>
        </w:rPr>
        <w:t>170–181.</w:t>
      </w:r>
    </w:p>
    <w:p w14:paraId="796EF3E7"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4370"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4371" w:author="Thomas Erol Tavolara" w:date="2022-11-22T17:28:00Z">
            <w:rPr>
              <w:rFonts w:ascii="Palatino Linotype" w:hAnsi="Palatino Linotype"/>
              <w:noProof/>
              <w:sz w:val="18"/>
              <w:szCs w:val="18"/>
            </w:rPr>
          </w:rPrChange>
        </w:rPr>
        <w:lastRenderedPageBreak/>
        <w:t>Neto,</w:t>
      </w:r>
      <w:r w:rsidRPr="009F451C">
        <w:rPr>
          <w:rFonts w:ascii="Palatino Linotype" w:hAnsi="Palatino Linotype"/>
          <w:i/>
          <w:noProof/>
          <w:sz w:val="18"/>
          <w:szCs w:val="18"/>
          <w:rPrChange w:id="437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73" w:author="Thomas Erol Tavolara" w:date="2022-11-22T17:28:00Z">
            <w:rPr>
              <w:rFonts w:ascii="Palatino Linotype" w:hAnsi="Palatino Linotype"/>
              <w:noProof/>
              <w:sz w:val="18"/>
              <w:szCs w:val="18"/>
            </w:rPr>
          </w:rPrChange>
        </w:rPr>
        <w:t>P.C.;</w:t>
      </w:r>
      <w:r w:rsidRPr="009F451C">
        <w:rPr>
          <w:rFonts w:ascii="Palatino Linotype" w:hAnsi="Palatino Linotype"/>
          <w:i/>
          <w:noProof/>
          <w:sz w:val="18"/>
          <w:szCs w:val="18"/>
          <w:rPrChange w:id="43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75" w:author="Thomas Erol Tavolara" w:date="2022-11-22T17:28:00Z">
            <w:rPr>
              <w:rFonts w:ascii="Palatino Linotype" w:hAnsi="Palatino Linotype"/>
              <w:noProof/>
              <w:sz w:val="18"/>
              <w:szCs w:val="18"/>
            </w:rPr>
          </w:rPrChange>
        </w:rPr>
        <w:t>Oliveira,</w:t>
      </w:r>
      <w:r w:rsidRPr="009F451C">
        <w:rPr>
          <w:rFonts w:ascii="Palatino Linotype" w:hAnsi="Palatino Linotype"/>
          <w:i/>
          <w:noProof/>
          <w:sz w:val="18"/>
          <w:szCs w:val="18"/>
          <w:rPrChange w:id="43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77" w:author="Thomas Erol Tavolara" w:date="2022-11-22T17:28:00Z">
            <w:rPr>
              <w:rFonts w:ascii="Palatino Linotype" w:hAnsi="Palatino Linotype"/>
              <w:noProof/>
              <w:sz w:val="18"/>
              <w:szCs w:val="18"/>
            </w:rPr>
          </w:rPrChange>
        </w:rPr>
        <w:t>S.P.;</w:t>
      </w:r>
      <w:r w:rsidRPr="009F451C">
        <w:rPr>
          <w:rFonts w:ascii="Palatino Linotype" w:hAnsi="Palatino Linotype"/>
          <w:i/>
          <w:noProof/>
          <w:sz w:val="18"/>
          <w:szCs w:val="18"/>
          <w:rPrChange w:id="43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79" w:author="Thomas Erol Tavolara" w:date="2022-11-22T17:28:00Z">
            <w:rPr>
              <w:rFonts w:ascii="Palatino Linotype" w:hAnsi="Palatino Linotype"/>
              <w:noProof/>
              <w:sz w:val="18"/>
              <w:szCs w:val="18"/>
            </w:rPr>
          </w:rPrChange>
        </w:rPr>
        <w:t>Montezuma,</w:t>
      </w:r>
      <w:r w:rsidRPr="009F451C">
        <w:rPr>
          <w:rFonts w:ascii="Palatino Linotype" w:hAnsi="Palatino Linotype"/>
          <w:i/>
          <w:noProof/>
          <w:sz w:val="18"/>
          <w:szCs w:val="18"/>
          <w:rPrChange w:id="43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81"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43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83" w:author="Thomas Erol Tavolara" w:date="2022-11-22T17:28:00Z">
            <w:rPr>
              <w:rFonts w:ascii="Palatino Linotype" w:hAnsi="Palatino Linotype"/>
              <w:noProof/>
              <w:sz w:val="18"/>
              <w:szCs w:val="18"/>
            </w:rPr>
          </w:rPrChange>
        </w:rPr>
        <w:t>Fraga,</w:t>
      </w:r>
      <w:r w:rsidRPr="009F451C">
        <w:rPr>
          <w:rFonts w:ascii="Palatino Linotype" w:hAnsi="Palatino Linotype"/>
          <w:i/>
          <w:noProof/>
          <w:sz w:val="18"/>
          <w:szCs w:val="18"/>
          <w:rPrChange w:id="43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85"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43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87" w:author="Thomas Erol Tavolara" w:date="2022-11-22T17:28:00Z">
            <w:rPr>
              <w:rFonts w:ascii="Palatino Linotype" w:hAnsi="Palatino Linotype"/>
              <w:noProof/>
              <w:sz w:val="18"/>
              <w:szCs w:val="18"/>
            </w:rPr>
          </w:rPrChange>
        </w:rPr>
        <w:t>Monteiro,</w:t>
      </w:r>
      <w:r w:rsidRPr="009F451C">
        <w:rPr>
          <w:rFonts w:ascii="Palatino Linotype" w:hAnsi="Palatino Linotype"/>
          <w:i/>
          <w:noProof/>
          <w:sz w:val="18"/>
          <w:szCs w:val="18"/>
          <w:rPrChange w:id="43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89"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43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91" w:author="Thomas Erol Tavolara" w:date="2022-11-22T17:28:00Z">
            <w:rPr>
              <w:rFonts w:ascii="Palatino Linotype" w:hAnsi="Palatino Linotype"/>
              <w:noProof/>
              <w:sz w:val="18"/>
              <w:szCs w:val="18"/>
            </w:rPr>
          </w:rPrChange>
        </w:rPr>
        <w:t>Ribeiro,</w:t>
      </w:r>
      <w:r w:rsidRPr="009F451C">
        <w:rPr>
          <w:rFonts w:ascii="Palatino Linotype" w:hAnsi="Palatino Linotype"/>
          <w:i/>
          <w:noProof/>
          <w:sz w:val="18"/>
          <w:szCs w:val="18"/>
          <w:rPrChange w:id="43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93" w:author="Thomas Erol Tavolara" w:date="2022-11-22T17:28:00Z">
            <w:rPr>
              <w:rFonts w:ascii="Palatino Linotype" w:hAnsi="Palatino Linotype"/>
              <w:noProof/>
              <w:sz w:val="18"/>
              <w:szCs w:val="18"/>
            </w:rPr>
          </w:rPrChange>
        </w:rPr>
        <w:t>L.;</w:t>
      </w:r>
      <w:r w:rsidRPr="009F451C">
        <w:rPr>
          <w:rFonts w:ascii="Palatino Linotype" w:hAnsi="Palatino Linotype"/>
          <w:i/>
          <w:noProof/>
          <w:sz w:val="18"/>
          <w:szCs w:val="18"/>
          <w:rPrChange w:id="43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95" w:author="Thomas Erol Tavolara" w:date="2022-11-22T17:28:00Z">
            <w:rPr>
              <w:rFonts w:ascii="Palatino Linotype" w:hAnsi="Palatino Linotype"/>
              <w:noProof/>
              <w:sz w:val="18"/>
              <w:szCs w:val="18"/>
            </w:rPr>
          </w:rPrChange>
        </w:rPr>
        <w:t>Gonçalves,</w:t>
      </w:r>
      <w:r w:rsidRPr="009F451C">
        <w:rPr>
          <w:rFonts w:ascii="Palatino Linotype" w:hAnsi="Palatino Linotype"/>
          <w:i/>
          <w:noProof/>
          <w:sz w:val="18"/>
          <w:szCs w:val="18"/>
          <w:rPrChange w:id="43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97" w:author="Thomas Erol Tavolara" w:date="2022-11-22T17:28:00Z">
            <w:rPr>
              <w:rFonts w:ascii="Palatino Linotype" w:hAnsi="Palatino Linotype"/>
              <w:noProof/>
              <w:sz w:val="18"/>
              <w:szCs w:val="18"/>
            </w:rPr>
          </w:rPrChange>
        </w:rPr>
        <w:t>S.;</w:t>
      </w:r>
      <w:r w:rsidRPr="009F451C">
        <w:rPr>
          <w:rFonts w:ascii="Palatino Linotype" w:hAnsi="Palatino Linotype"/>
          <w:i/>
          <w:noProof/>
          <w:sz w:val="18"/>
          <w:szCs w:val="18"/>
          <w:rPrChange w:id="43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399" w:author="Thomas Erol Tavolara" w:date="2022-11-22T17:28:00Z">
            <w:rPr>
              <w:rFonts w:ascii="Palatino Linotype" w:hAnsi="Palatino Linotype"/>
              <w:noProof/>
              <w:sz w:val="18"/>
              <w:szCs w:val="18"/>
            </w:rPr>
          </w:rPrChange>
        </w:rPr>
        <w:t>Pinto,</w:t>
      </w:r>
      <w:r w:rsidRPr="009F451C">
        <w:rPr>
          <w:rFonts w:ascii="Palatino Linotype" w:hAnsi="Palatino Linotype"/>
          <w:i/>
          <w:noProof/>
          <w:sz w:val="18"/>
          <w:szCs w:val="18"/>
          <w:rPrChange w:id="44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01" w:author="Thomas Erol Tavolara" w:date="2022-11-22T17:28:00Z">
            <w:rPr>
              <w:rFonts w:ascii="Palatino Linotype" w:hAnsi="Palatino Linotype"/>
              <w:noProof/>
              <w:sz w:val="18"/>
              <w:szCs w:val="18"/>
            </w:rPr>
          </w:rPrChange>
        </w:rPr>
        <w:t>I.M.;</w:t>
      </w:r>
      <w:r w:rsidRPr="009F451C">
        <w:rPr>
          <w:rFonts w:ascii="Palatino Linotype" w:hAnsi="Palatino Linotype"/>
          <w:i/>
          <w:noProof/>
          <w:sz w:val="18"/>
          <w:szCs w:val="18"/>
          <w:rPrChange w:id="44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03" w:author="Thomas Erol Tavolara" w:date="2022-11-22T17:28:00Z">
            <w:rPr>
              <w:rFonts w:ascii="Palatino Linotype" w:hAnsi="Palatino Linotype"/>
              <w:noProof/>
              <w:sz w:val="18"/>
              <w:szCs w:val="18"/>
            </w:rPr>
          </w:rPrChange>
        </w:rPr>
        <w:t>Cardoso,</w:t>
      </w:r>
      <w:r w:rsidRPr="009F451C">
        <w:rPr>
          <w:rFonts w:ascii="Palatino Linotype" w:hAnsi="Palatino Linotype"/>
          <w:i/>
          <w:noProof/>
          <w:sz w:val="18"/>
          <w:szCs w:val="18"/>
          <w:rPrChange w:id="44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05" w:author="Thomas Erol Tavolara" w:date="2022-11-22T17:28:00Z">
            <w:rPr>
              <w:rFonts w:ascii="Palatino Linotype" w:hAnsi="Palatino Linotype"/>
              <w:noProof/>
              <w:sz w:val="18"/>
              <w:szCs w:val="18"/>
            </w:rPr>
          </w:rPrChange>
        </w:rPr>
        <w:t>J.S.</w:t>
      </w:r>
      <w:r w:rsidRPr="009F451C">
        <w:rPr>
          <w:rFonts w:ascii="Palatino Linotype" w:hAnsi="Palatino Linotype"/>
          <w:i/>
          <w:noProof/>
          <w:sz w:val="18"/>
          <w:szCs w:val="18"/>
          <w:rPrChange w:id="44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07" w:author="Thomas Erol Tavolara" w:date="2022-11-22T17:28:00Z">
            <w:rPr>
              <w:rFonts w:ascii="Palatino Linotype" w:hAnsi="Palatino Linotype"/>
              <w:noProof/>
              <w:sz w:val="18"/>
              <w:szCs w:val="18"/>
            </w:rPr>
          </w:rPrChange>
        </w:rPr>
        <w:t>iMIL4PATH:</w:t>
      </w:r>
      <w:r w:rsidRPr="009F451C">
        <w:rPr>
          <w:rFonts w:ascii="Palatino Linotype" w:hAnsi="Palatino Linotype"/>
          <w:i/>
          <w:noProof/>
          <w:sz w:val="18"/>
          <w:szCs w:val="18"/>
          <w:rPrChange w:id="44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09"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44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11" w:author="Thomas Erol Tavolara" w:date="2022-11-22T17:28:00Z">
            <w:rPr>
              <w:rFonts w:ascii="Palatino Linotype" w:hAnsi="Palatino Linotype"/>
              <w:noProof/>
              <w:sz w:val="18"/>
              <w:szCs w:val="18"/>
            </w:rPr>
          </w:rPrChange>
        </w:rPr>
        <w:t>Semi-Supervised</w:t>
      </w:r>
      <w:r w:rsidRPr="009F451C">
        <w:rPr>
          <w:rFonts w:ascii="Palatino Linotype" w:hAnsi="Palatino Linotype"/>
          <w:i/>
          <w:noProof/>
          <w:sz w:val="18"/>
          <w:szCs w:val="18"/>
          <w:rPrChange w:id="44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13" w:author="Thomas Erol Tavolara" w:date="2022-11-22T17:28:00Z">
            <w:rPr>
              <w:rFonts w:ascii="Palatino Linotype" w:hAnsi="Palatino Linotype"/>
              <w:noProof/>
              <w:sz w:val="18"/>
              <w:szCs w:val="18"/>
            </w:rPr>
          </w:rPrChange>
        </w:rPr>
        <w:t>Interpretable</w:t>
      </w:r>
      <w:r w:rsidRPr="009F451C">
        <w:rPr>
          <w:rFonts w:ascii="Palatino Linotype" w:hAnsi="Palatino Linotype"/>
          <w:i/>
          <w:noProof/>
          <w:sz w:val="18"/>
          <w:szCs w:val="18"/>
          <w:rPrChange w:id="44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15" w:author="Thomas Erol Tavolara" w:date="2022-11-22T17:28:00Z">
            <w:rPr>
              <w:rFonts w:ascii="Palatino Linotype" w:hAnsi="Palatino Linotype"/>
              <w:noProof/>
              <w:sz w:val="18"/>
              <w:szCs w:val="18"/>
            </w:rPr>
          </w:rPrChange>
        </w:rPr>
        <w:t>Approach</w:t>
      </w:r>
      <w:r w:rsidRPr="009F451C">
        <w:rPr>
          <w:rFonts w:ascii="Palatino Linotype" w:hAnsi="Palatino Linotype"/>
          <w:i/>
          <w:noProof/>
          <w:sz w:val="18"/>
          <w:szCs w:val="18"/>
          <w:rPrChange w:id="44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17" w:author="Thomas Erol Tavolara" w:date="2022-11-22T17:28:00Z">
            <w:rPr>
              <w:rFonts w:ascii="Palatino Linotype" w:hAnsi="Palatino Linotype"/>
              <w:noProof/>
              <w:sz w:val="18"/>
              <w:szCs w:val="18"/>
            </w:rPr>
          </w:rPrChange>
        </w:rPr>
        <w:t>for</w:t>
      </w:r>
      <w:r w:rsidRPr="009F451C">
        <w:rPr>
          <w:rFonts w:ascii="Palatino Linotype" w:hAnsi="Palatino Linotype"/>
          <w:i/>
          <w:noProof/>
          <w:sz w:val="18"/>
          <w:szCs w:val="18"/>
          <w:rPrChange w:id="44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19" w:author="Thomas Erol Tavolara" w:date="2022-11-22T17:28:00Z">
            <w:rPr>
              <w:rFonts w:ascii="Palatino Linotype" w:hAnsi="Palatino Linotype"/>
              <w:noProof/>
              <w:sz w:val="18"/>
              <w:szCs w:val="18"/>
            </w:rPr>
          </w:rPrChange>
        </w:rPr>
        <w:t>Colorectal</w:t>
      </w:r>
      <w:r w:rsidRPr="009F451C">
        <w:rPr>
          <w:rFonts w:ascii="Palatino Linotype" w:hAnsi="Palatino Linotype"/>
          <w:i/>
          <w:noProof/>
          <w:sz w:val="18"/>
          <w:szCs w:val="18"/>
          <w:rPrChange w:id="44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21" w:author="Thomas Erol Tavolara" w:date="2022-11-22T17:28:00Z">
            <w:rPr>
              <w:rFonts w:ascii="Palatino Linotype" w:hAnsi="Palatino Linotype"/>
              <w:noProof/>
              <w:sz w:val="18"/>
              <w:szCs w:val="18"/>
            </w:rPr>
          </w:rPrChange>
        </w:rPr>
        <w:t>Whole-Slide</w:t>
      </w:r>
      <w:r w:rsidRPr="009F451C">
        <w:rPr>
          <w:rFonts w:ascii="Palatino Linotype" w:hAnsi="Palatino Linotype"/>
          <w:i/>
          <w:noProof/>
          <w:sz w:val="18"/>
          <w:szCs w:val="18"/>
          <w:rPrChange w:id="44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23" w:author="Thomas Erol Tavolara" w:date="2022-11-22T17:28:00Z">
            <w:rPr>
              <w:rFonts w:ascii="Palatino Linotype" w:hAnsi="Palatino Linotype"/>
              <w:noProof/>
              <w:sz w:val="18"/>
              <w:szCs w:val="18"/>
            </w:rPr>
          </w:rPrChange>
        </w:rPr>
        <w:t>Images.</w:t>
      </w:r>
      <w:r w:rsidRPr="009F451C">
        <w:rPr>
          <w:rFonts w:ascii="Palatino Linotype" w:hAnsi="Palatino Linotype"/>
          <w:i/>
          <w:noProof/>
          <w:sz w:val="18"/>
          <w:szCs w:val="18"/>
          <w:rPrChange w:id="4424" w:author="Thomas Erol Tavolara" w:date="2022-11-22T17:28:00Z">
            <w:rPr>
              <w:rFonts w:ascii="Palatino Linotype" w:hAnsi="Palatino Linotype"/>
              <w:i/>
              <w:noProof/>
              <w:sz w:val="18"/>
              <w:szCs w:val="18"/>
            </w:rPr>
          </w:rPrChange>
        </w:rPr>
        <w:t xml:space="preserve"> Cancers </w:t>
      </w:r>
      <w:r w:rsidRPr="009F451C">
        <w:rPr>
          <w:rFonts w:ascii="Palatino Linotype" w:hAnsi="Palatino Linotype"/>
          <w:b/>
          <w:noProof/>
          <w:sz w:val="18"/>
          <w:szCs w:val="18"/>
          <w:rPrChange w:id="4425" w:author="Thomas Erol Tavolara" w:date="2022-11-22T17:28:00Z">
            <w:rPr>
              <w:rFonts w:ascii="Palatino Linotype" w:hAnsi="Palatino Linotype"/>
              <w:b/>
              <w:noProof/>
              <w:sz w:val="18"/>
              <w:szCs w:val="18"/>
            </w:rPr>
          </w:rPrChange>
        </w:rPr>
        <w:t>2022</w:t>
      </w:r>
      <w:r w:rsidRPr="009F451C">
        <w:rPr>
          <w:rFonts w:ascii="Palatino Linotype" w:hAnsi="Palatino Linotype"/>
          <w:noProof/>
          <w:sz w:val="18"/>
          <w:szCs w:val="18"/>
          <w:rPrChange w:id="4426"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427" w:author="Thomas Erol Tavolara" w:date="2022-11-22T17:28:00Z">
            <w:rPr>
              <w:rFonts w:ascii="Palatino Linotype" w:hAnsi="Palatino Linotype"/>
              <w:i/>
              <w:noProof/>
              <w:sz w:val="18"/>
              <w:szCs w:val="18"/>
            </w:rPr>
          </w:rPrChange>
        </w:rPr>
        <w:t xml:space="preserve"> 14</w:t>
      </w:r>
      <w:r w:rsidRPr="009F451C">
        <w:rPr>
          <w:rFonts w:ascii="Palatino Linotype" w:hAnsi="Palatino Linotype"/>
          <w:noProof/>
          <w:sz w:val="18"/>
          <w:szCs w:val="18"/>
          <w:rPrChange w:id="4428"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4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30" w:author="Thomas Erol Tavolara" w:date="2022-11-22T17:28:00Z">
            <w:rPr>
              <w:rFonts w:ascii="Palatino Linotype" w:hAnsi="Palatino Linotype"/>
              <w:noProof/>
              <w:sz w:val="18"/>
              <w:szCs w:val="18"/>
            </w:rPr>
          </w:rPrChange>
        </w:rPr>
        <w:t>2489.</w:t>
      </w:r>
    </w:p>
    <w:p w14:paraId="308FEEF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4431"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4432" w:author="Thomas Erol Tavolara" w:date="2022-11-22T17:28:00Z">
            <w:rPr>
              <w:rFonts w:ascii="Palatino Linotype" w:hAnsi="Palatino Linotype"/>
              <w:noProof/>
              <w:sz w:val="18"/>
              <w:szCs w:val="18"/>
            </w:rPr>
          </w:rPrChange>
        </w:rPr>
        <w:t>Schrammen,</w:t>
      </w:r>
      <w:r w:rsidRPr="009F451C">
        <w:rPr>
          <w:rFonts w:ascii="Palatino Linotype" w:hAnsi="Palatino Linotype"/>
          <w:i/>
          <w:noProof/>
          <w:sz w:val="18"/>
          <w:szCs w:val="18"/>
          <w:rPrChange w:id="443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34" w:author="Thomas Erol Tavolara" w:date="2022-11-22T17:28:00Z">
            <w:rPr>
              <w:rFonts w:ascii="Palatino Linotype" w:hAnsi="Palatino Linotype"/>
              <w:noProof/>
              <w:sz w:val="18"/>
              <w:szCs w:val="18"/>
            </w:rPr>
          </w:rPrChange>
        </w:rPr>
        <w:t>P.L.;</w:t>
      </w:r>
      <w:r w:rsidRPr="009F451C">
        <w:rPr>
          <w:rFonts w:ascii="Palatino Linotype" w:hAnsi="Palatino Linotype"/>
          <w:i/>
          <w:noProof/>
          <w:sz w:val="18"/>
          <w:szCs w:val="18"/>
          <w:rPrChange w:id="443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36" w:author="Thomas Erol Tavolara" w:date="2022-11-22T17:28:00Z">
            <w:rPr>
              <w:rFonts w:ascii="Palatino Linotype" w:hAnsi="Palatino Linotype"/>
              <w:noProof/>
              <w:sz w:val="18"/>
              <w:szCs w:val="18"/>
            </w:rPr>
          </w:rPrChange>
        </w:rPr>
        <w:t>Ghaffari</w:t>
      </w:r>
      <w:r w:rsidRPr="009F451C">
        <w:rPr>
          <w:rFonts w:ascii="Palatino Linotype" w:hAnsi="Palatino Linotype"/>
          <w:i/>
          <w:noProof/>
          <w:sz w:val="18"/>
          <w:szCs w:val="18"/>
          <w:rPrChange w:id="443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38" w:author="Thomas Erol Tavolara" w:date="2022-11-22T17:28:00Z">
            <w:rPr>
              <w:rFonts w:ascii="Palatino Linotype" w:hAnsi="Palatino Linotype"/>
              <w:noProof/>
              <w:sz w:val="18"/>
              <w:szCs w:val="18"/>
            </w:rPr>
          </w:rPrChange>
        </w:rPr>
        <w:t>Laleh,</w:t>
      </w:r>
      <w:r w:rsidRPr="009F451C">
        <w:rPr>
          <w:rFonts w:ascii="Palatino Linotype" w:hAnsi="Palatino Linotype"/>
          <w:i/>
          <w:noProof/>
          <w:sz w:val="18"/>
          <w:szCs w:val="18"/>
          <w:rPrChange w:id="443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40" w:author="Thomas Erol Tavolara" w:date="2022-11-22T17:28:00Z">
            <w:rPr>
              <w:rFonts w:ascii="Palatino Linotype" w:hAnsi="Palatino Linotype"/>
              <w:noProof/>
              <w:sz w:val="18"/>
              <w:szCs w:val="18"/>
            </w:rPr>
          </w:rPrChange>
        </w:rPr>
        <w:t>N.;</w:t>
      </w:r>
      <w:r w:rsidRPr="009F451C">
        <w:rPr>
          <w:rFonts w:ascii="Palatino Linotype" w:hAnsi="Palatino Linotype"/>
          <w:i/>
          <w:noProof/>
          <w:sz w:val="18"/>
          <w:szCs w:val="18"/>
          <w:rPrChange w:id="444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42" w:author="Thomas Erol Tavolara" w:date="2022-11-22T17:28:00Z">
            <w:rPr>
              <w:rFonts w:ascii="Palatino Linotype" w:hAnsi="Palatino Linotype"/>
              <w:noProof/>
              <w:sz w:val="18"/>
              <w:szCs w:val="18"/>
            </w:rPr>
          </w:rPrChange>
        </w:rPr>
        <w:t>Echle,</w:t>
      </w:r>
      <w:r w:rsidRPr="009F451C">
        <w:rPr>
          <w:rFonts w:ascii="Palatino Linotype" w:hAnsi="Palatino Linotype"/>
          <w:i/>
          <w:noProof/>
          <w:sz w:val="18"/>
          <w:szCs w:val="18"/>
          <w:rPrChange w:id="444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44"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444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46" w:author="Thomas Erol Tavolara" w:date="2022-11-22T17:28:00Z">
            <w:rPr>
              <w:rFonts w:ascii="Palatino Linotype" w:hAnsi="Palatino Linotype"/>
              <w:noProof/>
              <w:sz w:val="18"/>
              <w:szCs w:val="18"/>
            </w:rPr>
          </w:rPrChange>
        </w:rPr>
        <w:t>Truhn,</w:t>
      </w:r>
      <w:r w:rsidRPr="009F451C">
        <w:rPr>
          <w:rFonts w:ascii="Palatino Linotype" w:hAnsi="Palatino Linotype"/>
          <w:i/>
          <w:noProof/>
          <w:sz w:val="18"/>
          <w:szCs w:val="18"/>
          <w:rPrChange w:id="444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48" w:author="Thomas Erol Tavolara" w:date="2022-11-22T17:28:00Z">
            <w:rPr>
              <w:rFonts w:ascii="Palatino Linotype" w:hAnsi="Palatino Linotype"/>
              <w:noProof/>
              <w:sz w:val="18"/>
              <w:szCs w:val="18"/>
            </w:rPr>
          </w:rPrChange>
        </w:rPr>
        <w:t>D.;</w:t>
      </w:r>
      <w:r w:rsidRPr="009F451C">
        <w:rPr>
          <w:rFonts w:ascii="Palatino Linotype" w:hAnsi="Palatino Linotype"/>
          <w:i/>
          <w:noProof/>
          <w:sz w:val="18"/>
          <w:szCs w:val="18"/>
          <w:rPrChange w:id="444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50" w:author="Thomas Erol Tavolara" w:date="2022-11-22T17:28:00Z">
            <w:rPr>
              <w:rFonts w:ascii="Palatino Linotype" w:hAnsi="Palatino Linotype"/>
              <w:noProof/>
              <w:sz w:val="18"/>
              <w:szCs w:val="18"/>
            </w:rPr>
          </w:rPrChange>
        </w:rPr>
        <w:t>Schulz,</w:t>
      </w:r>
      <w:r w:rsidRPr="009F451C">
        <w:rPr>
          <w:rFonts w:ascii="Palatino Linotype" w:hAnsi="Palatino Linotype"/>
          <w:i/>
          <w:noProof/>
          <w:sz w:val="18"/>
          <w:szCs w:val="18"/>
          <w:rPrChange w:id="445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52" w:author="Thomas Erol Tavolara" w:date="2022-11-22T17:28:00Z">
            <w:rPr>
              <w:rFonts w:ascii="Palatino Linotype" w:hAnsi="Palatino Linotype"/>
              <w:noProof/>
              <w:sz w:val="18"/>
              <w:szCs w:val="18"/>
            </w:rPr>
          </w:rPrChange>
        </w:rPr>
        <w:t>V.;</w:t>
      </w:r>
      <w:r w:rsidRPr="009F451C">
        <w:rPr>
          <w:rFonts w:ascii="Palatino Linotype" w:hAnsi="Palatino Linotype"/>
          <w:i/>
          <w:noProof/>
          <w:sz w:val="18"/>
          <w:szCs w:val="18"/>
          <w:rPrChange w:id="445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54" w:author="Thomas Erol Tavolara" w:date="2022-11-22T17:28:00Z">
            <w:rPr>
              <w:rFonts w:ascii="Palatino Linotype" w:hAnsi="Palatino Linotype"/>
              <w:noProof/>
              <w:sz w:val="18"/>
              <w:szCs w:val="18"/>
            </w:rPr>
          </w:rPrChange>
        </w:rPr>
        <w:t>Brinker,</w:t>
      </w:r>
      <w:r w:rsidRPr="009F451C">
        <w:rPr>
          <w:rFonts w:ascii="Palatino Linotype" w:hAnsi="Palatino Linotype"/>
          <w:i/>
          <w:noProof/>
          <w:sz w:val="18"/>
          <w:szCs w:val="18"/>
          <w:rPrChange w:id="445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56" w:author="Thomas Erol Tavolara" w:date="2022-11-22T17:28:00Z">
            <w:rPr>
              <w:rFonts w:ascii="Palatino Linotype" w:hAnsi="Palatino Linotype"/>
              <w:noProof/>
              <w:sz w:val="18"/>
              <w:szCs w:val="18"/>
            </w:rPr>
          </w:rPrChange>
        </w:rPr>
        <w:t>T.J.;</w:t>
      </w:r>
      <w:r w:rsidRPr="009F451C">
        <w:rPr>
          <w:rFonts w:ascii="Palatino Linotype" w:hAnsi="Palatino Linotype"/>
          <w:i/>
          <w:noProof/>
          <w:sz w:val="18"/>
          <w:szCs w:val="18"/>
          <w:rPrChange w:id="445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58" w:author="Thomas Erol Tavolara" w:date="2022-11-22T17:28:00Z">
            <w:rPr>
              <w:rFonts w:ascii="Palatino Linotype" w:hAnsi="Palatino Linotype"/>
              <w:noProof/>
              <w:sz w:val="18"/>
              <w:szCs w:val="18"/>
            </w:rPr>
          </w:rPrChange>
        </w:rPr>
        <w:t>Brenner,</w:t>
      </w:r>
      <w:r w:rsidRPr="009F451C">
        <w:rPr>
          <w:rFonts w:ascii="Palatino Linotype" w:hAnsi="Palatino Linotype"/>
          <w:i/>
          <w:noProof/>
          <w:sz w:val="18"/>
          <w:szCs w:val="18"/>
          <w:rPrChange w:id="445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60" w:author="Thomas Erol Tavolara" w:date="2022-11-22T17:28:00Z">
            <w:rPr>
              <w:rFonts w:ascii="Palatino Linotype" w:hAnsi="Palatino Linotype"/>
              <w:noProof/>
              <w:sz w:val="18"/>
              <w:szCs w:val="18"/>
            </w:rPr>
          </w:rPrChange>
        </w:rPr>
        <w:t>H.;</w:t>
      </w:r>
      <w:r w:rsidRPr="009F451C">
        <w:rPr>
          <w:rFonts w:ascii="Palatino Linotype" w:hAnsi="Palatino Linotype"/>
          <w:i/>
          <w:noProof/>
          <w:sz w:val="18"/>
          <w:szCs w:val="18"/>
          <w:rPrChange w:id="446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62" w:author="Thomas Erol Tavolara" w:date="2022-11-22T17:28:00Z">
            <w:rPr>
              <w:rFonts w:ascii="Palatino Linotype" w:hAnsi="Palatino Linotype"/>
              <w:noProof/>
              <w:sz w:val="18"/>
              <w:szCs w:val="18"/>
            </w:rPr>
          </w:rPrChange>
        </w:rPr>
        <w:t>Chang‐Claude,</w:t>
      </w:r>
      <w:r w:rsidRPr="009F451C">
        <w:rPr>
          <w:rFonts w:ascii="Palatino Linotype" w:hAnsi="Palatino Linotype"/>
          <w:i/>
          <w:noProof/>
          <w:sz w:val="18"/>
          <w:szCs w:val="18"/>
          <w:rPrChange w:id="446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64"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446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66" w:author="Thomas Erol Tavolara" w:date="2022-11-22T17:28:00Z">
            <w:rPr>
              <w:rFonts w:ascii="Palatino Linotype" w:hAnsi="Palatino Linotype"/>
              <w:noProof/>
              <w:sz w:val="18"/>
              <w:szCs w:val="18"/>
            </w:rPr>
          </w:rPrChange>
        </w:rPr>
        <w:t>Alwers,</w:t>
      </w:r>
      <w:r w:rsidRPr="009F451C">
        <w:rPr>
          <w:rFonts w:ascii="Palatino Linotype" w:hAnsi="Palatino Linotype"/>
          <w:i/>
          <w:noProof/>
          <w:sz w:val="18"/>
          <w:szCs w:val="18"/>
          <w:rPrChange w:id="446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68" w:author="Thomas Erol Tavolara" w:date="2022-11-22T17:28:00Z">
            <w:rPr>
              <w:rFonts w:ascii="Palatino Linotype" w:hAnsi="Palatino Linotype"/>
              <w:noProof/>
              <w:sz w:val="18"/>
              <w:szCs w:val="18"/>
            </w:rPr>
          </w:rPrChange>
        </w:rPr>
        <w:t>E.;</w:t>
      </w:r>
      <w:r w:rsidRPr="009F451C">
        <w:rPr>
          <w:rFonts w:ascii="Palatino Linotype" w:hAnsi="Palatino Linotype"/>
          <w:i/>
          <w:noProof/>
          <w:sz w:val="18"/>
          <w:szCs w:val="18"/>
          <w:rPrChange w:id="446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70" w:author="Thomas Erol Tavolara" w:date="2022-11-22T17:28:00Z">
            <w:rPr>
              <w:rFonts w:ascii="Palatino Linotype" w:hAnsi="Palatino Linotype"/>
              <w:noProof/>
              <w:sz w:val="18"/>
              <w:szCs w:val="18"/>
            </w:rPr>
          </w:rPrChange>
        </w:rPr>
        <w:t>Brobeil,</w:t>
      </w:r>
      <w:r w:rsidRPr="009F451C">
        <w:rPr>
          <w:rFonts w:ascii="Palatino Linotype" w:hAnsi="Palatino Linotype"/>
          <w:i/>
          <w:noProof/>
          <w:sz w:val="18"/>
          <w:szCs w:val="18"/>
          <w:rPrChange w:id="447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72" w:author="Thomas Erol Tavolara" w:date="2022-11-22T17:28:00Z">
            <w:rPr>
              <w:rFonts w:ascii="Palatino Linotype" w:hAnsi="Palatino Linotype"/>
              <w:noProof/>
              <w:sz w:val="18"/>
              <w:szCs w:val="18"/>
            </w:rPr>
          </w:rPrChange>
        </w:rPr>
        <w:t>A.</w:t>
      </w:r>
      <w:r w:rsidRPr="009F451C">
        <w:rPr>
          <w:rFonts w:ascii="Palatino Linotype" w:hAnsi="Palatino Linotype"/>
          <w:i/>
          <w:noProof/>
          <w:sz w:val="18"/>
          <w:szCs w:val="18"/>
          <w:rPrChange w:id="447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74" w:author="Thomas Erol Tavolara" w:date="2022-11-22T17:28:00Z">
            <w:rPr>
              <w:rFonts w:ascii="Palatino Linotype" w:hAnsi="Palatino Linotype"/>
              <w:noProof/>
              <w:sz w:val="18"/>
              <w:szCs w:val="18"/>
            </w:rPr>
          </w:rPrChange>
        </w:rPr>
        <w:t>Weakly</w:t>
      </w:r>
      <w:r w:rsidRPr="009F451C">
        <w:rPr>
          <w:rFonts w:ascii="Palatino Linotype" w:hAnsi="Palatino Linotype"/>
          <w:i/>
          <w:noProof/>
          <w:sz w:val="18"/>
          <w:szCs w:val="18"/>
          <w:rPrChange w:id="447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76" w:author="Thomas Erol Tavolara" w:date="2022-11-22T17:28:00Z">
            <w:rPr>
              <w:rFonts w:ascii="Palatino Linotype" w:hAnsi="Palatino Linotype"/>
              <w:noProof/>
              <w:sz w:val="18"/>
              <w:szCs w:val="18"/>
            </w:rPr>
          </w:rPrChange>
        </w:rPr>
        <w:t>supervised</w:t>
      </w:r>
      <w:r w:rsidRPr="009F451C">
        <w:rPr>
          <w:rFonts w:ascii="Palatino Linotype" w:hAnsi="Palatino Linotype"/>
          <w:i/>
          <w:noProof/>
          <w:sz w:val="18"/>
          <w:szCs w:val="18"/>
          <w:rPrChange w:id="447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78" w:author="Thomas Erol Tavolara" w:date="2022-11-22T17:28:00Z">
            <w:rPr>
              <w:rFonts w:ascii="Palatino Linotype" w:hAnsi="Palatino Linotype"/>
              <w:noProof/>
              <w:sz w:val="18"/>
              <w:szCs w:val="18"/>
            </w:rPr>
          </w:rPrChange>
        </w:rPr>
        <w:t>annotation‐free</w:t>
      </w:r>
      <w:r w:rsidRPr="009F451C">
        <w:rPr>
          <w:rFonts w:ascii="Palatino Linotype" w:hAnsi="Palatino Linotype"/>
          <w:i/>
          <w:noProof/>
          <w:sz w:val="18"/>
          <w:szCs w:val="18"/>
          <w:rPrChange w:id="447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80" w:author="Thomas Erol Tavolara" w:date="2022-11-22T17:28:00Z">
            <w:rPr>
              <w:rFonts w:ascii="Palatino Linotype" w:hAnsi="Palatino Linotype"/>
              <w:noProof/>
              <w:sz w:val="18"/>
              <w:szCs w:val="18"/>
            </w:rPr>
          </w:rPrChange>
        </w:rPr>
        <w:t>cancer</w:t>
      </w:r>
      <w:r w:rsidRPr="009F451C">
        <w:rPr>
          <w:rFonts w:ascii="Palatino Linotype" w:hAnsi="Palatino Linotype"/>
          <w:i/>
          <w:noProof/>
          <w:sz w:val="18"/>
          <w:szCs w:val="18"/>
          <w:rPrChange w:id="44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82" w:author="Thomas Erol Tavolara" w:date="2022-11-22T17:28:00Z">
            <w:rPr>
              <w:rFonts w:ascii="Palatino Linotype" w:hAnsi="Palatino Linotype"/>
              <w:noProof/>
              <w:sz w:val="18"/>
              <w:szCs w:val="18"/>
            </w:rPr>
          </w:rPrChange>
        </w:rPr>
        <w:t>detection</w:t>
      </w:r>
      <w:r w:rsidRPr="009F451C">
        <w:rPr>
          <w:rFonts w:ascii="Palatino Linotype" w:hAnsi="Palatino Linotype"/>
          <w:i/>
          <w:noProof/>
          <w:sz w:val="18"/>
          <w:szCs w:val="18"/>
          <w:rPrChange w:id="44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84"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44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86" w:author="Thomas Erol Tavolara" w:date="2022-11-22T17:28:00Z">
            <w:rPr>
              <w:rFonts w:ascii="Palatino Linotype" w:hAnsi="Palatino Linotype"/>
              <w:noProof/>
              <w:sz w:val="18"/>
              <w:szCs w:val="18"/>
            </w:rPr>
          </w:rPrChange>
        </w:rPr>
        <w:t>prediction</w:t>
      </w:r>
      <w:r w:rsidRPr="009F451C">
        <w:rPr>
          <w:rFonts w:ascii="Palatino Linotype" w:hAnsi="Palatino Linotype"/>
          <w:i/>
          <w:noProof/>
          <w:sz w:val="18"/>
          <w:szCs w:val="18"/>
          <w:rPrChange w:id="44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88"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4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90" w:author="Thomas Erol Tavolara" w:date="2022-11-22T17:28:00Z">
            <w:rPr>
              <w:rFonts w:ascii="Palatino Linotype" w:hAnsi="Palatino Linotype"/>
              <w:noProof/>
              <w:sz w:val="18"/>
              <w:szCs w:val="18"/>
            </w:rPr>
          </w:rPrChange>
        </w:rPr>
        <w:t>genotype</w:t>
      </w:r>
      <w:r w:rsidRPr="009F451C">
        <w:rPr>
          <w:rFonts w:ascii="Palatino Linotype" w:hAnsi="Palatino Linotype"/>
          <w:i/>
          <w:noProof/>
          <w:sz w:val="18"/>
          <w:szCs w:val="18"/>
          <w:rPrChange w:id="44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92"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44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94" w:author="Thomas Erol Tavolara" w:date="2022-11-22T17:28:00Z">
            <w:rPr>
              <w:rFonts w:ascii="Palatino Linotype" w:hAnsi="Palatino Linotype"/>
              <w:noProof/>
              <w:sz w:val="18"/>
              <w:szCs w:val="18"/>
            </w:rPr>
          </w:rPrChange>
        </w:rPr>
        <w:t>routine</w:t>
      </w:r>
      <w:r w:rsidRPr="009F451C">
        <w:rPr>
          <w:rFonts w:ascii="Palatino Linotype" w:hAnsi="Palatino Linotype"/>
          <w:i/>
          <w:noProof/>
          <w:sz w:val="18"/>
          <w:szCs w:val="18"/>
          <w:rPrChange w:id="44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496" w:author="Thomas Erol Tavolara" w:date="2022-11-22T17:28:00Z">
            <w:rPr>
              <w:rFonts w:ascii="Palatino Linotype" w:hAnsi="Palatino Linotype"/>
              <w:noProof/>
              <w:sz w:val="18"/>
              <w:szCs w:val="18"/>
            </w:rPr>
          </w:rPrChange>
        </w:rPr>
        <w:t>histopathology.</w:t>
      </w:r>
      <w:r w:rsidRPr="009F451C">
        <w:rPr>
          <w:rFonts w:ascii="Palatino Linotype" w:hAnsi="Palatino Linotype"/>
          <w:i/>
          <w:noProof/>
          <w:sz w:val="18"/>
          <w:szCs w:val="18"/>
          <w:rPrChange w:id="4497" w:author="Thomas Erol Tavolara" w:date="2022-11-22T17:28:00Z">
            <w:rPr>
              <w:rFonts w:ascii="Palatino Linotype" w:hAnsi="Palatino Linotype"/>
              <w:i/>
              <w:noProof/>
              <w:sz w:val="18"/>
              <w:szCs w:val="18"/>
            </w:rPr>
          </w:rPrChange>
        </w:rPr>
        <w:t xml:space="preserve"> J. Pathol. </w:t>
      </w:r>
      <w:r w:rsidRPr="009F451C">
        <w:rPr>
          <w:rFonts w:ascii="Palatino Linotype" w:hAnsi="Palatino Linotype"/>
          <w:b/>
          <w:noProof/>
          <w:sz w:val="18"/>
          <w:szCs w:val="18"/>
          <w:rPrChange w:id="4498" w:author="Thomas Erol Tavolara" w:date="2022-11-22T17:28:00Z">
            <w:rPr>
              <w:rFonts w:ascii="Palatino Linotype" w:hAnsi="Palatino Linotype"/>
              <w:b/>
              <w:noProof/>
              <w:sz w:val="18"/>
              <w:szCs w:val="18"/>
            </w:rPr>
          </w:rPrChange>
        </w:rPr>
        <w:t>2022</w:t>
      </w:r>
      <w:r w:rsidRPr="009F451C">
        <w:rPr>
          <w:rFonts w:ascii="Palatino Linotype" w:hAnsi="Palatino Linotype"/>
          <w:noProof/>
          <w:sz w:val="18"/>
          <w:szCs w:val="18"/>
          <w:rPrChange w:id="4499"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500" w:author="Thomas Erol Tavolara" w:date="2022-11-22T17:28:00Z">
            <w:rPr>
              <w:rFonts w:ascii="Palatino Linotype" w:hAnsi="Palatino Linotype"/>
              <w:i/>
              <w:noProof/>
              <w:sz w:val="18"/>
              <w:szCs w:val="18"/>
            </w:rPr>
          </w:rPrChange>
        </w:rPr>
        <w:t xml:space="preserve"> 256</w:t>
      </w:r>
      <w:r w:rsidRPr="009F451C">
        <w:rPr>
          <w:rFonts w:ascii="Palatino Linotype" w:hAnsi="Palatino Linotype"/>
          <w:noProof/>
          <w:sz w:val="18"/>
          <w:szCs w:val="18"/>
          <w:rPrChange w:id="450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5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503" w:author="Thomas Erol Tavolara" w:date="2022-11-22T17:28:00Z">
            <w:rPr>
              <w:rFonts w:ascii="Palatino Linotype" w:hAnsi="Palatino Linotype"/>
              <w:noProof/>
              <w:sz w:val="18"/>
              <w:szCs w:val="18"/>
            </w:rPr>
          </w:rPrChange>
        </w:rPr>
        <w:t>50–60.</w:t>
      </w:r>
    </w:p>
    <w:p w14:paraId="1CCE3725"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4504"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4505" w:author="Thomas Erol Tavolara" w:date="2022-11-22T17:28:00Z">
            <w:rPr>
              <w:rFonts w:ascii="Palatino Linotype" w:hAnsi="Palatino Linotype"/>
              <w:sz w:val="18"/>
              <w:szCs w:val="18"/>
            </w:rPr>
          </w:rPrChange>
        </w:rPr>
        <w:t>Bardes,</w:t>
      </w:r>
      <w:r w:rsidRPr="009F451C">
        <w:rPr>
          <w:rFonts w:ascii="Palatino Linotype" w:hAnsi="Palatino Linotype"/>
          <w:i/>
          <w:sz w:val="18"/>
          <w:szCs w:val="18"/>
          <w:rPrChange w:id="45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07"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45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09" w:author="Thomas Erol Tavolara" w:date="2022-11-22T17:28:00Z">
            <w:rPr>
              <w:rFonts w:ascii="Palatino Linotype" w:hAnsi="Palatino Linotype"/>
              <w:sz w:val="18"/>
              <w:szCs w:val="18"/>
            </w:rPr>
          </w:rPrChange>
        </w:rPr>
        <w:t>Ponce,</w:t>
      </w:r>
      <w:r w:rsidRPr="009F451C">
        <w:rPr>
          <w:rFonts w:ascii="Palatino Linotype" w:hAnsi="Palatino Linotype"/>
          <w:i/>
          <w:sz w:val="18"/>
          <w:szCs w:val="18"/>
          <w:rPrChange w:id="45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11"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451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513" w:author="Thomas Erol Tavolara" w:date="2022-11-22T17:28:00Z">
            <w:rPr>
              <w:rFonts w:ascii="Palatino Linotype" w:hAnsi="Palatino Linotype"/>
              <w:sz w:val="18"/>
              <w:szCs w:val="18"/>
            </w:rPr>
          </w:rPrChange>
        </w:rPr>
        <w:t>LeCun</w:t>
      </w:r>
      <w:proofErr w:type="spellEnd"/>
      <w:r w:rsidRPr="009F451C">
        <w:rPr>
          <w:rFonts w:ascii="Palatino Linotype" w:hAnsi="Palatino Linotype"/>
          <w:sz w:val="18"/>
          <w:szCs w:val="18"/>
          <w:rPrChange w:id="451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51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16"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451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518" w:author="Thomas Erol Tavolara" w:date="2022-11-22T17:28:00Z">
            <w:rPr>
              <w:rFonts w:ascii="Palatino Linotype" w:hAnsi="Palatino Linotype"/>
              <w:sz w:val="18"/>
              <w:szCs w:val="18"/>
            </w:rPr>
          </w:rPrChange>
        </w:rPr>
        <w:t>Vicreg</w:t>
      </w:r>
      <w:proofErr w:type="spellEnd"/>
      <w:r w:rsidRPr="009F451C">
        <w:rPr>
          <w:rFonts w:ascii="Palatino Linotype" w:hAnsi="Palatino Linotype"/>
          <w:sz w:val="18"/>
          <w:szCs w:val="18"/>
          <w:rPrChange w:id="451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5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21" w:author="Thomas Erol Tavolara" w:date="2022-11-22T17:28:00Z">
            <w:rPr>
              <w:rFonts w:ascii="Palatino Linotype" w:hAnsi="Palatino Linotype"/>
              <w:sz w:val="18"/>
              <w:szCs w:val="18"/>
            </w:rPr>
          </w:rPrChange>
        </w:rPr>
        <w:t>Variance-invariance-covariance</w:t>
      </w:r>
      <w:r w:rsidRPr="009F451C">
        <w:rPr>
          <w:rFonts w:ascii="Palatino Linotype" w:hAnsi="Palatino Linotype"/>
          <w:i/>
          <w:sz w:val="18"/>
          <w:szCs w:val="18"/>
          <w:rPrChange w:id="452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23" w:author="Thomas Erol Tavolara" w:date="2022-11-22T17:28:00Z">
            <w:rPr>
              <w:rFonts w:ascii="Palatino Linotype" w:hAnsi="Palatino Linotype"/>
              <w:sz w:val="18"/>
              <w:szCs w:val="18"/>
            </w:rPr>
          </w:rPrChange>
        </w:rPr>
        <w:t>regularization</w:t>
      </w:r>
      <w:r w:rsidRPr="009F451C">
        <w:rPr>
          <w:rFonts w:ascii="Palatino Linotype" w:hAnsi="Palatino Linotype"/>
          <w:i/>
          <w:sz w:val="18"/>
          <w:szCs w:val="18"/>
          <w:rPrChange w:id="45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25"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45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27" w:author="Thomas Erol Tavolara" w:date="2022-11-22T17:28:00Z">
            <w:rPr>
              <w:rFonts w:ascii="Palatino Linotype" w:hAnsi="Palatino Linotype"/>
              <w:sz w:val="18"/>
              <w:szCs w:val="18"/>
            </w:rPr>
          </w:rPrChange>
        </w:rPr>
        <w:t>self-supervised</w:t>
      </w:r>
      <w:r w:rsidRPr="009F451C">
        <w:rPr>
          <w:rFonts w:ascii="Palatino Linotype" w:hAnsi="Palatino Linotype"/>
          <w:i/>
          <w:sz w:val="18"/>
          <w:szCs w:val="18"/>
          <w:rPrChange w:id="45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29"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453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4531" w:author="Thomas Erol Tavolara" w:date="2022-11-22T17:28:00Z">
            <w:rPr>
              <w:rFonts w:ascii="Palatino Linotype" w:hAnsi="Palatino Linotype"/>
              <w:i/>
              <w:sz w:val="18"/>
              <w:szCs w:val="18"/>
            </w:rPr>
          </w:rPrChange>
        </w:rPr>
        <w:t>arXiv</w:t>
      </w:r>
      <w:proofErr w:type="spellEnd"/>
      <w:r w:rsidRPr="009F451C">
        <w:rPr>
          <w:rFonts w:ascii="Palatino Linotype" w:hAnsi="Palatino Linotype"/>
          <w:i/>
          <w:sz w:val="18"/>
          <w:szCs w:val="18"/>
          <w:rPrChange w:id="453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4533" w:author="Thomas Erol Tavolara" w:date="2022-11-22T17:28:00Z">
            <w:rPr>
              <w:rFonts w:ascii="Palatino Linotype" w:hAnsi="Palatino Linotype"/>
              <w:i/>
              <w:sz w:val="18"/>
              <w:szCs w:val="18"/>
            </w:rPr>
          </w:rPrChange>
        </w:rPr>
        <w:t>Prepr</w:t>
      </w:r>
      <w:proofErr w:type="spellEnd"/>
      <w:r w:rsidRPr="009F451C">
        <w:rPr>
          <w:rFonts w:ascii="Palatino Linotype" w:hAnsi="Palatino Linotype"/>
          <w:i/>
          <w:sz w:val="18"/>
          <w:szCs w:val="18"/>
          <w:rPrChange w:id="4534"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4535" w:author="Thomas Erol Tavolara" w:date="2022-11-22T17:28:00Z">
            <w:rPr>
              <w:rFonts w:ascii="Palatino Linotype" w:hAnsi="Palatino Linotype"/>
              <w:b/>
              <w:sz w:val="18"/>
              <w:szCs w:val="18"/>
            </w:rPr>
          </w:rPrChange>
        </w:rPr>
        <w:t>2021</w:t>
      </w:r>
      <w:r w:rsidRPr="009F451C">
        <w:rPr>
          <w:rFonts w:ascii="Palatino Linotype" w:hAnsi="Palatino Linotype"/>
          <w:sz w:val="18"/>
          <w:szCs w:val="18"/>
          <w:rPrChange w:id="4536" w:author="Thomas Erol Tavolara" w:date="2022-11-22T17:28:00Z">
            <w:rPr>
              <w:rFonts w:ascii="Palatino Linotype" w:hAnsi="Palatino Linotype"/>
              <w:sz w:val="18"/>
              <w:szCs w:val="18"/>
            </w:rPr>
          </w:rPrChange>
        </w:rPr>
        <w:t xml:space="preserve">, </w:t>
      </w:r>
      <w:r w:rsidRPr="009F451C">
        <w:rPr>
          <w:rFonts w:ascii="Palatino Linotype" w:hAnsi="Palatino Linotype"/>
          <w:iCs/>
          <w:sz w:val="18"/>
          <w:szCs w:val="18"/>
          <w:rPrChange w:id="4537" w:author="Thomas Erol Tavolara" w:date="2022-11-22T17:28:00Z">
            <w:rPr>
              <w:rFonts w:ascii="Palatino Linotype" w:hAnsi="Palatino Linotype"/>
              <w:iCs/>
              <w:sz w:val="18"/>
              <w:szCs w:val="18"/>
            </w:rPr>
          </w:rPrChange>
        </w:rPr>
        <w:t>arXiv:2105.04906.</w:t>
      </w:r>
    </w:p>
    <w:p w14:paraId="2E2644A2"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4538"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4539" w:author="Thomas Erol Tavolara" w:date="2022-11-22T17:28:00Z">
            <w:rPr>
              <w:rFonts w:ascii="Palatino Linotype" w:hAnsi="Palatino Linotype"/>
              <w:sz w:val="18"/>
              <w:szCs w:val="18"/>
            </w:rPr>
          </w:rPrChange>
        </w:rPr>
        <w:t>Tavolara,</w:t>
      </w:r>
      <w:r w:rsidRPr="009F451C">
        <w:rPr>
          <w:rFonts w:ascii="Palatino Linotype" w:hAnsi="Palatino Linotype"/>
          <w:i/>
          <w:sz w:val="18"/>
          <w:szCs w:val="18"/>
          <w:rPrChange w:id="454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41" w:author="Thomas Erol Tavolara" w:date="2022-11-22T17:28:00Z">
            <w:rPr>
              <w:rFonts w:ascii="Palatino Linotype" w:hAnsi="Palatino Linotype"/>
              <w:sz w:val="18"/>
              <w:szCs w:val="18"/>
            </w:rPr>
          </w:rPrChange>
        </w:rPr>
        <w:t>T.E.;</w:t>
      </w:r>
      <w:r w:rsidRPr="009F451C">
        <w:rPr>
          <w:rFonts w:ascii="Palatino Linotype" w:hAnsi="Palatino Linotype"/>
          <w:i/>
          <w:sz w:val="18"/>
          <w:szCs w:val="18"/>
          <w:rPrChange w:id="454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43" w:author="Thomas Erol Tavolara" w:date="2022-11-22T17:28:00Z">
            <w:rPr>
              <w:rFonts w:ascii="Palatino Linotype" w:hAnsi="Palatino Linotype"/>
              <w:sz w:val="18"/>
              <w:szCs w:val="18"/>
            </w:rPr>
          </w:rPrChange>
        </w:rPr>
        <w:t>Niazi,</w:t>
      </w:r>
      <w:r w:rsidRPr="009F451C">
        <w:rPr>
          <w:rFonts w:ascii="Palatino Linotype" w:hAnsi="Palatino Linotype"/>
          <w:i/>
          <w:sz w:val="18"/>
          <w:szCs w:val="18"/>
          <w:rPrChange w:id="454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45" w:author="Thomas Erol Tavolara" w:date="2022-11-22T17:28:00Z">
            <w:rPr>
              <w:rFonts w:ascii="Palatino Linotype" w:hAnsi="Palatino Linotype"/>
              <w:sz w:val="18"/>
              <w:szCs w:val="18"/>
            </w:rPr>
          </w:rPrChange>
        </w:rPr>
        <w:t>M.K.K.;</w:t>
      </w:r>
      <w:r w:rsidRPr="009F451C">
        <w:rPr>
          <w:rFonts w:ascii="Palatino Linotype" w:hAnsi="Palatino Linotype"/>
          <w:i/>
          <w:sz w:val="18"/>
          <w:szCs w:val="18"/>
          <w:rPrChange w:id="454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47" w:author="Thomas Erol Tavolara" w:date="2022-11-22T17:28:00Z">
            <w:rPr>
              <w:rFonts w:ascii="Palatino Linotype" w:hAnsi="Palatino Linotype"/>
              <w:sz w:val="18"/>
              <w:szCs w:val="18"/>
            </w:rPr>
          </w:rPrChange>
        </w:rPr>
        <w:t>Gower,</w:t>
      </w:r>
      <w:r w:rsidRPr="009F451C">
        <w:rPr>
          <w:rFonts w:ascii="Palatino Linotype" w:hAnsi="Palatino Linotype"/>
          <w:i/>
          <w:sz w:val="18"/>
          <w:szCs w:val="18"/>
          <w:rPrChange w:id="454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49" w:author="Thomas Erol Tavolara" w:date="2022-11-22T17:28:00Z">
            <w:rPr>
              <w:rFonts w:ascii="Palatino Linotype" w:hAnsi="Palatino Linotype"/>
              <w:sz w:val="18"/>
              <w:szCs w:val="18"/>
            </w:rPr>
          </w:rPrChange>
        </w:rPr>
        <w:t>A.C.;</w:t>
      </w:r>
      <w:r w:rsidRPr="009F451C">
        <w:rPr>
          <w:rFonts w:ascii="Palatino Linotype" w:hAnsi="Palatino Linotype"/>
          <w:i/>
          <w:sz w:val="18"/>
          <w:szCs w:val="18"/>
          <w:rPrChange w:id="455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551" w:author="Thomas Erol Tavolara" w:date="2022-11-22T17:28:00Z">
            <w:rPr>
              <w:rFonts w:ascii="Palatino Linotype" w:hAnsi="Palatino Linotype"/>
              <w:sz w:val="18"/>
              <w:szCs w:val="18"/>
            </w:rPr>
          </w:rPrChange>
        </w:rPr>
        <w:t>Ginese</w:t>
      </w:r>
      <w:proofErr w:type="spellEnd"/>
      <w:r w:rsidRPr="009F451C">
        <w:rPr>
          <w:rFonts w:ascii="Palatino Linotype" w:hAnsi="Palatino Linotype"/>
          <w:sz w:val="18"/>
          <w:szCs w:val="18"/>
          <w:rPrChange w:id="455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55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54"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455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56" w:author="Thomas Erol Tavolara" w:date="2022-11-22T17:28:00Z">
            <w:rPr>
              <w:rFonts w:ascii="Palatino Linotype" w:hAnsi="Palatino Linotype"/>
              <w:sz w:val="18"/>
              <w:szCs w:val="18"/>
            </w:rPr>
          </w:rPrChange>
        </w:rPr>
        <w:t>Beamer,</w:t>
      </w:r>
      <w:r w:rsidRPr="009F451C">
        <w:rPr>
          <w:rFonts w:ascii="Palatino Linotype" w:hAnsi="Palatino Linotype"/>
          <w:i/>
          <w:sz w:val="18"/>
          <w:szCs w:val="18"/>
          <w:rPrChange w:id="45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58"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45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60" w:author="Thomas Erol Tavolara" w:date="2022-11-22T17:28:00Z">
            <w:rPr>
              <w:rFonts w:ascii="Palatino Linotype" w:hAnsi="Palatino Linotype"/>
              <w:sz w:val="18"/>
              <w:szCs w:val="18"/>
            </w:rPr>
          </w:rPrChange>
        </w:rPr>
        <w:t>Gurcan,</w:t>
      </w:r>
      <w:r w:rsidRPr="009F451C">
        <w:rPr>
          <w:rFonts w:ascii="Palatino Linotype" w:hAnsi="Palatino Linotype"/>
          <w:i/>
          <w:sz w:val="18"/>
          <w:szCs w:val="18"/>
          <w:rPrChange w:id="45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62" w:author="Thomas Erol Tavolara" w:date="2022-11-22T17:28:00Z">
            <w:rPr>
              <w:rFonts w:ascii="Palatino Linotype" w:hAnsi="Palatino Linotype"/>
              <w:sz w:val="18"/>
              <w:szCs w:val="18"/>
            </w:rPr>
          </w:rPrChange>
        </w:rPr>
        <w:t>M.N.</w:t>
      </w:r>
      <w:r w:rsidRPr="009F451C">
        <w:rPr>
          <w:rFonts w:ascii="Palatino Linotype" w:hAnsi="Palatino Linotype"/>
          <w:i/>
          <w:sz w:val="18"/>
          <w:szCs w:val="18"/>
          <w:rPrChange w:id="45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64" w:author="Thomas Erol Tavolara" w:date="2022-11-22T17:28:00Z">
            <w:rPr>
              <w:rFonts w:ascii="Palatino Linotype" w:hAnsi="Palatino Linotype"/>
              <w:sz w:val="18"/>
              <w:szCs w:val="18"/>
            </w:rPr>
          </w:rPrChange>
        </w:rPr>
        <w:t>Deep</w:t>
      </w:r>
      <w:r w:rsidRPr="009F451C">
        <w:rPr>
          <w:rFonts w:ascii="Palatino Linotype" w:hAnsi="Palatino Linotype"/>
          <w:i/>
          <w:sz w:val="18"/>
          <w:szCs w:val="18"/>
          <w:rPrChange w:id="45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66"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45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68" w:author="Thomas Erol Tavolara" w:date="2022-11-22T17:28:00Z">
            <w:rPr>
              <w:rFonts w:ascii="Palatino Linotype" w:hAnsi="Palatino Linotype"/>
              <w:sz w:val="18"/>
              <w:szCs w:val="18"/>
            </w:rPr>
          </w:rPrChange>
        </w:rPr>
        <w:t>predicts</w:t>
      </w:r>
      <w:r w:rsidRPr="009F451C">
        <w:rPr>
          <w:rFonts w:ascii="Palatino Linotype" w:hAnsi="Palatino Linotype"/>
          <w:i/>
          <w:sz w:val="18"/>
          <w:szCs w:val="18"/>
          <w:rPrChange w:id="45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70" w:author="Thomas Erol Tavolara" w:date="2022-11-22T17:28:00Z">
            <w:rPr>
              <w:rFonts w:ascii="Palatino Linotype" w:hAnsi="Palatino Linotype"/>
              <w:sz w:val="18"/>
              <w:szCs w:val="18"/>
            </w:rPr>
          </w:rPrChange>
        </w:rPr>
        <w:t>gene</w:t>
      </w:r>
      <w:r w:rsidRPr="009F451C">
        <w:rPr>
          <w:rFonts w:ascii="Palatino Linotype" w:hAnsi="Palatino Linotype"/>
          <w:i/>
          <w:sz w:val="18"/>
          <w:szCs w:val="18"/>
          <w:rPrChange w:id="45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72" w:author="Thomas Erol Tavolara" w:date="2022-11-22T17:28:00Z">
            <w:rPr>
              <w:rFonts w:ascii="Palatino Linotype" w:hAnsi="Palatino Linotype"/>
              <w:sz w:val="18"/>
              <w:szCs w:val="18"/>
            </w:rPr>
          </w:rPrChange>
        </w:rPr>
        <w:t>expression</w:t>
      </w:r>
      <w:r w:rsidRPr="009F451C">
        <w:rPr>
          <w:rFonts w:ascii="Palatino Linotype" w:hAnsi="Palatino Linotype"/>
          <w:i/>
          <w:sz w:val="18"/>
          <w:szCs w:val="18"/>
          <w:rPrChange w:id="457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74" w:author="Thomas Erol Tavolara" w:date="2022-11-22T17:28:00Z">
            <w:rPr>
              <w:rFonts w:ascii="Palatino Linotype" w:hAnsi="Palatino Linotype"/>
              <w:sz w:val="18"/>
              <w:szCs w:val="18"/>
            </w:rPr>
          </w:rPrChange>
        </w:rPr>
        <w:t>as</w:t>
      </w:r>
      <w:r w:rsidRPr="009F451C">
        <w:rPr>
          <w:rFonts w:ascii="Palatino Linotype" w:hAnsi="Palatino Linotype"/>
          <w:i/>
          <w:sz w:val="18"/>
          <w:szCs w:val="18"/>
          <w:rPrChange w:id="45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76" w:author="Thomas Erol Tavolara" w:date="2022-11-22T17:28:00Z">
            <w:rPr>
              <w:rFonts w:ascii="Palatino Linotype" w:hAnsi="Palatino Linotype"/>
              <w:sz w:val="18"/>
              <w:szCs w:val="18"/>
            </w:rPr>
          </w:rPrChange>
        </w:rPr>
        <w:t>an</w:t>
      </w:r>
      <w:r w:rsidRPr="009F451C">
        <w:rPr>
          <w:rFonts w:ascii="Palatino Linotype" w:hAnsi="Palatino Linotype"/>
          <w:i/>
          <w:sz w:val="18"/>
          <w:szCs w:val="18"/>
          <w:rPrChange w:id="45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78" w:author="Thomas Erol Tavolara" w:date="2022-11-22T17:28:00Z">
            <w:rPr>
              <w:rFonts w:ascii="Palatino Linotype" w:hAnsi="Palatino Linotype"/>
              <w:sz w:val="18"/>
              <w:szCs w:val="18"/>
            </w:rPr>
          </w:rPrChange>
        </w:rPr>
        <w:t>intermediate</w:t>
      </w:r>
      <w:r w:rsidRPr="009F451C">
        <w:rPr>
          <w:rFonts w:ascii="Palatino Linotype" w:hAnsi="Palatino Linotype"/>
          <w:i/>
          <w:sz w:val="18"/>
          <w:szCs w:val="18"/>
          <w:rPrChange w:id="45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80" w:author="Thomas Erol Tavolara" w:date="2022-11-22T17:28:00Z">
            <w:rPr>
              <w:rFonts w:ascii="Palatino Linotype" w:hAnsi="Palatino Linotype"/>
              <w:sz w:val="18"/>
              <w:szCs w:val="18"/>
            </w:rPr>
          </w:rPrChange>
        </w:rPr>
        <w:t>data</w:t>
      </w:r>
      <w:r w:rsidRPr="009F451C">
        <w:rPr>
          <w:rFonts w:ascii="Palatino Linotype" w:hAnsi="Palatino Linotype"/>
          <w:i/>
          <w:sz w:val="18"/>
          <w:szCs w:val="18"/>
          <w:rPrChange w:id="45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82" w:author="Thomas Erol Tavolara" w:date="2022-11-22T17:28:00Z">
            <w:rPr>
              <w:rFonts w:ascii="Palatino Linotype" w:hAnsi="Palatino Linotype"/>
              <w:sz w:val="18"/>
              <w:szCs w:val="18"/>
            </w:rPr>
          </w:rPrChange>
        </w:rPr>
        <w:t>modality</w:t>
      </w:r>
      <w:r w:rsidRPr="009F451C">
        <w:rPr>
          <w:rFonts w:ascii="Palatino Linotype" w:hAnsi="Palatino Linotype"/>
          <w:i/>
          <w:sz w:val="18"/>
          <w:szCs w:val="18"/>
          <w:rPrChange w:id="458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84" w:author="Thomas Erol Tavolara" w:date="2022-11-22T17:28:00Z">
            <w:rPr>
              <w:rFonts w:ascii="Palatino Linotype" w:hAnsi="Palatino Linotype"/>
              <w:sz w:val="18"/>
              <w:szCs w:val="18"/>
            </w:rPr>
          </w:rPrChange>
        </w:rPr>
        <w:t>to</w:t>
      </w:r>
      <w:r w:rsidRPr="009F451C">
        <w:rPr>
          <w:rFonts w:ascii="Palatino Linotype" w:hAnsi="Palatino Linotype"/>
          <w:i/>
          <w:sz w:val="18"/>
          <w:szCs w:val="18"/>
          <w:rPrChange w:id="458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86" w:author="Thomas Erol Tavolara" w:date="2022-11-22T17:28:00Z">
            <w:rPr>
              <w:rFonts w:ascii="Palatino Linotype" w:hAnsi="Palatino Linotype"/>
              <w:sz w:val="18"/>
              <w:szCs w:val="18"/>
            </w:rPr>
          </w:rPrChange>
        </w:rPr>
        <w:t>identify</w:t>
      </w:r>
      <w:r w:rsidRPr="009F451C">
        <w:rPr>
          <w:rFonts w:ascii="Palatino Linotype" w:hAnsi="Palatino Linotype"/>
          <w:i/>
          <w:sz w:val="18"/>
          <w:szCs w:val="18"/>
          <w:rPrChange w:id="458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88" w:author="Thomas Erol Tavolara" w:date="2022-11-22T17:28:00Z">
            <w:rPr>
              <w:rFonts w:ascii="Palatino Linotype" w:hAnsi="Palatino Linotype"/>
              <w:sz w:val="18"/>
              <w:szCs w:val="18"/>
            </w:rPr>
          </w:rPrChange>
        </w:rPr>
        <w:t>susceptibility</w:t>
      </w:r>
      <w:r w:rsidRPr="009F451C">
        <w:rPr>
          <w:rFonts w:ascii="Palatino Linotype" w:hAnsi="Palatino Linotype"/>
          <w:i/>
          <w:sz w:val="18"/>
          <w:szCs w:val="18"/>
          <w:rPrChange w:id="45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90" w:author="Thomas Erol Tavolara" w:date="2022-11-22T17:28:00Z">
            <w:rPr>
              <w:rFonts w:ascii="Palatino Linotype" w:hAnsi="Palatino Linotype"/>
              <w:sz w:val="18"/>
              <w:szCs w:val="18"/>
            </w:rPr>
          </w:rPrChange>
        </w:rPr>
        <w:t>patterns</w:t>
      </w:r>
      <w:r w:rsidRPr="009F451C">
        <w:rPr>
          <w:rFonts w:ascii="Palatino Linotype" w:hAnsi="Palatino Linotype"/>
          <w:i/>
          <w:sz w:val="18"/>
          <w:szCs w:val="18"/>
          <w:rPrChange w:id="459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92"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45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94" w:author="Thomas Erol Tavolara" w:date="2022-11-22T17:28:00Z">
            <w:rPr>
              <w:rFonts w:ascii="Palatino Linotype" w:hAnsi="Palatino Linotype"/>
              <w:sz w:val="18"/>
              <w:szCs w:val="18"/>
            </w:rPr>
          </w:rPrChange>
        </w:rPr>
        <w:t>Mycobacterium</w:t>
      </w:r>
      <w:r w:rsidRPr="009F451C">
        <w:rPr>
          <w:rFonts w:ascii="Palatino Linotype" w:hAnsi="Palatino Linotype"/>
          <w:i/>
          <w:sz w:val="18"/>
          <w:szCs w:val="18"/>
          <w:rPrChange w:id="459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96" w:author="Thomas Erol Tavolara" w:date="2022-11-22T17:28:00Z">
            <w:rPr>
              <w:rFonts w:ascii="Palatino Linotype" w:hAnsi="Palatino Linotype"/>
              <w:sz w:val="18"/>
              <w:szCs w:val="18"/>
            </w:rPr>
          </w:rPrChange>
        </w:rPr>
        <w:t>tuberculosis</w:t>
      </w:r>
      <w:r w:rsidRPr="009F451C">
        <w:rPr>
          <w:rFonts w:ascii="Palatino Linotype" w:hAnsi="Palatino Linotype"/>
          <w:i/>
          <w:sz w:val="18"/>
          <w:szCs w:val="18"/>
          <w:rPrChange w:id="459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598" w:author="Thomas Erol Tavolara" w:date="2022-11-22T17:28:00Z">
            <w:rPr>
              <w:rFonts w:ascii="Palatino Linotype" w:hAnsi="Palatino Linotype"/>
              <w:sz w:val="18"/>
              <w:szCs w:val="18"/>
            </w:rPr>
          </w:rPrChange>
        </w:rPr>
        <w:t>infected</w:t>
      </w:r>
      <w:r w:rsidRPr="009F451C">
        <w:rPr>
          <w:rFonts w:ascii="Palatino Linotype" w:hAnsi="Palatino Linotype"/>
          <w:i/>
          <w:sz w:val="18"/>
          <w:szCs w:val="18"/>
          <w:rPrChange w:id="459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00" w:author="Thomas Erol Tavolara" w:date="2022-11-22T17:28:00Z">
            <w:rPr>
              <w:rFonts w:ascii="Palatino Linotype" w:hAnsi="Palatino Linotype"/>
              <w:sz w:val="18"/>
              <w:szCs w:val="18"/>
            </w:rPr>
          </w:rPrChange>
        </w:rPr>
        <w:t>Diversity</w:t>
      </w:r>
      <w:r w:rsidRPr="009F451C">
        <w:rPr>
          <w:rFonts w:ascii="Palatino Linotype" w:hAnsi="Palatino Linotype"/>
          <w:i/>
          <w:sz w:val="18"/>
          <w:szCs w:val="18"/>
          <w:rPrChange w:id="460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02" w:author="Thomas Erol Tavolara" w:date="2022-11-22T17:28:00Z">
            <w:rPr>
              <w:rFonts w:ascii="Palatino Linotype" w:hAnsi="Palatino Linotype"/>
              <w:sz w:val="18"/>
              <w:szCs w:val="18"/>
            </w:rPr>
          </w:rPrChange>
        </w:rPr>
        <w:t>Outbred</w:t>
      </w:r>
      <w:r w:rsidRPr="009F451C">
        <w:rPr>
          <w:rFonts w:ascii="Palatino Linotype" w:hAnsi="Palatino Linotype"/>
          <w:i/>
          <w:sz w:val="18"/>
          <w:szCs w:val="18"/>
          <w:rPrChange w:id="46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04" w:author="Thomas Erol Tavolara" w:date="2022-11-22T17:28:00Z">
            <w:rPr>
              <w:rFonts w:ascii="Palatino Linotype" w:hAnsi="Palatino Linotype"/>
              <w:sz w:val="18"/>
              <w:szCs w:val="18"/>
            </w:rPr>
          </w:rPrChange>
        </w:rPr>
        <w:t>mice.</w:t>
      </w:r>
      <w:r w:rsidRPr="009F451C">
        <w:rPr>
          <w:rFonts w:ascii="Palatino Linotype" w:hAnsi="Palatino Linotype"/>
          <w:i/>
          <w:sz w:val="18"/>
          <w:szCs w:val="18"/>
          <w:rPrChange w:id="4605"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4606" w:author="Thomas Erol Tavolara" w:date="2022-11-22T17:28:00Z">
            <w:rPr>
              <w:rFonts w:ascii="Palatino Linotype" w:hAnsi="Palatino Linotype"/>
              <w:i/>
              <w:sz w:val="18"/>
              <w:szCs w:val="18"/>
            </w:rPr>
          </w:rPrChange>
        </w:rPr>
        <w:t>EBioMedicine</w:t>
      </w:r>
      <w:proofErr w:type="spellEnd"/>
      <w:r w:rsidRPr="009F451C">
        <w:rPr>
          <w:rFonts w:ascii="Palatino Linotype" w:hAnsi="Palatino Linotype"/>
          <w:i/>
          <w:sz w:val="18"/>
          <w:szCs w:val="18"/>
          <w:rPrChange w:id="4607"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4608" w:author="Thomas Erol Tavolara" w:date="2022-11-22T17:28:00Z">
            <w:rPr>
              <w:rFonts w:ascii="Palatino Linotype" w:hAnsi="Palatino Linotype"/>
              <w:b/>
              <w:sz w:val="18"/>
              <w:szCs w:val="18"/>
            </w:rPr>
          </w:rPrChange>
        </w:rPr>
        <w:t>2021</w:t>
      </w:r>
      <w:r w:rsidRPr="009F451C">
        <w:rPr>
          <w:rFonts w:ascii="Palatino Linotype" w:hAnsi="Palatino Linotype"/>
          <w:sz w:val="18"/>
          <w:szCs w:val="18"/>
          <w:rPrChange w:id="460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610" w:author="Thomas Erol Tavolara" w:date="2022-11-22T17:28:00Z">
            <w:rPr>
              <w:rFonts w:ascii="Palatino Linotype" w:hAnsi="Palatino Linotype"/>
              <w:i/>
              <w:sz w:val="18"/>
              <w:szCs w:val="18"/>
            </w:rPr>
          </w:rPrChange>
        </w:rPr>
        <w:t xml:space="preserve"> 67</w:t>
      </w:r>
      <w:r w:rsidRPr="009F451C">
        <w:rPr>
          <w:rFonts w:ascii="Palatino Linotype" w:hAnsi="Palatino Linotype"/>
          <w:sz w:val="18"/>
          <w:szCs w:val="18"/>
          <w:rPrChange w:id="461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6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13" w:author="Thomas Erol Tavolara" w:date="2022-11-22T17:28:00Z">
            <w:rPr>
              <w:rFonts w:ascii="Palatino Linotype" w:hAnsi="Palatino Linotype"/>
              <w:sz w:val="18"/>
              <w:szCs w:val="18"/>
            </w:rPr>
          </w:rPrChange>
        </w:rPr>
        <w:t>103388.</w:t>
      </w:r>
    </w:p>
    <w:p w14:paraId="0D23CB8E"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4614"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4615" w:author="Thomas Erol Tavolara" w:date="2022-11-22T17:28:00Z">
            <w:rPr>
              <w:rFonts w:ascii="Palatino Linotype" w:hAnsi="Palatino Linotype"/>
              <w:sz w:val="18"/>
              <w:szCs w:val="18"/>
            </w:rPr>
          </w:rPrChange>
        </w:rPr>
        <w:t>Tavolara,</w:t>
      </w:r>
      <w:r w:rsidRPr="009F451C">
        <w:rPr>
          <w:rFonts w:ascii="Palatino Linotype" w:hAnsi="Palatino Linotype"/>
          <w:i/>
          <w:sz w:val="18"/>
          <w:szCs w:val="18"/>
          <w:rPrChange w:id="46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17" w:author="Thomas Erol Tavolara" w:date="2022-11-22T17:28:00Z">
            <w:rPr>
              <w:rFonts w:ascii="Palatino Linotype" w:hAnsi="Palatino Linotype"/>
              <w:sz w:val="18"/>
              <w:szCs w:val="18"/>
            </w:rPr>
          </w:rPrChange>
        </w:rPr>
        <w:t>T.E.;</w:t>
      </w:r>
      <w:r w:rsidRPr="009F451C">
        <w:rPr>
          <w:rFonts w:ascii="Palatino Linotype" w:hAnsi="Palatino Linotype"/>
          <w:i/>
          <w:sz w:val="18"/>
          <w:szCs w:val="18"/>
          <w:rPrChange w:id="461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19" w:author="Thomas Erol Tavolara" w:date="2022-11-22T17:28:00Z">
            <w:rPr>
              <w:rFonts w:ascii="Palatino Linotype" w:hAnsi="Palatino Linotype"/>
              <w:sz w:val="18"/>
              <w:szCs w:val="18"/>
            </w:rPr>
          </w:rPrChange>
        </w:rPr>
        <w:t>Niazi,</w:t>
      </w:r>
      <w:r w:rsidRPr="009F451C">
        <w:rPr>
          <w:rFonts w:ascii="Palatino Linotype" w:hAnsi="Palatino Linotype"/>
          <w:i/>
          <w:sz w:val="18"/>
          <w:szCs w:val="18"/>
          <w:rPrChange w:id="46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21" w:author="Thomas Erol Tavolara" w:date="2022-11-22T17:28:00Z">
            <w:rPr>
              <w:rFonts w:ascii="Palatino Linotype" w:hAnsi="Palatino Linotype"/>
              <w:sz w:val="18"/>
              <w:szCs w:val="18"/>
            </w:rPr>
          </w:rPrChange>
        </w:rPr>
        <w:t>M.K.K.;</w:t>
      </w:r>
      <w:r w:rsidRPr="009F451C">
        <w:rPr>
          <w:rFonts w:ascii="Palatino Linotype" w:hAnsi="Palatino Linotype"/>
          <w:i/>
          <w:sz w:val="18"/>
          <w:szCs w:val="18"/>
          <w:rPrChange w:id="462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623" w:author="Thomas Erol Tavolara" w:date="2022-11-22T17:28:00Z">
            <w:rPr>
              <w:rFonts w:ascii="Palatino Linotype" w:hAnsi="Palatino Linotype"/>
              <w:sz w:val="18"/>
              <w:szCs w:val="18"/>
            </w:rPr>
          </w:rPrChange>
        </w:rPr>
        <w:t>Ginese</w:t>
      </w:r>
      <w:proofErr w:type="spellEnd"/>
      <w:r w:rsidRPr="009F451C">
        <w:rPr>
          <w:rFonts w:ascii="Palatino Linotype" w:hAnsi="Palatino Linotype"/>
          <w:sz w:val="18"/>
          <w:szCs w:val="18"/>
          <w:rPrChange w:id="462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62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26"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46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28" w:author="Thomas Erol Tavolara" w:date="2022-11-22T17:28:00Z">
            <w:rPr>
              <w:rFonts w:ascii="Palatino Linotype" w:hAnsi="Palatino Linotype"/>
              <w:sz w:val="18"/>
              <w:szCs w:val="18"/>
            </w:rPr>
          </w:rPrChange>
        </w:rPr>
        <w:t>Piedra-Mora,</w:t>
      </w:r>
      <w:r w:rsidRPr="009F451C">
        <w:rPr>
          <w:rFonts w:ascii="Palatino Linotype" w:hAnsi="Palatino Linotype"/>
          <w:i/>
          <w:sz w:val="18"/>
          <w:szCs w:val="18"/>
          <w:rPrChange w:id="462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30" w:author="Thomas Erol Tavolara" w:date="2022-11-22T17:28:00Z">
            <w:rPr>
              <w:rFonts w:ascii="Palatino Linotype" w:hAnsi="Palatino Linotype"/>
              <w:sz w:val="18"/>
              <w:szCs w:val="18"/>
            </w:rPr>
          </w:rPrChange>
        </w:rPr>
        <w:t>C.;</w:t>
      </w:r>
      <w:r w:rsidRPr="009F451C">
        <w:rPr>
          <w:rFonts w:ascii="Palatino Linotype" w:hAnsi="Palatino Linotype"/>
          <w:i/>
          <w:sz w:val="18"/>
          <w:szCs w:val="18"/>
          <w:rPrChange w:id="463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32" w:author="Thomas Erol Tavolara" w:date="2022-11-22T17:28:00Z">
            <w:rPr>
              <w:rFonts w:ascii="Palatino Linotype" w:hAnsi="Palatino Linotype"/>
              <w:sz w:val="18"/>
              <w:szCs w:val="18"/>
            </w:rPr>
          </w:rPrChange>
        </w:rPr>
        <w:t>Gatti,</w:t>
      </w:r>
      <w:r w:rsidRPr="009F451C">
        <w:rPr>
          <w:rFonts w:ascii="Palatino Linotype" w:hAnsi="Palatino Linotype"/>
          <w:i/>
          <w:sz w:val="18"/>
          <w:szCs w:val="18"/>
          <w:rPrChange w:id="46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34" w:author="Thomas Erol Tavolara" w:date="2022-11-22T17:28:00Z">
            <w:rPr>
              <w:rFonts w:ascii="Palatino Linotype" w:hAnsi="Palatino Linotype"/>
              <w:sz w:val="18"/>
              <w:szCs w:val="18"/>
            </w:rPr>
          </w:rPrChange>
        </w:rPr>
        <w:t>D.M.;</w:t>
      </w:r>
      <w:r w:rsidRPr="009F451C">
        <w:rPr>
          <w:rFonts w:ascii="Palatino Linotype" w:hAnsi="Palatino Linotype"/>
          <w:i/>
          <w:sz w:val="18"/>
          <w:szCs w:val="18"/>
          <w:rPrChange w:id="463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36" w:author="Thomas Erol Tavolara" w:date="2022-11-22T17:28:00Z">
            <w:rPr>
              <w:rFonts w:ascii="Palatino Linotype" w:hAnsi="Palatino Linotype"/>
              <w:sz w:val="18"/>
              <w:szCs w:val="18"/>
            </w:rPr>
          </w:rPrChange>
        </w:rPr>
        <w:t>Beamer,</w:t>
      </w:r>
      <w:r w:rsidRPr="009F451C">
        <w:rPr>
          <w:rFonts w:ascii="Palatino Linotype" w:hAnsi="Palatino Linotype"/>
          <w:i/>
          <w:sz w:val="18"/>
          <w:szCs w:val="18"/>
          <w:rPrChange w:id="463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38"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463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40" w:author="Thomas Erol Tavolara" w:date="2022-11-22T17:28:00Z">
            <w:rPr>
              <w:rFonts w:ascii="Palatino Linotype" w:hAnsi="Palatino Linotype"/>
              <w:sz w:val="18"/>
              <w:szCs w:val="18"/>
            </w:rPr>
          </w:rPrChange>
        </w:rPr>
        <w:t>Gurcan,</w:t>
      </w:r>
      <w:r w:rsidRPr="009F451C">
        <w:rPr>
          <w:rFonts w:ascii="Palatino Linotype" w:hAnsi="Palatino Linotype"/>
          <w:i/>
          <w:sz w:val="18"/>
          <w:szCs w:val="18"/>
          <w:rPrChange w:id="464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42" w:author="Thomas Erol Tavolara" w:date="2022-11-22T17:28:00Z">
            <w:rPr>
              <w:rFonts w:ascii="Palatino Linotype" w:hAnsi="Palatino Linotype"/>
              <w:sz w:val="18"/>
              <w:szCs w:val="18"/>
            </w:rPr>
          </w:rPrChange>
        </w:rPr>
        <w:t>M.N.</w:t>
      </w:r>
      <w:r w:rsidRPr="009F451C">
        <w:rPr>
          <w:rFonts w:ascii="Palatino Linotype" w:hAnsi="Palatino Linotype"/>
          <w:i/>
          <w:sz w:val="18"/>
          <w:szCs w:val="18"/>
          <w:rPrChange w:id="464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44" w:author="Thomas Erol Tavolara" w:date="2022-11-22T17:28:00Z">
            <w:rPr>
              <w:rFonts w:ascii="Palatino Linotype" w:hAnsi="Palatino Linotype"/>
              <w:sz w:val="18"/>
              <w:szCs w:val="18"/>
            </w:rPr>
          </w:rPrChange>
        </w:rPr>
        <w:t>Automatic</w:t>
      </w:r>
      <w:r w:rsidRPr="009F451C">
        <w:rPr>
          <w:rFonts w:ascii="Palatino Linotype" w:hAnsi="Palatino Linotype"/>
          <w:i/>
          <w:sz w:val="18"/>
          <w:szCs w:val="18"/>
          <w:rPrChange w:id="464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46" w:author="Thomas Erol Tavolara" w:date="2022-11-22T17:28:00Z">
            <w:rPr>
              <w:rFonts w:ascii="Palatino Linotype" w:hAnsi="Palatino Linotype"/>
              <w:sz w:val="18"/>
              <w:szCs w:val="18"/>
            </w:rPr>
          </w:rPrChange>
        </w:rPr>
        <w:t>discovery</w:t>
      </w:r>
      <w:r w:rsidRPr="009F451C">
        <w:rPr>
          <w:rFonts w:ascii="Palatino Linotype" w:hAnsi="Palatino Linotype"/>
          <w:i/>
          <w:sz w:val="18"/>
          <w:szCs w:val="18"/>
          <w:rPrChange w:id="464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48" w:author="Thomas Erol Tavolara" w:date="2022-11-22T17:28:00Z">
            <w:rPr>
              <w:rFonts w:ascii="Palatino Linotype" w:hAnsi="Palatino Linotype"/>
              <w:sz w:val="18"/>
              <w:szCs w:val="18"/>
            </w:rPr>
          </w:rPrChange>
        </w:rPr>
        <w:t>of</w:t>
      </w:r>
      <w:r w:rsidRPr="009F451C">
        <w:rPr>
          <w:rFonts w:ascii="Palatino Linotype" w:hAnsi="Palatino Linotype"/>
          <w:i/>
          <w:sz w:val="18"/>
          <w:szCs w:val="18"/>
          <w:rPrChange w:id="464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50" w:author="Thomas Erol Tavolara" w:date="2022-11-22T17:28:00Z">
            <w:rPr>
              <w:rFonts w:ascii="Palatino Linotype" w:hAnsi="Palatino Linotype"/>
              <w:sz w:val="18"/>
              <w:szCs w:val="18"/>
            </w:rPr>
          </w:rPrChange>
        </w:rPr>
        <w:t>clinically</w:t>
      </w:r>
      <w:r w:rsidRPr="009F451C">
        <w:rPr>
          <w:rFonts w:ascii="Palatino Linotype" w:hAnsi="Palatino Linotype"/>
          <w:i/>
          <w:sz w:val="18"/>
          <w:szCs w:val="18"/>
          <w:rPrChange w:id="465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52" w:author="Thomas Erol Tavolara" w:date="2022-11-22T17:28:00Z">
            <w:rPr>
              <w:rFonts w:ascii="Palatino Linotype" w:hAnsi="Palatino Linotype"/>
              <w:sz w:val="18"/>
              <w:szCs w:val="18"/>
            </w:rPr>
          </w:rPrChange>
        </w:rPr>
        <w:t>interpretable</w:t>
      </w:r>
      <w:r w:rsidRPr="009F451C">
        <w:rPr>
          <w:rFonts w:ascii="Palatino Linotype" w:hAnsi="Palatino Linotype"/>
          <w:i/>
          <w:sz w:val="18"/>
          <w:szCs w:val="18"/>
          <w:rPrChange w:id="465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54" w:author="Thomas Erol Tavolara" w:date="2022-11-22T17:28:00Z">
            <w:rPr>
              <w:rFonts w:ascii="Palatino Linotype" w:hAnsi="Palatino Linotype"/>
              <w:sz w:val="18"/>
              <w:szCs w:val="18"/>
            </w:rPr>
          </w:rPrChange>
        </w:rPr>
        <w:t>imaging</w:t>
      </w:r>
      <w:r w:rsidRPr="009F451C">
        <w:rPr>
          <w:rFonts w:ascii="Palatino Linotype" w:hAnsi="Palatino Linotype"/>
          <w:i/>
          <w:sz w:val="18"/>
          <w:szCs w:val="18"/>
          <w:rPrChange w:id="465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56" w:author="Thomas Erol Tavolara" w:date="2022-11-22T17:28:00Z">
            <w:rPr>
              <w:rFonts w:ascii="Palatino Linotype" w:hAnsi="Palatino Linotype"/>
              <w:sz w:val="18"/>
              <w:szCs w:val="18"/>
            </w:rPr>
          </w:rPrChange>
        </w:rPr>
        <w:t>biomarkers</w:t>
      </w:r>
      <w:r w:rsidRPr="009F451C">
        <w:rPr>
          <w:rFonts w:ascii="Palatino Linotype" w:hAnsi="Palatino Linotype"/>
          <w:i/>
          <w:sz w:val="18"/>
          <w:szCs w:val="18"/>
          <w:rPrChange w:id="46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58"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46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60" w:author="Thomas Erol Tavolara" w:date="2022-11-22T17:28:00Z">
            <w:rPr>
              <w:rFonts w:ascii="Palatino Linotype" w:hAnsi="Palatino Linotype"/>
              <w:sz w:val="18"/>
              <w:szCs w:val="18"/>
            </w:rPr>
          </w:rPrChange>
        </w:rPr>
        <w:t>Mycobacterium</w:t>
      </w:r>
      <w:r w:rsidRPr="009F451C">
        <w:rPr>
          <w:rFonts w:ascii="Palatino Linotype" w:hAnsi="Palatino Linotype"/>
          <w:i/>
          <w:sz w:val="18"/>
          <w:szCs w:val="18"/>
          <w:rPrChange w:id="46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62" w:author="Thomas Erol Tavolara" w:date="2022-11-22T17:28:00Z">
            <w:rPr>
              <w:rFonts w:ascii="Palatino Linotype" w:hAnsi="Palatino Linotype"/>
              <w:sz w:val="18"/>
              <w:szCs w:val="18"/>
            </w:rPr>
          </w:rPrChange>
        </w:rPr>
        <w:t>tuberculosis</w:t>
      </w:r>
      <w:r w:rsidRPr="009F451C">
        <w:rPr>
          <w:rFonts w:ascii="Palatino Linotype" w:hAnsi="Palatino Linotype"/>
          <w:i/>
          <w:sz w:val="18"/>
          <w:szCs w:val="18"/>
          <w:rPrChange w:id="4663"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664" w:author="Thomas Erol Tavolara" w:date="2022-11-22T17:28:00Z">
            <w:rPr>
              <w:rFonts w:ascii="Palatino Linotype" w:hAnsi="Palatino Linotype"/>
              <w:sz w:val="18"/>
              <w:szCs w:val="18"/>
            </w:rPr>
          </w:rPrChange>
        </w:rPr>
        <w:t>supersusceptibility</w:t>
      </w:r>
      <w:proofErr w:type="spellEnd"/>
      <w:r w:rsidRPr="009F451C">
        <w:rPr>
          <w:rFonts w:ascii="Palatino Linotype" w:hAnsi="Palatino Linotype"/>
          <w:i/>
          <w:sz w:val="18"/>
          <w:szCs w:val="18"/>
          <w:rPrChange w:id="46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66" w:author="Thomas Erol Tavolara" w:date="2022-11-22T17:28:00Z">
            <w:rPr>
              <w:rFonts w:ascii="Palatino Linotype" w:hAnsi="Palatino Linotype"/>
              <w:sz w:val="18"/>
              <w:szCs w:val="18"/>
            </w:rPr>
          </w:rPrChange>
        </w:rPr>
        <w:t>using</w:t>
      </w:r>
      <w:r w:rsidRPr="009F451C">
        <w:rPr>
          <w:rFonts w:ascii="Palatino Linotype" w:hAnsi="Palatino Linotype"/>
          <w:i/>
          <w:sz w:val="18"/>
          <w:szCs w:val="18"/>
          <w:rPrChange w:id="46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68" w:author="Thomas Erol Tavolara" w:date="2022-11-22T17:28:00Z">
            <w:rPr>
              <w:rFonts w:ascii="Palatino Linotype" w:hAnsi="Palatino Linotype"/>
              <w:sz w:val="18"/>
              <w:szCs w:val="18"/>
            </w:rPr>
          </w:rPrChange>
        </w:rPr>
        <w:t>deep</w:t>
      </w:r>
      <w:r w:rsidRPr="009F451C">
        <w:rPr>
          <w:rFonts w:ascii="Palatino Linotype" w:hAnsi="Palatino Linotype"/>
          <w:i/>
          <w:sz w:val="18"/>
          <w:szCs w:val="18"/>
          <w:rPrChange w:id="46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70"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467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4672" w:author="Thomas Erol Tavolara" w:date="2022-11-22T17:28:00Z">
            <w:rPr>
              <w:rFonts w:ascii="Palatino Linotype" w:hAnsi="Palatino Linotype"/>
              <w:i/>
              <w:sz w:val="18"/>
              <w:szCs w:val="18"/>
            </w:rPr>
          </w:rPrChange>
        </w:rPr>
        <w:t>EBioMedicine</w:t>
      </w:r>
      <w:proofErr w:type="spellEnd"/>
      <w:r w:rsidRPr="009F451C">
        <w:rPr>
          <w:rFonts w:ascii="Palatino Linotype" w:hAnsi="Palatino Linotype"/>
          <w:i/>
          <w:sz w:val="18"/>
          <w:szCs w:val="18"/>
          <w:rPrChange w:id="4673"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4674" w:author="Thomas Erol Tavolara" w:date="2022-11-22T17:28:00Z">
            <w:rPr>
              <w:rFonts w:ascii="Palatino Linotype" w:hAnsi="Palatino Linotype"/>
              <w:b/>
              <w:sz w:val="18"/>
              <w:szCs w:val="18"/>
            </w:rPr>
          </w:rPrChange>
        </w:rPr>
        <w:t>2020</w:t>
      </w:r>
      <w:r w:rsidRPr="009F451C">
        <w:rPr>
          <w:rFonts w:ascii="Palatino Linotype" w:hAnsi="Palatino Linotype"/>
          <w:sz w:val="18"/>
          <w:szCs w:val="18"/>
          <w:rPrChange w:id="467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676" w:author="Thomas Erol Tavolara" w:date="2022-11-22T17:28:00Z">
            <w:rPr>
              <w:rFonts w:ascii="Palatino Linotype" w:hAnsi="Palatino Linotype"/>
              <w:i/>
              <w:sz w:val="18"/>
              <w:szCs w:val="18"/>
            </w:rPr>
          </w:rPrChange>
        </w:rPr>
        <w:t xml:space="preserve"> 62</w:t>
      </w:r>
      <w:r w:rsidRPr="009F451C">
        <w:rPr>
          <w:rFonts w:ascii="Palatino Linotype" w:hAnsi="Palatino Linotype"/>
          <w:sz w:val="18"/>
          <w:szCs w:val="18"/>
          <w:rPrChange w:id="467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67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679" w:author="Thomas Erol Tavolara" w:date="2022-11-22T17:28:00Z">
            <w:rPr>
              <w:rFonts w:ascii="Palatino Linotype" w:hAnsi="Palatino Linotype"/>
              <w:sz w:val="18"/>
              <w:szCs w:val="18"/>
            </w:rPr>
          </w:rPrChange>
        </w:rPr>
        <w:t>103094.</w:t>
      </w:r>
    </w:p>
    <w:p w14:paraId="3144ABC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noProof/>
          <w:sz w:val="18"/>
          <w:szCs w:val="18"/>
          <w:rPrChange w:id="4680" w:author="Thomas Erol Tavolara" w:date="2022-11-22T17:28:00Z">
            <w:rPr>
              <w:rFonts w:ascii="Palatino Linotype" w:hAnsi="Palatino Linotype"/>
              <w:noProof/>
              <w:sz w:val="18"/>
              <w:szCs w:val="18"/>
            </w:rPr>
          </w:rPrChange>
        </w:rPr>
      </w:pPr>
      <w:r w:rsidRPr="009F451C">
        <w:rPr>
          <w:rFonts w:ascii="Palatino Linotype" w:hAnsi="Palatino Linotype"/>
          <w:noProof/>
          <w:sz w:val="18"/>
          <w:szCs w:val="18"/>
          <w:rPrChange w:id="4681" w:author="Thomas Erol Tavolara" w:date="2022-11-22T17:28:00Z">
            <w:rPr>
              <w:rFonts w:ascii="Palatino Linotype" w:hAnsi="Palatino Linotype"/>
              <w:noProof/>
              <w:sz w:val="18"/>
              <w:szCs w:val="18"/>
            </w:rPr>
          </w:rPrChange>
        </w:rPr>
        <w:t>Ilse,</w:t>
      </w:r>
      <w:r w:rsidRPr="009F451C">
        <w:rPr>
          <w:rFonts w:ascii="Palatino Linotype" w:hAnsi="Palatino Linotype"/>
          <w:i/>
          <w:noProof/>
          <w:sz w:val="18"/>
          <w:szCs w:val="18"/>
          <w:rPrChange w:id="468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683"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468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685" w:author="Thomas Erol Tavolara" w:date="2022-11-22T17:28:00Z">
            <w:rPr>
              <w:rFonts w:ascii="Palatino Linotype" w:hAnsi="Palatino Linotype"/>
              <w:noProof/>
              <w:sz w:val="18"/>
              <w:szCs w:val="18"/>
            </w:rPr>
          </w:rPrChange>
        </w:rPr>
        <w:t>Tomczak,</w:t>
      </w:r>
      <w:r w:rsidRPr="009F451C">
        <w:rPr>
          <w:rFonts w:ascii="Palatino Linotype" w:hAnsi="Palatino Linotype"/>
          <w:i/>
          <w:noProof/>
          <w:sz w:val="18"/>
          <w:szCs w:val="18"/>
          <w:rPrChange w:id="468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687" w:author="Thomas Erol Tavolara" w:date="2022-11-22T17:28:00Z">
            <w:rPr>
              <w:rFonts w:ascii="Palatino Linotype" w:hAnsi="Palatino Linotype"/>
              <w:noProof/>
              <w:sz w:val="18"/>
              <w:szCs w:val="18"/>
            </w:rPr>
          </w:rPrChange>
        </w:rPr>
        <w:t>J.;</w:t>
      </w:r>
      <w:r w:rsidRPr="009F451C">
        <w:rPr>
          <w:rFonts w:ascii="Palatino Linotype" w:hAnsi="Palatino Linotype"/>
          <w:i/>
          <w:noProof/>
          <w:sz w:val="18"/>
          <w:szCs w:val="18"/>
          <w:rPrChange w:id="468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689" w:author="Thomas Erol Tavolara" w:date="2022-11-22T17:28:00Z">
            <w:rPr>
              <w:rFonts w:ascii="Palatino Linotype" w:hAnsi="Palatino Linotype"/>
              <w:noProof/>
              <w:sz w:val="18"/>
              <w:szCs w:val="18"/>
            </w:rPr>
          </w:rPrChange>
        </w:rPr>
        <w:t>Welling,</w:t>
      </w:r>
      <w:r w:rsidRPr="009F451C">
        <w:rPr>
          <w:rFonts w:ascii="Palatino Linotype" w:hAnsi="Palatino Linotype"/>
          <w:i/>
          <w:noProof/>
          <w:sz w:val="18"/>
          <w:szCs w:val="18"/>
          <w:rPrChange w:id="469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691" w:author="Thomas Erol Tavolara" w:date="2022-11-22T17:28:00Z">
            <w:rPr>
              <w:rFonts w:ascii="Palatino Linotype" w:hAnsi="Palatino Linotype"/>
              <w:noProof/>
              <w:sz w:val="18"/>
              <w:szCs w:val="18"/>
            </w:rPr>
          </w:rPrChange>
        </w:rPr>
        <w:t>M.</w:t>
      </w:r>
      <w:r w:rsidRPr="009F451C">
        <w:rPr>
          <w:rFonts w:ascii="Palatino Linotype" w:hAnsi="Palatino Linotype"/>
          <w:i/>
          <w:noProof/>
          <w:sz w:val="18"/>
          <w:szCs w:val="18"/>
          <w:rPrChange w:id="469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693" w:author="Thomas Erol Tavolara" w:date="2022-11-22T17:28:00Z">
            <w:rPr>
              <w:rFonts w:ascii="Palatino Linotype" w:hAnsi="Palatino Linotype"/>
              <w:noProof/>
              <w:sz w:val="18"/>
              <w:szCs w:val="18"/>
            </w:rPr>
          </w:rPrChange>
        </w:rPr>
        <w:t>Attention-based</w:t>
      </w:r>
      <w:r w:rsidRPr="009F451C">
        <w:rPr>
          <w:rFonts w:ascii="Palatino Linotype" w:hAnsi="Palatino Linotype"/>
          <w:i/>
          <w:noProof/>
          <w:sz w:val="18"/>
          <w:szCs w:val="18"/>
          <w:rPrChange w:id="469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695" w:author="Thomas Erol Tavolara" w:date="2022-11-22T17:28:00Z">
            <w:rPr>
              <w:rFonts w:ascii="Palatino Linotype" w:hAnsi="Palatino Linotype"/>
              <w:noProof/>
              <w:sz w:val="18"/>
              <w:szCs w:val="18"/>
            </w:rPr>
          </w:rPrChange>
        </w:rPr>
        <w:t>deep</w:t>
      </w:r>
      <w:r w:rsidRPr="009F451C">
        <w:rPr>
          <w:rFonts w:ascii="Palatino Linotype" w:hAnsi="Palatino Linotype"/>
          <w:i/>
          <w:noProof/>
          <w:sz w:val="18"/>
          <w:szCs w:val="18"/>
          <w:rPrChange w:id="469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697" w:author="Thomas Erol Tavolara" w:date="2022-11-22T17:28:00Z">
            <w:rPr>
              <w:rFonts w:ascii="Palatino Linotype" w:hAnsi="Palatino Linotype"/>
              <w:noProof/>
              <w:sz w:val="18"/>
              <w:szCs w:val="18"/>
            </w:rPr>
          </w:rPrChange>
        </w:rPr>
        <w:t>multiple</w:t>
      </w:r>
      <w:r w:rsidRPr="009F451C">
        <w:rPr>
          <w:rFonts w:ascii="Palatino Linotype" w:hAnsi="Palatino Linotype"/>
          <w:i/>
          <w:noProof/>
          <w:sz w:val="18"/>
          <w:szCs w:val="18"/>
          <w:rPrChange w:id="469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699" w:author="Thomas Erol Tavolara" w:date="2022-11-22T17:28:00Z">
            <w:rPr>
              <w:rFonts w:ascii="Palatino Linotype" w:hAnsi="Palatino Linotype"/>
              <w:noProof/>
              <w:sz w:val="18"/>
              <w:szCs w:val="18"/>
            </w:rPr>
          </w:rPrChange>
        </w:rPr>
        <w:t>instance</w:t>
      </w:r>
      <w:r w:rsidRPr="009F451C">
        <w:rPr>
          <w:rFonts w:ascii="Palatino Linotype" w:hAnsi="Palatino Linotype"/>
          <w:i/>
          <w:noProof/>
          <w:sz w:val="18"/>
          <w:szCs w:val="18"/>
          <w:rPrChange w:id="470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701" w:author="Thomas Erol Tavolara" w:date="2022-11-22T17:28:00Z">
            <w:rPr>
              <w:rFonts w:ascii="Palatino Linotype" w:hAnsi="Palatino Linotype"/>
              <w:noProof/>
              <w:sz w:val="18"/>
              <w:szCs w:val="18"/>
            </w:rPr>
          </w:rPrChange>
        </w:rPr>
        <w:t>learning.</w:t>
      </w:r>
      <w:r w:rsidRPr="009F451C">
        <w:rPr>
          <w:rFonts w:ascii="Palatino Linotype" w:hAnsi="Palatino Linotype"/>
          <w:i/>
          <w:noProof/>
          <w:sz w:val="18"/>
          <w:szCs w:val="18"/>
          <w:rPrChange w:id="47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703"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47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705"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47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707"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7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709"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47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711" w:author="Thomas Erol Tavolara" w:date="2022-11-22T17:28:00Z">
            <w:rPr>
              <w:rFonts w:ascii="Palatino Linotype" w:hAnsi="Palatino Linotype"/>
              <w:noProof/>
              <w:sz w:val="18"/>
              <w:szCs w:val="18"/>
            </w:rPr>
          </w:rPrChange>
        </w:rPr>
        <w:t>PMLR,</w:t>
      </w:r>
      <w:r w:rsidRPr="009F451C">
        <w:rPr>
          <w:rFonts w:ascii="Palatino Linotype" w:hAnsi="Palatino Linotype"/>
          <w:i/>
          <w:noProof/>
          <w:sz w:val="18"/>
          <w:szCs w:val="18"/>
          <w:rPrChange w:id="47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713" w:author="Thomas Erol Tavolara" w:date="2022-11-22T17:28:00Z">
            <w:rPr>
              <w:rFonts w:ascii="Palatino Linotype" w:hAnsi="Palatino Linotype"/>
              <w:noProof/>
              <w:sz w:val="18"/>
              <w:szCs w:val="18"/>
              <w:highlight w:val="yellow"/>
            </w:rPr>
          </w:rPrChange>
        </w:rPr>
        <w:t>Beijing, China, 14–16 November 2018</w:t>
      </w:r>
      <w:r w:rsidRPr="009F451C">
        <w:rPr>
          <w:rFonts w:ascii="Palatino Linotype" w:hAnsi="Palatino Linotype"/>
          <w:noProof/>
          <w:sz w:val="18"/>
          <w:szCs w:val="18"/>
          <w:rPrChange w:id="4714"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471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716" w:author="Thomas Erol Tavolara" w:date="2022-11-22T17:28:00Z">
            <w:rPr>
              <w:rFonts w:ascii="Palatino Linotype" w:hAnsi="Palatino Linotype"/>
              <w:noProof/>
              <w:sz w:val="18"/>
              <w:szCs w:val="18"/>
            </w:rPr>
          </w:rPrChange>
        </w:rPr>
        <w:t>pp.</w:t>
      </w:r>
      <w:r w:rsidRPr="009F451C">
        <w:rPr>
          <w:rFonts w:ascii="Palatino Linotype" w:hAnsi="Palatino Linotype"/>
          <w:i/>
          <w:noProof/>
          <w:sz w:val="18"/>
          <w:szCs w:val="18"/>
          <w:rPrChange w:id="471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718" w:author="Thomas Erol Tavolara" w:date="2022-11-22T17:28:00Z">
            <w:rPr>
              <w:rFonts w:ascii="Palatino Linotype" w:hAnsi="Palatino Linotype"/>
              <w:noProof/>
              <w:sz w:val="18"/>
              <w:szCs w:val="18"/>
            </w:rPr>
          </w:rPrChange>
        </w:rPr>
        <w:t>2127–2136.</w:t>
      </w:r>
    </w:p>
    <w:p w14:paraId="327DC23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4719"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4720" w:author="Thomas Erol Tavolara" w:date="2022-11-22T17:28:00Z">
            <w:rPr>
              <w:rFonts w:ascii="Palatino Linotype" w:hAnsi="Palatino Linotype"/>
              <w:sz w:val="18"/>
              <w:szCs w:val="18"/>
            </w:rPr>
          </w:rPrChange>
        </w:rPr>
        <w:t>Veta</w:t>
      </w:r>
      <w:proofErr w:type="spellEnd"/>
      <w:r w:rsidRPr="009F451C">
        <w:rPr>
          <w:rFonts w:ascii="Palatino Linotype" w:hAnsi="Palatino Linotype"/>
          <w:sz w:val="18"/>
          <w:szCs w:val="18"/>
          <w:rPrChange w:id="472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2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23"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472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725" w:author="Thomas Erol Tavolara" w:date="2022-11-22T17:28:00Z">
            <w:rPr>
              <w:rFonts w:ascii="Palatino Linotype" w:hAnsi="Palatino Linotype"/>
              <w:sz w:val="18"/>
              <w:szCs w:val="18"/>
            </w:rPr>
          </w:rPrChange>
        </w:rPr>
        <w:t>Heng</w:t>
      </w:r>
      <w:proofErr w:type="spellEnd"/>
      <w:r w:rsidRPr="009F451C">
        <w:rPr>
          <w:rFonts w:ascii="Palatino Linotype" w:hAnsi="Palatino Linotype"/>
          <w:sz w:val="18"/>
          <w:szCs w:val="18"/>
          <w:rPrChange w:id="472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28" w:author="Thomas Erol Tavolara" w:date="2022-11-22T17:28:00Z">
            <w:rPr>
              <w:rFonts w:ascii="Palatino Linotype" w:hAnsi="Palatino Linotype"/>
              <w:sz w:val="18"/>
              <w:szCs w:val="18"/>
            </w:rPr>
          </w:rPrChange>
        </w:rPr>
        <w:t>Y.J.;</w:t>
      </w:r>
      <w:r w:rsidRPr="009F451C">
        <w:rPr>
          <w:rFonts w:ascii="Palatino Linotype" w:hAnsi="Palatino Linotype"/>
          <w:i/>
          <w:sz w:val="18"/>
          <w:szCs w:val="18"/>
          <w:rPrChange w:id="472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730" w:author="Thomas Erol Tavolara" w:date="2022-11-22T17:28:00Z">
            <w:rPr>
              <w:rFonts w:ascii="Palatino Linotype" w:hAnsi="Palatino Linotype"/>
              <w:sz w:val="18"/>
              <w:szCs w:val="18"/>
            </w:rPr>
          </w:rPrChange>
        </w:rPr>
        <w:t>Stathonikos</w:t>
      </w:r>
      <w:proofErr w:type="spellEnd"/>
      <w:r w:rsidRPr="009F451C">
        <w:rPr>
          <w:rFonts w:ascii="Palatino Linotype" w:hAnsi="Palatino Linotype"/>
          <w:sz w:val="18"/>
          <w:szCs w:val="18"/>
          <w:rPrChange w:id="473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3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33" w:author="Thomas Erol Tavolara" w:date="2022-11-22T17:28:00Z">
            <w:rPr>
              <w:rFonts w:ascii="Palatino Linotype" w:hAnsi="Palatino Linotype"/>
              <w:sz w:val="18"/>
              <w:szCs w:val="18"/>
            </w:rPr>
          </w:rPrChange>
        </w:rPr>
        <w:t>N.;</w:t>
      </w:r>
      <w:r w:rsidRPr="009F451C">
        <w:rPr>
          <w:rFonts w:ascii="Palatino Linotype" w:hAnsi="Palatino Linotype"/>
          <w:i/>
          <w:sz w:val="18"/>
          <w:szCs w:val="18"/>
          <w:rPrChange w:id="473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735" w:author="Thomas Erol Tavolara" w:date="2022-11-22T17:28:00Z">
            <w:rPr>
              <w:rFonts w:ascii="Palatino Linotype" w:hAnsi="Palatino Linotype"/>
              <w:sz w:val="18"/>
              <w:szCs w:val="18"/>
            </w:rPr>
          </w:rPrChange>
        </w:rPr>
        <w:t>Bejnordi</w:t>
      </w:r>
      <w:proofErr w:type="spellEnd"/>
      <w:r w:rsidRPr="009F451C">
        <w:rPr>
          <w:rFonts w:ascii="Palatino Linotype" w:hAnsi="Palatino Linotype"/>
          <w:sz w:val="18"/>
          <w:szCs w:val="18"/>
          <w:rPrChange w:id="473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3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38" w:author="Thomas Erol Tavolara" w:date="2022-11-22T17:28:00Z">
            <w:rPr>
              <w:rFonts w:ascii="Palatino Linotype" w:hAnsi="Palatino Linotype"/>
              <w:sz w:val="18"/>
              <w:szCs w:val="18"/>
            </w:rPr>
          </w:rPrChange>
        </w:rPr>
        <w:t>B.E.;</w:t>
      </w:r>
      <w:r w:rsidRPr="009F451C">
        <w:rPr>
          <w:rFonts w:ascii="Palatino Linotype" w:hAnsi="Palatino Linotype"/>
          <w:i/>
          <w:sz w:val="18"/>
          <w:szCs w:val="18"/>
          <w:rPrChange w:id="473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740" w:author="Thomas Erol Tavolara" w:date="2022-11-22T17:28:00Z">
            <w:rPr>
              <w:rFonts w:ascii="Palatino Linotype" w:hAnsi="Palatino Linotype"/>
              <w:sz w:val="18"/>
              <w:szCs w:val="18"/>
            </w:rPr>
          </w:rPrChange>
        </w:rPr>
        <w:t>Beca</w:t>
      </w:r>
      <w:proofErr w:type="spellEnd"/>
      <w:r w:rsidRPr="009F451C">
        <w:rPr>
          <w:rFonts w:ascii="Palatino Linotype" w:hAnsi="Palatino Linotype"/>
          <w:sz w:val="18"/>
          <w:szCs w:val="18"/>
          <w:rPrChange w:id="474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4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43"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474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745" w:author="Thomas Erol Tavolara" w:date="2022-11-22T17:28:00Z">
            <w:rPr>
              <w:rFonts w:ascii="Palatino Linotype" w:hAnsi="Palatino Linotype"/>
              <w:sz w:val="18"/>
              <w:szCs w:val="18"/>
            </w:rPr>
          </w:rPrChange>
        </w:rPr>
        <w:t>Wollmann</w:t>
      </w:r>
      <w:proofErr w:type="spellEnd"/>
      <w:r w:rsidRPr="009F451C">
        <w:rPr>
          <w:rFonts w:ascii="Palatino Linotype" w:hAnsi="Palatino Linotype"/>
          <w:sz w:val="18"/>
          <w:szCs w:val="18"/>
          <w:rPrChange w:id="474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4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48"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474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50" w:author="Thomas Erol Tavolara" w:date="2022-11-22T17:28:00Z">
            <w:rPr>
              <w:rFonts w:ascii="Palatino Linotype" w:hAnsi="Palatino Linotype"/>
              <w:sz w:val="18"/>
              <w:szCs w:val="18"/>
            </w:rPr>
          </w:rPrChange>
        </w:rPr>
        <w:t>Rohr,</w:t>
      </w:r>
      <w:r w:rsidRPr="009F451C">
        <w:rPr>
          <w:rFonts w:ascii="Palatino Linotype" w:hAnsi="Palatino Linotype"/>
          <w:i/>
          <w:sz w:val="18"/>
          <w:szCs w:val="18"/>
          <w:rPrChange w:id="475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52" w:author="Thomas Erol Tavolara" w:date="2022-11-22T17:28:00Z">
            <w:rPr>
              <w:rFonts w:ascii="Palatino Linotype" w:hAnsi="Palatino Linotype"/>
              <w:sz w:val="18"/>
              <w:szCs w:val="18"/>
            </w:rPr>
          </w:rPrChange>
        </w:rPr>
        <w:t>K.;</w:t>
      </w:r>
      <w:r w:rsidRPr="009F451C">
        <w:rPr>
          <w:rFonts w:ascii="Palatino Linotype" w:hAnsi="Palatino Linotype"/>
          <w:i/>
          <w:sz w:val="18"/>
          <w:szCs w:val="18"/>
          <w:rPrChange w:id="475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54" w:author="Thomas Erol Tavolara" w:date="2022-11-22T17:28:00Z">
            <w:rPr>
              <w:rFonts w:ascii="Palatino Linotype" w:hAnsi="Palatino Linotype"/>
              <w:sz w:val="18"/>
              <w:szCs w:val="18"/>
            </w:rPr>
          </w:rPrChange>
        </w:rPr>
        <w:t>Shah,</w:t>
      </w:r>
      <w:r w:rsidRPr="009F451C">
        <w:rPr>
          <w:rFonts w:ascii="Palatino Linotype" w:hAnsi="Palatino Linotype"/>
          <w:i/>
          <w:sz w:val="18"/>
          <w:szCs w:val="18"/>
          <w:rPrChange w:id="475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56" w:author="Thomas Erol Tavolara" w:date="2022-11-22T17:28:00Z">
            <w:rPr>
              <w:rFonts w:ascii="Palatino Linotype" w:hAnsi="Palatino Linotype"/>
              <w:sz w:val="18"/>
              <w:szCs w:val="18"/>
            </w:rPr>
          </w:rPrChange>
        </w:rPr>
        <w:t>M.A.;</w:t>
      </w:r>
      <w:r w:rsidRPr="009F451C">
        <w:rPr>
          <w:rFonts w:ascii="Palatino Linotype" w:hAnsi="Palatino Linotype"/>
          <w:i/>
          <w:sz w:val="18"/>
          <w:szCs w:val="18"/>
          <w:rPrChange w:id="47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58" w:author="Thomas Erol Tavolara" w:date="2022-11-22T17:28:00Z">
            <w:rPr>
              <w:rFonts w:ascii="Palatino Linotype" w:hAnsi="Palatino Linotype"/>
              <w:sz w:val="18"/>
              <w:szCs w:val="18"/>
            </w:rPr>
          </w:rPrChange>
        </w:rPr>
        <w:t>Wang,</w:t>
      </w:r>
      <w:r w:rsidRPr="009F451C">
        <w:rPr>
          <w:rFonts w:ascii="Palatino Linotype" w:hAnsi="Palatino Linotype"/>
          <w:i/>
          <w:sz w:val="18"/>
          <w:szCs w:val="18"/>
          <w:rPrChange w:id="47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60"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476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762" w:author="Thomas Erol Tavolara" w:date="2022-11-22T17:28:00Z">
            <w:rPr>
              <w:rFonts w:ascii="Palatino Linotype" w:hAnsi="Palatino Linotype"/>
              <w:sz w:val="18"/>
              <w:szCs w:val="18"/>
            </w:rPr>
          </w:rPrChange>
        </w:rPr>
        <w:t>Rousson</w:t>
      </w:r>
      <w:proofErr w:type="spellEnd"/>
      <w:r w:rsidRPr="009F451C">
        <w:rPr>
          <w:rFonts w:ascii="Palatino Linotype" w:hAnsi="Palatino Linotype"/>
          <w:sz w:val="18"/>
          <w:szCs w:val="18"/>
          <w:rPrChange w:id="476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6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65"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476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67" w:author="Thomas Erol Tavolara" w:date="2022-11-22T17:28:00Z">
            <w:rPr>
              <w:rFonts w:ascii="Palatino Linotype" w:hAnsi="Palatino Linotype"/>
              <w:sz w:val="18"/>
              <w:szCs w:val="18"/>
            </w:rPr>
          </w:rPrChange>
        </w:rPr>
        <w:t>Predicting</w:t>
      </w:r>
      <w:r w:rsidRPr="009F451C">
        <w:rPr>
          <w:rFonts w:ascii="Palatino Linotype" w:hAnsi="Palatino Linotype"/>
          <w:i/>
          <w:sz w:val="18"/>
          <w:szCs w:val="18"/>
          <w:rPrChange w:id="47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69" w:author="Thomas Erol Tavolara" w:date="2022-11-22T17:28:00Z">
            <w:rPr>
              <w:rFonts w:ascii="Palatino Linotype" w:hAnsi="Palatino Linotype"/>
              <w:sz w:val="18"/>
              <w:szCs w:val="18"/>
            </w:rPr>
          </w:rPrChange>
        </w:rPr>
        <w:t>breast</w:t>
      </w:r>
      <w:r w:rsidRPr="009F451C">
        <w:rPr>
          <w:rFonts w:ascii="Palatino Linotype" w:hAnsi="Palatino Linotype"/>
          <w:i/>
          <w:sz w:val="18"/>
          <w:szCs w:val="18"/>
          <w:rPrChange w:id="47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71" w:author="Thomas Erol Tavolara" w:date="2022-11-22T17:28:00Z">
            <w:rPr>
              <w:rFonts w:ascii="Palatino Linotype" w:hAnsi="Palatino Linotype"/>
              <w:sz w:val="18"/>
              <w:szCs w:val="18"/>
            </w:rPr>
          </w:rPrChange>
        </w:rPr>
        <w:t>tumor</w:t>
      </w:r>
      <w:r w:rsidRPr="009F451C">
        <w:rPr>
          <w:rFonts w:ascii="Palatino Linotype" w:hAnsi="Palatino Linotype"/>
          <w:i/>
          <w:sz w:val="18"/>
          <w:szCs w:val="18"/>
          <w:rPrChange w:id="477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73" w:author="Thomas Erol Tavolara" w:date="2022-11-22T17:28:00Z">
            <w:rPr>
              <w:rFonts w:ascii="Palatino Linotype" w:hAnsi="Palatino Linotype"/>
              <w:sz w:val="18"/>
              <w:szCs w:val="18"/>
            </w:rPr>
          </w:rPrChange>
        </w:rPr>
        <w:t>proliferation</w:t>
      </w:r>
      <w:r w:rsidRPr="009F451C">
        <w:rPr>
          <w:rFonts w:ascii="Palatino Linotype" w:hAnsi="Palatino Linotype"/>
          <w:i/>
          <w:sz w:val="18"/>
          <w:szCs w:val="18"/>
          <w:rPrChange w:id="477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75" w:author="Thomas Erol Tavolara" w:date="2022-11-22T17:28:00Z">
            <w:rPr>
              <w:rFonts w:ascii="Palatino Linotype" w:hAnsi="Palatino Linotype"/>
              <w:sz w:val="18"/>
              <w:szCs w:val="18"/>
            </w:rPr>
          </w:rPrChange>
        </w:rPr>
        <w:t>from</w:t>
      </w:r>
      <w:r w:rsidRPr="009F451C">
        <w:rPr>
          <w:rFonts w:ascii="Palatino Linotype" w:hAnsi="Palatino Linotype"/>
          <w:i/>
          <w:sz w:val="18"/>
          <w:szCs w:val="18"/>
          <w:rPrChange w:id="477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77" w:author="Thomas Erol Tavolara" w:date="2022-11-22T17:28:00Z">
            <w:rPr>
              <w:rFonts w:ascii="Palatino Linotype" w:hAnsi="Palatino Linotype"/>
              <w:sz w:val="18"/>
              <w:szCs w:val="18"/>
            </w:rPr>
          </w:rPrChange>
        </w:rPr>
        <w:t>whole-slide</w:t>
      </w:r>
      <w:r w:rsidRPr="009F451C">
        <w:rPr>
          <w:rFonts w:ascii="Palatino Linotype" w:hAnsi="Palatino Linotype"/>
          <w:i/>
          <w:sz w:val="18"/>
          <w:szCs w:val="18"/>
          <w:rPrChange w:id="477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79" w:author="Thomas Erol Tavolara" w:date="2022-11-22T17:28:00Z">
            <w:rPr>
              <w:rFonts w:ascii="Palatino Linotype" w:hAnsi="Palatino Linotype"/>
              <w:sz w:val="18"/>
              <w:szCs w:val="18"/>
            </w:rPr>
          </w:rPrChange>
        </w:rPr>
        <w:t>images: The</w:t>
      </w:r>
      <w:r w:rsidRPr="009F451C">
        <w:rPr>
          <w:rFonts w:ascii="Palatino Linotype" w:hAnsi="Palatino Linotype"/>
          <w:i/>
          <w:sz w:val="18"/>
          <w:szCs w:val="18"/>
          <w:rPrChange w:id="478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81" w:author="Thomas Erol Tavolara" w:date="2022-11-22T17:28:00Z">
            <w:rPr>
              <w:rFonts w:ascii="Palatino Linotype" w:hAnsi="Palatino Linotype"/>
              <w:sz w:val="18"/>
              <w:szCs w:val="18"/>
            </w:rPr>
          </w:rPrChange>
        </w:rPr>
        <w:t>TUPAC16</w:t>
      </w:r>
      <w:r w:rsidRPr="009F451C">
        <w:rPr>
          <w:rFonts w:ascii="Palatino Linotype" w:hAnsi="Palatino Linotype"/>
          <w:i/>
          <w:sz w:val="18"/>
          <w:szCs w:val="18"/>
          <w:rPrChange w:id="478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83" w:author="Thomas Erol Tavolara" w:date="2022-11-22T17:28:00Z">
            <w:rPr>
              <w:rFonts w:ascii="Palatino Linotype" w:hAnsi="Palatino Linotype"/>
              <w:sz w:val="18"/>
              <w:szCs w:val="18"/>
            </w:rPr>
          </w:rPrChange>
        </w:rPr>
        <w:t>challenge.</w:t>
      </w:r>
      <w:r w:rsidRPr="009F451C">
        <w:rPr>
          <w:rFonts w:ascii="Palatino Linotype" w:hAnsi="Palatino Linotype"/>
          <w:i/>
          <w:sz w:val="18"/>
          <w:szCs w:val="18"/>
          <w:rPrChange w:id="4784" w:author="Thomas Erol Tavolara" w:date="2022-11-22T17:28:00Z">
            <w:rPr>
              <w:rFonts w:ascii="Palatino Linotype" w:hAnsi="Palatino Linotype"/>
              <w:i/>
              <w:sz w:val="18"/>
              <w:szCs w:val="18"/>
            </w:rPr>
          </w:rPrChange>
        </w:rPr>
        <w:t xml:space="preserve"> Med. Image Anal. </w:t>
      </w:r>
      <w:r w:rsidRPr="009F451C">
        <w:rPr>
          <w:rFonts w:ascii="Palatino Linotype" w:hAnsi="Palatino Linotype"/>
          <w:b/>
          <w:sz w:val="18"/>
          <w:szCs w:val="18"/>
          <w:rPrChange w:id="4785" w:author="Thomas Erol Tavolara" w:date="2022-11-22T17:28:00Z">
            <w:rPr>
              <w:rFonts w:ascii="Palatino Linotype" w:hAnsi="Palatino Linotype"/>
              <w:b/>
              <w:sz w:val="18"/>
              <w:szCs w:val="18"/>
            </w:rPr>
          </w:rPrChange>
        </w:rPr>
        <w:t>2019</w:t>
      </w:r>
      <w:r w:rsidRPr="009F451C">
        <w:rPr>
          <w:rFonts w:ascii="Palatino Linotype" w:hAnsi="Palatino Linotype"/>
          <w:sz w:val="18"/>
          <w:szCs w:val="18"/>
          <w:rPrChange w:id="478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87" w:author="Thomas Erol Tavolara" w:date="2022-11-22T17:28:00Z">
            <w:rPr>
              <w:rFonts w:ascii="Palatino Linotype" w:hAnsi="Palatino Linotype"/>
              <w:i/>
              <w:sz w:val="18"/>
              <w:szCs w:val="18"/>
            </w:rPr>
          </w:rPrChange>
        </w:rPr>
        <w:t xml:space="preserve"> 54</w:t>
      </w:r>
      <w:r w:rsidRPr="009F451C">
        <w:rPr>
          <w:rFonts w:ascii="Palatino Linotype" w:hAnsi="Palatino Linotype"/>
          <w:sz w:val="18"/>
          <w:szCs w:val="18"/>
          <w:rPrChange w:id="478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90" w:author="Thomas Erol Tavolara" w:date="2022-11-22T17:28:00Z">
            <w:rPr>
              <w:rFonts w:ascii="Palatino Linotype" w:hAnsi="Palatino Linotype"/>
              <w:sz w:val="18"/>
              <w:szCs w:val="18"/>
            </w:rPr>
          </w:rPrChange>
        </w:rPr>
        <w:t>111–121.</w:t>
      </w:r>
    </w:p>
    <w:p w14:paraId="1D8F7252"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4791"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4792" w:author="Thomas Erol Tavolara" w:date="2022-11-22T17:28:00Z">
            <w:rPr>
              <w:rFonts w:ascii="Palatino Linotype" w:hAnsi="Palatino Linotype"/>
              <w:sz w:val="18"/>
              <w:szCs w:val="18"/>
            </w:rPr>
          </w:rPrChange>
        </w:rPr>
        <w:t>Pell,</w:t>
      </w:r>
      <w:r w:rsidRPr="009F451C">
        <w:rPr>
          <w:rFonts w:ascii="Palatino Linotype" w:hAnsi="Palatino Linotype"/>
          <w:i/>
          <w:sz w:val="18"/>
          <w:szCs w:val="18"/>
          <w:rPrChange w:id="479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94" w:author="Thomas Erol Tavolara" w:date="2022-11-22T17:28:00Z">
            <w:rPr>
              <w:rFonts w:ascii="Palatino Linotype" w:hAnsi="Palatino Linotype"/>
              <w:sz w:val="18"/>
              <w:szCs w:val="18"/>
            </w:rPr>
          </w:rPrChange>
        </w:rPr>
        <w:t>R.;</w:t>
      </w:r>
      <w:r w:rsidRPr="009F451C">
        <w:rPr>
          <w:rFonts w:ascii="Palatino Linotype" w:hAnsi="Palatino Linotype"/>
          <w:i/>
          <w:sz w:val="18"/>
          <w:szCs w:val="18"/>
          <w:rPrChange w:id="4795"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796" w:author="Thomas Erol Tavolara" w:date="2022-11-22T17:28:00Z">
            <w:rPr>
              <w:rFonts w:ascii="Palatino Linotype" w:hAnsi="Palatino Linotype"/>
              <w:sz w:val="18"/>
              <w:szCs w:val="18"/>
            </w:rPr>
          </w:rPrChange>
        </w:rPr>
        <w:t>Oien</w:t>
      </w:r>
      <w:proofErr w:type="spellEnd"/>
      <w:r w:rsidRPr="009F451C">
        <w:rPr>
          <w:rFonts w:ascii="Palatino Linotype" w:hAnsi="Palatino Linotype"/>
          <w:sz w:val="18"/>
          <w:szCs w:val="18"/>
          <w:rPrChange w:id="4797"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79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799" w:author="Thomas Erol Tavolara" w:date="2022-11-22T17:28:00Z">
            <w:rPr>
              <w:rFonts w:ascii="Palatino Linotype" w:hAnsi="Palatino Linotype"/>
              <w:sz w:val="18"/>
              <w:szCs w:val="18"/>
            </w:rPr>
          </w:rPrChange>
        </w:rPr>
        <w:t>K.;</w:t>
      </w:r>
      <w:r w:rsidRPr="009F451C">
        <w:rPr>
          <w:rFonts w:ascii="Palatino Linotype" w:hAnsi="Palatino Linotype"/>
          <w:i/>
          <w:sz w:val="18"/>
          <w:szCs w:val="18"/>
          <w:rPrChange w:id="48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01" w:author="Thomas Erol Tavolara" w:date="2022-11-22T17:28:00Z">
            <w:rPr>
              <w:rFonts w:ascii="Palatino Linotype" w:hAnsi="Palatino Linotype"/>
              <w:sz w:val="18"/>
              <w:szCs w:val="18"/>
            </w:rPr>
          </w:rPrChange>
        </w:rPr>
        <w:t>Robinson,</w:t>
      </w:r>
      <w:r w:rsidRPr="009F451C">
        <w:rPr>
          <w:rFonts w:ascii="Palatino Linotype" w:hAnsi="Palatino Linotype"/>
          <w:i/>
          <w:sz w:val="18"/>
          <w:szCs w:val="18"/>
          <w:rPrChange w:id="48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03"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48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05" w:author="Thomas Erol Tavolara" w:date="2022-11-22T17:28:00Z">
            <w:rPr>
              <w:rFonts w:ascii="Palatino Linotype" w:hAnsi="Palatino Linotype"/>
              <w:sz w:val="18"/>
              <w:szCs w:val="18"/>
            </w:rPr>
          </w:rPrChange>
        </w:rPr>
        <w:t>Pitman,</w:t>
      </w:r>
      <w:r w:rsidRPr="009F451C">
        <w:rPr>
          <w:rFonts w:ascii="Palatino Linotype" w:hAnsi="Palatino Linotype"/>
          <w:i/>
          <w:sz w:val="18"/>
          <w:szCs w:val="18"/>
          <w:rPrChange w:id="48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07" w:author="Thomas Erol Tavolara" w:date="2022-11-22T17:28:00Z">
            <w:rPr>
              <w:rFonts w:ascii="Palatino Linotype" w:hAnsi="Palatino Linotype"/>
              <w:sz w:val="18"/>
              <w:szCs w:val="18"/>
            </w:rPr>
          </w:rPrChange>
        </w:rPr>
        <w:t>H.;</w:t>
      </w:r>
      <w:r w:rsidRPr="009F451C">
        <w:rPr>
          <w:rFonts w:ascii="Palatino Linotype" w:hAnsi="Palatino Linotype"/>
          <w:i/>
          <w:sz w:val="18"/>
          <w:szCs w:val="18"/>
          <w:rPrChange w:id="48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09" w:author="Thomas Erol Tavolara" w:date="2022-11-22T17:28:00Z">
            <w:rPr>
              <w:rFonts w:ascii="Palatino Linotype" w:hAnsi="Palatino Linotype"/>
              <w:sz w:val="18"/>
              <w:szCs w:val="18"/>
            </w:rPr>
          </w:rPrChange>
        </w:rPr>
        <w:t>Rajpoot,</w:t>
      </w:r>
      <w:r w:rsidRPr="009F451C">
        <w:rPr>
          <w:rFonts w:ascii="Palatino Linotype" w:hAnsi="Palatino Linotype"/>
          <w:i/>
          <w:sz w:val="18"/>
          <w:szCs w:val="18"/>
          <w:rPrChange w:id="48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11" w:author="Thomas Erol Tavolara" w:date="2022-11-22T17:28:00Z">
            <w:rPr>
              <w:rFonts w:ascii="Palatino Linotype" w:hAnsi="Palatino Linotype"/>
              <w:sz w:val="18"/>
              <w:szCs w:val="18"/>
            </w:rPr>
          </w:rPrChange>
        </w:rPr>
        <w:t>N.;</w:t>
      </w:r>
      <w:r w:rsidRPr="009F451C">
        <w:rPr>
          <w:rFonts w:ascii="Palatino Linotype" w:hAnsi="Palatino Linotype"/>
          <w:i/>
          <w:sz w:val="18"/>
          <w:szCs w:val="18"/>
          <w:rPrChange w:id="481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813" w:author="Thomas Erol Tavolara" w:date="2022-11-22T17:28:00Z">
            <w:rPr>
              <w:rFonts w:ascii="Palatino Linotype" w:hAnsi="Palatino Linotype"/>
              <w:sz w:val="18"/>
              <w:szCs w:val="18"/>
            </w:rPr>
          </w:rPrChange>
        </w:rPr>
        <w:t>Rittscher</w:t>
      </w:r>
      <w:proofErr w:type="spellEnd"/>
      <w:r w:rsidRPr="009F451C">
        <w:rPr>
          <w:rFonts w:ascii="Palatino Linotype" w:hAnsi="Palatino Linotype"/>
          <w:sz w:val="18"/>
          <w:szCs w:val="18"/>
          <w:rPrChange w:id="481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81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16"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481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18" w:author="Thomas Erol Tavolara" w:date="2022-11-22T17:28:00Z">
            <w:rPr>
              <w:rFonts w:ascii="Palatino Linotype" w:hAnsi="Palatino Linotype"/>
              <w:sz w:val="18"/>
              <w:szCs w:val="18"/>
            </w:rPr>
          </w:rPrChange>
        </w:rPr>
        <w:t>Snead,</w:t>
      </w:r>
      <w:r w:rsidRPr="009F451C">
        <w:rPr>
          <w:rFonts w:ascii="Palatino Linotype" w:hAnsi="Palatino Linotype"/>
          <w:i/>
          <w:sz w:val="18"/>
          <w:szCs w:val="18"/>
          <w:rPrChange w:id="481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20"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482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822" w:author="Thomas Erol Tavolara" w:date="2022-11-22T17:28:00Z">
            <w:rPr>
              <w:rFonts w:ascii="Palatino Linotype" w:hAnsi="Palatino Linotype"/>
              <w:sz w:val="18"/>
              <w:szCs w:val="18"/>
            </w:rPr>
          </w:rPrChange>
        </w:rPr>
        <w:t>Verrill</w:t>
      </w:r>
      <w:proofErr w:type="spellEnd"/>
      <w:r w:rsidRPr="009F451C">
        <w:rPr>
          <w:rFonts w:ascii="Palatino Linotype" w:hAnsi="Palatino Linotype"/>
          <w:sz w:val="18"/>
          <w:szCs w:val="18"/>
          <w:rPrChange w:id="482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8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25" w:author="Thomas Erol Tavolara" w:date="2022-11-22T17:28:00Z">
            <w:rPr>
              <w:rFonts w:ascii="Palatino Linotype" w:hAnsi="Palatino Linotype"/>
              <w:sz w:val="18"/>
              <w:szCs w:val="18"/>
            </w:rPr>
          </w:rPrChange>
        </w:rPr>
        <w:t>C.;</w:t>
      </w:r>
      <w:r w:rsidRPr="009F451C">
        <w:rPr>
          <w:rFonts w:ascii="Palatino Linotype" w:hAnsi="Palatino Linotype"/>
          <w:i/>
          <w:sz w:val="18"/>
          <w:szCs w:val="18"/>
          <w:rPrChange w:id="48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27" w:author="Thomas Erol Tavolara" w:date="2022-11-22T17:28:00Z">
            <w:rPr>
              <w:rFonts w:ascii="Palatino Linotype" w:hAnsi="Palatino Linotype"/>
              <w:sz w:val="18"/>
              <w:szCs w:val="18"/>
            </w:rPr>
          </w:rPrChange>
        </w:rPr>
        <w:t>UK National Cancer Research Institute (NCRI) Cellular-Molecular Pathology (CM-Path) Quality Assurance Working Group;</w:t>
      </w:r>
      <w:r w:rsidRPr="009F451C">
        <w:rPr>
          <w:rFonts w:ascii="Palatino Linotype" w:hAnsi="Palatino Linotype"/>
          <w:i/>
          <w:sz w:val="18"/>
          <w:szCs w:val="18"/>
          <w:rPrChange w:id="48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29" w:author="Thomas Erol Tavolara" w:date="2022-11-22T17:28:00Z">
            <w:rPr>
              <w:rFonts w:ascii="Palatino Linotype" w:hAnsi="Palatino Linotype"/>
              <w:sz w:val="18"/>
              <w:szCs w:val="18"/>
            </w:rPr>
          </w:rPrChange>
        </w:rPr>
        <w:t>Driskell,</w:t>
      </w:r>
      <w:r w:rsidRPr="009F451C">
        <w:rPr>
          <w:rFonts w:ascii="Palatino Linotype" w:hAnsi="Palatino Linotype"/>
          <w:i/>
          <w:sz w:val="18"/>
          <w:szCs w:val="18"/>
          <w:rPrChange w:id="483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31" w:author="Thomas Erol Tavolara" w:date="2022-11-22T17:28:00Z">
            <w:rPr>
              <w:rFonts w:ascii="Palatino Linotype" w:hAnsi="Palatino Linotype"/>
              <w:sz w:val="18"/>
              <w:szCs w:val="18"/>
            </w:rPr>
          </w:rPrChange>
        </w:rPr>
        <w:t>O.J.</w:t>
      </w:r>
      <w:r w:rsidRPr="009F451C">
        <w:rPr>
          <w:rFonts w:ascii="Palatino Linotype" w:hAnsi="Palatino Linotype"/>
          <w:i/>
          <w:sz w:val="18"/>
          <w:szCs w:val="18"/>
          <w:rPrChange w:id="483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33" w:author="Thomas Erol Tavolara" w:date="2022-11-22T17:28:00Z">
            <w:rPr>
              <w:rFonts w:ascii="Palatino Linotype" w:hAnsi="Palatino Linotype"/>
              <w:sz w:val="18"/>
              <w:szCs w:val="18"/>
            </w:rPr>
          </w:rPrChange>
        </w:rPr>
        <w:t>The</w:t>
      </w:r>
      <w:r w:rsidRPr="009F451C">
        <w:rPr>
          <w:rFonts w:ascii="Palatino Linotype" w:hAnsi="Palatino Linotype"/>
          <w:i/>
          <w:sz w:val="18"/>
          <w:szCs w:val="18"/>
          <w:rPrChange w:id="483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35" w:author="Thomas Erol Tavolara" w:date="2022-11-22T17:28:00Z">
            <w:rPr>
              <w:rFonts w:ascii="Palatino Linotype" w:hAnsi="Palatino Linotype"/>
              <w:sz w:val="18"/>
              <w:szCs w:val="18"/>
            </w:rPr>
          </w:rPrChange>
        </w:rPr>
        <w:t>use</w:t>
      </w:r>
      <w:r w:rsidRPr="009F451C">
        <w:rPr>
          <w:rFonts w:ascii="Palatino Linotype" w:hAnsi="Palatino Linotype"/>
          <w:i/>
          <w:sz w:val="18"/>
          <w:szCs w:val="18"/>
          <w:rPrChange w:id="483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37" w:author="Thomas Erol Tavolara" w:date="2022-11-22T17:28:00Z">
            <w:rPr>
              <w:rFonts w:ascii="Palatino Linotype" w:hAnsi="Palatino Linotype"/>
              <w:sz w:val="18"/>
              <w:szCs w:val="18"/>
            </w:rPr>
          </w:rPrChange>
        </w:rPr>
        <w:t>of</w:t>
      </w:r>
      <w:r w:rsidRPr="009F451C">
        <w:rPr>
          <w:rFonts w:ascii="Palatino Linotype" w:hAnsi="Palatino Linotype"/>
          <w:i/>
          <w:sz w:val="18"/>
          <w:szCs w:val="18"/>
          <w:rPrChange w:id="483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39" w:author="Thomas Erol Tavolara" w:date="2022-11-22T17:28:00Z">
            <w:rPr>
              <w:rFonts w:ascii="Palatino Linotype" w:hAnsi="Palatino Linotype"/>
              <w:sz w:val="18"/>
              <w:szCs w:val="18"/>
            </w:rPr>
          </w:rPrChange>
        </w:rPr>
        <w:t>digital</w:t>
      </w:r>
      <w:r w:rsidRPr="009F451C">
        <w:rPr>
          <w:rFonts w:ascii="Palatino Linotype" w:hAnsi="Palatino Linotype"/>
          <w:i/>
          <w:sz w:val="18"/>
          <w:szCs w:val="18"/>
          <w:rPrChange w:id="484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41" w:author="Thomas Erol Tavolara" w:date="2022-11-22T17:28:00Z">
            <w:rPr>
              <w:rFonts w:ascii="Palatino Linotype" w:hAnsi="Palatino Linotype"/>
              <w:sz w:val="18"/>
              <w:szCs w:val="18"/>
            </w:rPr>
          </w:rPrChange>
        </w:rPr>
        <w:t>pathology</w:t>
      </w:r>
      <w:r w:rsidRPr="009F451C">
        <w:rPr>
          <w:rFonts w:ascii="Palatino Linotype" w:hAnsi="Palatino Linotype"/>
          <w:i/>
          <w:sz w:val="18"/>
          <w:szCs w:val="18"/>
          <w:rPrChange w:id="484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43"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484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45"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484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47" w:author="Thomas Erol Tavolara" w:date="2022-11-22T17:28:00Z">
            <w:rPr>
              <w:rFonts w:ascii="Palatino Linotype" w:hAnsi="Palatino Linotype"/>
              <w:sz w:val="18"/>
              <w:szCs w:val="18"/>
            </w:rPr>
          </w:rPrChange>
        </w:rPr>
        <w:t>analysis</w:t>
      </w:r>
      <w:r w:rsidRPr="009F451C">
        <w:rPr>
          <w:rFonts w:ascii="Palatino Linotype" w:hAnsi="Palatino Linotype"/>
          <w:i/>
          <w:sz w:val="18"/>
          <w:szCs w:val="18"/>
          <w:rPrChange w:id="484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49"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48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51" w:author="Thomas Erol Tavolara" w:date="2022-11-22T17:28:00Z">
            <w:rPr>
              <w:rFonts w:ascii="Palatino Linotype" w:hAnsi="Palatino Linotype"/>
              <w:sz w:val="18"/>
              <w:szCs w:val="18"/>
            </w:rPr>
          </w:rPrChange>
        </w:rPr>
        <w:t>clinical</w:t>
      </w:r>
      <w:r w:rsidRPr="009F451C">
        <w:rPr>
          <w:rFonts w:ascii="Palatino Linotype" w:hAnsi="Palatino Linotype"/>
          <w:i/>
          <w:sz w:val="18"/>
          <w:szCs w:val="18"/>
          <w:rPrChange w:id="48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53" w:author="Thomas Erol Tavolara" w:date="2022-11-22T17:28:00Z">
            <w:rPr>
              <w:rFonts w:ascii="Palatino Linotype" w:hAnsi="Palatino Linotype"/>
              <w:sz w:val="18"/>
              <w:szCs w:val="18"/>
            </w:rPr>
          </w:rPrChange>
        </w:rPr>
        <w:t>trials.</w:t>
      </w:r>
      <w:r w:rsidRPr="009F451C">
        <w:rPr>
          <w:rFonts w:ascii="Palatino Linotype" w:hAnsi="Palatino Linotype"/>
          <w:i/>
          <w:sz w:val="18"/>
          <w:szCs w:val="18"/>
          <w:rPrChange w:id="4854" w:author="Thomas Erol Tavolara" w:date="2022-11-22T17:28:00Z">
            <w:rPr>
              <w:rFonts w:ascii="Palatino Linotype" w:hAnsi="Palatino Linotype"/>
              <w:i/>
              <w:sz w:val="18"/>
              <w:szCs w:val="18"/>
            </w:rPr>
          </w:rPrChange>
        </w:rPr>
        <w:t xml:space="preserve"> J. </w:t>
      </w:r>
      <w:proofErr w:type="spellStart"/>
      <w:r w:rsidRPr="009F451C">
        <w:rPr>
          <w:rFonts w:ascii="Palatino Linotype" w:hAnsi="Palatino Linotype"/>
          <w:i/>
          <w:sz w:val="18"/>
          <w:szCs w:val="18"/>
          <w:rPrChange w:id="4855" w:author="Thomas Erol Tavolara" w:date="2022-11-22T17:28:00Z">
            <w:rPr>
              <w:rFonts w:ascii="Palatino Linotype" w:hAnsi="Palatino Linotype"/>
              <w:i/>
              <w:sz w:val="18"/>
              <w:szCs w:val="18"/>
            </w:rPr>
          </w:rPrChange>
        </w:rPr>
        <w:t>Pathol</w:t>
      </w:r>
      <w:proofErr w:type="spellEnd"/>
      <w:r w:rsidRPr="009F451C">
        <w:rPr>
          <w:rFonts w:ascii="Palatino Linotype" w:hAnsi="Palatino Linotype"/>
          <w:i/>
          <w:sz w:val="18"/>
          <w:szCs w:val="18"/>
          <w:rPrChange w:id="4856" w:author="Thomas Erol Tavolara" w:date="2022-11-22T17:28:00Z">
            <w:rPr>
              <w:rFonts w:ascii="Palatino Linotype" w:hAnsi="Palatino Linotype"/>
              <w:i/>
              <w:sz w:val="18"/>
              <w:szCs w:val="18"/>
            </w:rPr>
          </w:rPrChange>
        </w:rPr>
        <w:t xml:space="preserve">. Clin. Res. </w:t>
      </w:r>
      <w:r w:rsidRPr="009F451C">
        <w:rPr>
          <w:rFonts w:ascii="Palatino Linotype" w:hAnsi="Palatino Linotype"/>
          <w:b/>
          <w:sz w:val="18"/>
          <w:szCs w:val="18"/>
          <w:rPrChange w:id="4857" w:author="Thomas Erol Tavolara" w:date="2022-11-22T17:28:00Z">
            <w:rPr>
              <w:rFonts w:ascii="Palatino Linotype" w:hAnsi="Palatino Linotype"/>
              <w:b/>
              <w:sz w:val="18"/>
              <w:szCs w:val="18"/>
            </w:rPr>
          </w:rPrChange>
        </w:rPr>
        <w:t>2019</w:t>
      </w:r>
      <w:r w:rsidRPr="009F451C">
        <w:rPr>
          <w:rFonts w:ascii="Palatino Linotype" w:hAnsi="Palatino Linotype"/>
          <w:sz w:val="18"/>
          <w:szCs w:val="18"/>
          <w:rPrChange w:id="485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859" w:author="Thomas Erol Tavolara" w:date="2022-11-22T17:28:00Z">
            <w:rPr>
              <w:rFonts w:ascii="Palatino Linotype" w:hAnsi="Palatino Linotype"/>
              <w:i/>
              <w:sz w:val="18"/>
              <w:szCs w:val="18"/>
            </w:rPr>
          </w:rPrChange>
        </w:rPr>
        <w:t xml:space="preserve"> 5</w:t>
      </w:r>
      <w:r w:rsidRPr="009F451C">
        <w:rPr>
          <w:rFonts w:ascii="Palatino Linotype" w:hAnsi="Palatino Linotype"/>
          <w:sz w:val="18"/>
          <w:szCs w:val="18"/>
          <w:rPrChange w:id="486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8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62" w:author="Thomas Erol Tavolara" w:date="2022-11-22T17:28:00Z">
            <w:rPr>
              <w:rFonts w:ascii="Palatino Linotype" w:hAnsi="Palatino Linotype"/>
              <w:sz w:val="18"/>
              <w:szCs w:val="18"/>
            </w:rPr>
          </w:rPrChange>
        </w:rPr>
        <w:t>81–90.</w:t>
      </w:r>
    </w:p>
    <w:p w14:paraId="23218730"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4863"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4864" w:author="Thomas Erol Tavolara" w:date="2022-11-22T17:28:00Z">
            <w:rPr>
              <w:rFonts w:ascii="Palatino Linotype" w:hAnsi="Palatino Linotype"/>
              <w:sz w:val="18"/>
              <w:szCs w:val="18"/>
            </w:rPr>
          </w:rPrChange>
        </w:rPr>
        <w:t>Bera</w:t>
      </w:r>
      <w:proofErr w:type="spellEnd"/>
      <w:r w:rsidRPr="009F451C">
        <w:rPr>
          <w:rFonts w:ascii="Palatino Linotype" w:hAnsi="Palatino Linotype"/>
          <w:sz w:val="18"/>
          <w:szCs w:val="18"/>
          <w:rPrChange w:id="486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86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67" w:author="Thomas Erol Tavolara" w:date="2022-11-22T17:28:00Z">
            <w:rPr>
              <w:rFonts w:ascii="Palatino Linotype" w:hAnsi="Palatino Linotype"/>
              <w:sz w:val="18"/>
              <w:szCs w:val="18"/>
            </w:rPr>
          </w:rPrChange>
        </w:rPr>
        <w:t>K.;</w:t>
      </w:r>
      <w:r w:rsidRPr="009F451C">
        <w:rPr>
          <w:rFonts w:ascii="Palatino Linotype" w:hAnsi="Palatino Linotype"/>
          <w:i/>
          <w:sz w:val="18"/>
          <w:szCs w:val="18"/>
          <w:rPrChange w:id="4868"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869" w:author="Thomas Erol Tavolara" w:date="2022-11-22T17:28:00Z">
            <w:rPr>
              <w:rFonts w:ascii="Palatino Linotype" w:hAnsi="Palatino Linotype"/>
              <w:sz w:val="18"/>
              <w:szCs w:val="18"/>
            </w:rPr>
          </w:rPrChange>
        </w:rPr>
        <w:t>Schalper</w:t>
      </w:r>
      <w:proofErr w:type="spellEnd"/>
      <w:r w:rsidRPr="009F451C">
        <w:rPr>
          <w:rFonts w:ascii="Palatino Linotype" w:hAnsi="Palatino Linotype"/>
          <w:sz w:val="18"/>
          <w:szCs w:val="18"/>
          <w:rPrChange w:id="487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87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72" w:author="Thomas Erol Tavolara" w:date="2022-11-22T17:28:00Z">
            <w:rPr>
              <w:rFonts w:ascii="Palatino Linotype" w:hAnsi="Palatino Linotype"/>
              <w:sz w:val="18"/>
              <w:szCs w:val="18"/>
            </w:rPr>
          </w:rPrChange>
        </w:rPr>
        <w:t>K.A.;</w:t>
      </w:r>
      <w:r w:rsidRPr="009F451C">
        <w:rPr>
          <w:rFonts w:ascii="Palatino Linotype" w:hAnsi="Palatino Linotype"/>
          <w:i/>
          <w:sz w:val="18"/>
          <w:szCs w:val="18"/>
          <w:rPrChange w:id="4873"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874" w:author="Thomas Erol Tavolara" w:date="2022-11-22T17:28:00Z">
            <w:rPr>
              <w:rFonts w:ascii="Palatino Linotype" w:hAnsi="Palatino Linotype"/>
              <w:sz w:val="18"/>
              <w:szCs w:val="18"/>
            </w:rPr>
          </w:rPrChange>
        </w:rPr>
        <w:t>Rimm</w:t>
      </w:r>
      <w:proofErr w:type="spellEnd"/>
      <w:r w:rsidRPr="009F451C">
        <w:rPr>
          <w:rFonts w:ascii="Palatino Linotype" w:hAnsi="Palatino Linotype"/>
          <w:sz w:val="18"/>
          <w:szCs w:val="18"/>
          <w:rPrChange w:id="487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87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77" w:author="Thomas Erol Tavolara" w:date="2022-11-22T17:28:00Z">
            <w:rPr>
              <w:rFonts w:ascii="Palatino Linotype" w:hAnsi="Palatino Linotype"/>
              <w:sz w:val="18"/>
              <w:szCs w:val="18"/>
            </w:rPr>
          </w:rPrChange>
        </w:rPr>
        <w:t>D.L.;</w:t>
      </w:r>
      <w:r w:rsidRPr="009F451C">
        <w:rPr>
          <w:rFonts w:ascii="Palatino Linotype" w:hAnsi="Palatino Linotype"/>
          <w:i/>
          <w:sz w:val="18"/>
          <w:szCs w:val="18"/>
          <w:rPrChange w:id="4878"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879" w:author="Thomas Erol Tavolara" w:date="2022-11-22T17:28:00Z">
            <w:rPr>
              <w:rFonts w:ascii="Palatino Linotype" w:hAnsi="Palatino Linotype"/>
              <w:sz w:val="18"/>
              <w:szCs w:val="18"/>
            </w:rPr>
          </w:rPrChange>
        </w:rPr>
        <w:t>Velcheti</w:t>
      </w:r>
      <w:proofErr w:type="spellEnd"/>
      <w:r w:rsidRPr="009F451C">
        <w:rPr>
          <w:rFonts w:ascii="Palatino Linotype" w:hAnsi="Palatino Linotype"/>
          <w:sz w:val="18"/>
          <w:szCs w:val="18"/>
          <w:rPrChange w:id="488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88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82" w:author="Thomas Erol Tavolara" w:date="2022-11-22T17:28:00Z">
            <w:rPr>
              <w:rFonts w:ascii="Palatino Linotype" w:hAnsi="Palatino Linotype"/>
              <w:sz w:val="18"/>
              <w:szCs w:val="18"/>
            </w:rPr>
          </w:rPrChange>
        </w:rPr>
        <w:t>V.;</w:t>
      </w:r>
      <w:r w:rsidRPr="009F451C">
        <w:rPr>
          <w:rFonts w:ascii="Palatino Linotype" w:hAnsi="Palatino Linotype"/>
          <w:i/>
          <w:sz w:val="18"/>
          <w:szCs w:val="18"/>
          <w:rPrChange w:id="4883"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884" w:author="Thomas Erol Tavolara" w:date="2022-11-22T17:28:00Z">
            <w:rPr>
              <w:rFonts w:ascii="Palatino Linotype" w:hAnsi="Palatino Linotype"/>
              <w:sz w:val="18"/>
              <w:szCs w:val="18"/>
            </w:rPr>
          </w:rPrChange>
        </w:rPr>
        <w:t>Madabhushi</w:t>
      </w:r>
      <w:proofErr w:type="spellEnd"/>
      <w:r w:rsidRPr="009F451C">
        <w:rPr>
          <w:rFonts w:ascii="Palatino Linotype" w:hAnsi="Palatino Linotype"/>
          <w:sz w:val="18"/>
          <w:szCs w:val="18"/>
          <w:rPrChange w:id="488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88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87"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488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89" w:author="Thomas Erol Tavolara" w:date="2022-11-22T17:28:00Z">
            <w:rPr>
              <w:rFonts w:ascii="Palatino Linotype" w:hAnsi="Palatino Linotype"/>
              <w:sz w:val="18"/>
              <w:szCs w:val="18"/>
            </w:rPr>
          </w:rPrChange>
        </w:rPr>
        <w:t>Artificial</w:t>
      </w:r>
      <w:r w:rsidRPr="009F451C">
        <w:rPr>
          <w:rFonts w:ascii="Palatino Linotype" w:hAnsi="Palatino Linotype"/>
          <w:i/>
          <w:sz w:val="18"/>
          <w:szCs w:val="18"/>
          <w:rPrChange w:id="489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91" w:author="Thomas Erol Tavolara" w:date="2022-11-22T17:28:00Z">
            <w:rPr>
              <w:rFonts w:ascii="Palatino Linotype" w:hAnsi="Palatino Linotype"/>
              <w:sz w:val="18"/>
              <w:szCs w:val="18"/>
            </w:rPr>
          </w:rPrChange>
        </w:rPr>
        <w:t>intelligence</w:t>
      </w:r>
      <w:r w:rsidRPr="009F451C">
        <w:rPr>
          <w:rFonts w:ascii="Palatino Linotype" w:hAnsi="Palatino Linotype"/>
          <w:i/>
          <w:sz w:val="18"/>
          <w:szCs w:val="18"/>
          <w:rPrChange w:id="489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93"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489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95" w:author="Thomas Erol Tavolara" w:date="2022-11-22T17:28:00Z">
            <w:rPr>
              <w:rFonts w:ascii="Palatino Linotype" w:hAnsi="Palatino Linotype"/>
              <w:sz w:val="18"/>
              <w:szCs w:val="18"/>
            </w:rPr>
          </w:rPrChange>
        </w:rPr>
        <w:t>digital</w:t>
      </w:r>
      <w:r w:rsidRPr="009F451C">
        <w:rPr>
          <w:rFonts w:ascii="Palatino Linotype" w:hAnsi="Palatino Linotype"/>
          <w:i/>
          <w:sz w:val="18"/>
          <w:szCs w:val="18"/>
          <w:rPrChange w:id="489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97" w:author="Thomas Erol Tavolara" w:date="2022-11-22T17:28:00Z">
            <w:rPr>
              <w:rFonts w:ascii="Palatino Linotype" w:hAnsi="Palatino Linotype"/>
              <w:sz w:val="18"/>
              <w:szCs w:val="18"/>
            </w:rPr>
          </w:rPrChange>
        </w:rPr>
        <w:t>pathology—New</w:t>
      </w:r>
      <w:r w:rsidRPr="009F451C">
        <w:rPr>
          <w:rFonts w:ascii="Palatino Linotype" w:hAnsi="Palatino Linotype"/>
          <w:i/>
          <w:sz w:val="18"/>
          <w:szCs w:val="18"/>
          <w:rPrChange w:id="489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899" w:author="Thomas Erol Tavolara" w:date="2022-11-22T17:28:00Z">
            <w:rPr>
              <w:rFonts w:ascii="Palatino Linotype" w:hAnsi="Palatino Linotype"/>
              <w:sz w:val="18"/>
              <w:szCs w:val="18"/>
            </w:rPr>
          </w:rPrChange>
        </w:rPr>
        <w:t>tools</w:t>
      </w:r>
      <w:r w:rsidRPr="009F451C">
        <w:rPr>
          <w:rFonts w:ascii="Palatino Linotype" w:hAnsi="Palatino Linotype"/>
          <w:i/>
          <w:sz w:val="18"/>
          <w:szCs w:val="18"/>
          <w:rPrChange w:id="49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01"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49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03" w:author="Thomas Erol Tavolara" w:date="2022-11-22T17:28:00Z">
            <w:rPr>
              <w:rFonts w:ascii="Palatino Linotype" w:hAnsi="Palatino Linotype"/>
              <w:sz w:val="18"/>
              <w:szCs w:val="18"/>
            </w:rPr>
          </w:rPrChange>
        </w:rPr>
        <w:t>diagnosis</w:t>
      </w:r>
      <w:r w:rsidRPr="009F451C">
        <w:rPr>
          <w:rFonts w:ascii="Palatino Linotype" w:hAnsi="Palatino Linotype"/>
          <w:i/>
          <w:sz w:val="18"/>
          <w:szCs w:val="18"/>
          <w:rPrChange w:id="49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05"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49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07" w:author="Thomas Erol Tavolara" w:date="2022-11-22T17:28:00Z">
            <w:rPr>
              <w:rFonts w:ascii="Palatino Linotype" w:hAnsi="Palatino Linotype"/>
              <w:sz w:val="18"/>
              <w:szCs w:val="18"/>
            </w:rPr>
          </w:rPrChange>
        </w:rPr>
        <w:t>precision</w:t>
      </w:r>
      <w:r w:rsidRPr="009F451C">
        <w:rPr>
          <w:rFonts w:ascii="Palatino Linotype" w:hAnsi="Palatino Linotype"/>
          <w:i/>
          <w:sz w:val="18"/>
          <w:szCs w:val="18"/>
          <w:rPrChange w:id="49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09" w:author="Thomas Erol Tavolara" w:date="2022-11-22T17:28:00Z">
            <w:rPr>
              <w:rFonts w:ascii="Palatino Linotype" w:hAnsi="Palatino Linotype"/>
              <w:sz w:val="18"/>
              <w:szCs w:val="18"/>
            </w:rPr>
          </w:rPrChange>
        </w:rPr>
        <w:t>oncology.</w:t>
      </w:r>
      <w:r w:rsidRPr="009F451C">
        <w:rPr>
          <w:rFonts w:ascii="Palatino Linotype" w:hAnsi="Palatino Linotype"/>
          <w:i/>
          <w:sz w:val="18"/>
          <w:szCs w:val="18"/>
          <w:rPrChange w:id="4910" w:author="Thomas Erol Tavolara" w:date="2022-11-22T17:28:00Z">
            <w:rPr>
              <w:rFonts w:ascii="Palatino Linotype" w:hAnsi="Palatino Linotype"/>
              <w:i/>
              <w:sz w:val="18"/>
              <w:szCs w:val="18"/>
            </w:rPr>
          </w:rPrChange>
        </w:rPr>
        <w:t xml:space="preserve"> Nat. Rev. Clin. Oncol. </w:t>
      </w:r>
      <w:r w:rsidRPr="009F451C">
        <w:rPr>
          <w:rFonts w:ascii="Palatino Linotype" w:hAnsi="Palatino Linotype"/>
          <w:b/>
          <w:sz w:val="18"/>
          <w:szCs w:val="18"/>
          <w:rPrChange w:id="4911" w:author="Thomas Erol Tavolara" w:date="2022-11-22T17:28:00Z">
            <w:rPr>
              <w:rFonts w:ascii="Palatino Linotype" w:hAnsi="Palatino Linotype"/>
              <w:b/>
              <w:sz w:val="18"/>
              <w:szCs w:val="18"/>
            </w:rPr>
          </w:rPrChange>
        </w:rPr>
        <w:t>2019</w:t>
      </w:r>
      <w:r w:rsidRPr="009F451C">
        <w:rPr>
          <w:rFonts w:ascii="Palatino Linotype" w:hAnsi="Palatino Linotype"/>
          <w:sz w:val="18"/>
          <w:szCs w:val="18"/>
          <w:rPrChange w:id="491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913" w:author="Thomas Erol Tavolara" w:date="2022-11-22T17:28:00Z">
            <w:rPr>
              <w:rFonts w:ascii="Palatino Linotype" w:hAnsi="Palatino Linotype"/>
              <w:i/>
              <w:sz w:val="18"/>
              <w:szCs w:val="18"/>
            </w:rPr>
          </w:rPrChange>
        </w:rPr>
        <w:t xml:space="preserve"> 16</w:t>
      </w:r>
      <w:r w:rsidRPr="009F451C">
        <w:rPr>
          <w:rFonts w:ascii="Palatino Linotype" w:hAnsi="Palatino Linotype"/>
          <w:sz w:val="18"/>
          <w:szCs w:val="18"/>
          <w:rPrChange w:id="491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91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16" w:author="Thomas Erol Tavolara" w:date="2022-11-22T17:28:00Z">
            <w:rPr>
              <w:rFonts w:ascii="Palatino Linotype" w:hAnsi="Palatino Linotype"/>
              <w:sz w:val="18"/>
              <w:szCs w:val="18"/>
            </w:rPr>
          </w:rPrChange>
        </w:rPr>
        <w:t>703–715.</w:t>
      </w:r>
    </w:p>
    <w:p w14:paraId="584BF648"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4917"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4918" w:author="Thomas Erol Tavolara" w:date="2022-11-22T17:28:00Z">
            <w:rPr>
              <w:rFonts w:ascii="Palatino Linotype" w:hAnsi="Palatino Linotype"/>
              <w:sz w:val="18"/>
              <w:szCs w:val="18"/>
            </w:rPr>
          </w:rPrChange>
        </w:rPr>
        <w:t>Tellez,</w:t>
      </w:r>
      <w:r w:rsidRPr="009F451C">
        <w:rPr>
          <w:rFonts w:ascii="Palatino Linotype" w:hAnsi="Palatino Linotype"/>
          <w:i/>
          <w:sz w:val="18"/>
          <w:szCs w:val="18"/>
          <w:rPrChange w:id="491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20"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492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922" w:author="Thomas Erol Tavolara" w:date="2022-11-22T17:28:00Z">
            <w:rPr>
              <w:rFonts w:ascii="Palatino Linotype" w:hAnsi="Palatino Linotype"/>
              <w:sz w:val="18"/>
              <w:szCs w:val="18"/>
            </w:rPr>
          </w:rPrChange>
        </w:rPr>
        <w:t>Höppener</w:t>
      </w:r>
      <w:proofErr w:type="spellEnd"/>
      <w:r w:rsidRPr="009F451C">
        <w:rPr>
          <w:rFonts w:ascii="Palatino Linotype" w:hAnsi="Palatino Linotype"/>
          <w:sz w:val="18"/>
          <w:szCs w:val="18"/>
          <w:rPrChange w:id="492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9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25"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49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27" w:author="Thomas Erol Tavolara" w:date="2022-11-22T17:28:00Z">
            <w:rPr>
              <w:rFonts w:ascii="Palatino Linotype" w:hAnsi="Palatino Linotype"/>
              <w:sz w:val="18"/>
              <w:szCs w:val="18"/>
            </w:rPr>
          </w:rPrChange>
        </w:rPr>
        <w:t>Verhoef,</w:t>
      </w:r>
      <w:r w:rsidRPr="009F451C">
        <w:rPr>
          <w:rFonts w:ascii="Palatino Linotype" w:hAnsi="Palatino Linotype"/>
          <w:i/>
          <w:sz w:val="18"/>
          <w:szCs w:val="18"/>
          <w:rPrChange w:id="49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29" w:author="Thomas Erol Tavolara" w:date="2022-11-22T17:28:00Z">
            <w:rPr>
              <w:rFonts w:ascii="Palatino Linotype" w:hAnsi="Palatino Linotype"/>
              <w:sz w:val="18"/>
              <w:szCs w:val="18"/>
            </w:rPr>
          </w:rPrChange>
        </w:rPr>
        <w:t>C.;</w:t>
      </w:r>
      <w:r w:rsidRPr="009F451C">
        <w:rPr>
          <w:rFonts w:ascii="Palatino Linotype" w:hAnsi="Palatino Linotype"/>
          <w:i/>
          <w:sz w:val="18"/>
          <w:szCs w:val="18"/>
          <w:rPrChange w:id="493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931" w:author="Thomas Erol Tavolara" w:date="2022-11-22T17:28:00Z">
            <w:rPr>
              <w:rFonts w:ascii="Palatino Linotype" w:hAnsi="Palatino Linotype"/>
              <w:sz w:val="18"/>
              <w:szCs w:val="18"/>
            </w:rPr>
          </w:rPrChange>
        </w:rPr>
        <w:t>Grünhagen</w:t>
      </w:r>
      <w:proofErr w:type="spellEnd"/>
      <w:r w:rsidRPr="009F451C">
        <w:rPr>
          <w:rFonts w:ascii="Palatino Linotype" w:hAnsi="Palatino Linotype"/>
          <w:sz w:val="18"/>
          <w:szCs w:val="18"/>
          <w:rPrChange w:id="493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9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34"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493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36" w:author="Thomas Erol Tavolara" w:date="2022-11-22T17:28:00Z">
            <w:rPr>
              <w:rFonts w:ascii="Palatino Linotype" w:hAnsi="Palatino Linotype"/>
              <w:sz w:val="18"/>
              <w:szCs w:val="18"/>
            </w:rPr>
          </w:rPrChange>
        </w:rPr>
        <w:t>Nierop,</w:t>
      </w:r>
      <w:r w:rsidRPr="009F451C">
        <w:rPr>
          <w:rFonts w:ascii="Palatino Linotype" w:hAnsi="Palatino Linotype"/>
          <w:i/>
          <w:sz w:val="18"/>
          <w:szCs w:val="18"/>
          <w:rPrChange w:id="493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38" w:author="Thomas Erol Tavolara" w:date="2022-11-22T17:28:00Z">
            <w:rPr>
              <w:rFonts w:ascii="Palatino Linotype" w:hAnsi="Palatino Linotype"/>
              <w:sz w:val="18"/>
              <w:szCs w:val="18"/>
            </w:rPr>
          </w:rPrChange>
        </w:rPr>
        <w:t>P.;</w:t>
      </w:r>
      <w:r w:rsidRPr="009F451C">
        <w:rPr>
          <w:rFonts w:ascii="Palatino Linotype" w:hAnsi="Palatino Linotype"/>
          <w:i/>
          <w:sz w:val="18"/>
          <w:szCs w:val="18"/>
          <w:rPrChange w:id="493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940" w:author="Thomas Erol Tavolara" w:date="2022-11-22T17:28:00Z">
            <w:rPr>
              <w:rFonts w:ascii="Palatino Linotype" w:hAnsi="Palatino Linotype"/>
              <w:sz w:val="18"/>
              <w:szCs w:val="18"/>
            </w:rPr>
          </w:rPrChange>
        </w:rPr>
        <w:t>Drozdzal</w:t>
      </w:r>
      <w:proofErr w:type="spellEnd"/>
      <w:r w:rsidRPr="009F451C">
        <w:rPr>
          <w:rFonts w:ascii="Palatino Linotype" w:hAnsi="Palatino Linotype"/>
          <w:sz w:val="18"/>
          <w:szCs w:val="18"/>
          <w:rPrChange w:id="494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94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43"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494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945" w:author="Thomas Erol Tavolara" w:date="2022-11-22T17:28:00Z">
            <w:rPr>
              <w:rFonts w:ascii="Palatino Linotype" w:hAnsi="Palatino Linotype"/>
              <w:sz w:val="18"/>
              <w:szCs w:val="18"/>
            </w:rPr>
          </w:rPrChange>
        </w:rPr>
        <w:t>Laak</w:t>
      </w:r>
      <w:proofErr w:type="spellEnd"/>
      <w:r w:rsidRPr="009F451C">
        <w:rPr>
          <w:rFonts w:ascii="Palatino Linotype" w:hAnsi="Palatino Linotype"/>
          <w:sz w:val="18"/>
          <w:szCs w:val="18"/>
          <w:rPrChange w:id="494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94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48"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494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4950" w:author="Thomas Erol Tavolara" w:date="2022-11-22T17:28:00Z">
            <w:rPr>
              <w:rFonts w:ascii="Palatino Linotype" w:hAnsi="Palatino Linotype"/>
              <w:sz w:val="18"/>
              <w:szCs w:val="18"/>
            </w:rPr>
          </w:rPrChange>
        </w:rPr>
        <w:t>Ciompi</w:t>
      </w:r>
      <w:proofErr w:type="spellEnd"/>
      <w:r w:rsidRPr="009F451C">
        <w:rPr>
          <w:rFonts w:ascii="Palatino Linotype" w:hAnsi="Palatino Linotype"/>
          <w:sz w:val="18"/>
          <w:szCs w:val="18"/>
          <w:rPrChange w:id="495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9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53"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495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55" w:author="Thomas Erol Tavolara" w:date="2022-11-22T17:28:00Z">
            <w:rPr>
              <w:rFonts w:ascii="Palatino Linotype" w:hAnsi="Palatino Linotype"/>
              <w:sz w:val="18"/>
              <w:szCs w:val="18"/>
            </w:rPr>
          </w:rPrChange>
        </w:rPr>
        <w:t>Extending</w:t>
      </w:r>
      <w:r w:rsidRPr="009F451C">
        <w:rPr>
          <w:rFonts w:ascii="Palatino Linotype" w:hAnsi="Palatino Linotype"/>
          <w:i/>
          <w:sz w:val="18"/>
          <w:szCs w:val="18"/>
          <w:rPrChange w:id="495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57" w:author="Thomas Erol Tavolara" w:date="2022-11-22T17:28:00Z">
            <w:rPr>
              <w:rFonts w:ascii="Palatino Linotype" w:hAnsi="Palatino Linotype"/>
              <w:sz w:val="18"/>
              <w:szCs w:val="18"/>
            </w:rPr>
          </w:rPrChange>
        </w:rPr>
        <w:t>unsupervised</w:t>
      </w:r>
      <w:r w:rsidRPr="009F451C">
        <w:rPr>
          <w:rFonts w:ascii="Palatino Linotype" w:hAnsi="Palatino Linotype"/>
          <w:i/>
          <w:sz w:val="18"/>
          <w:szCs w:val="18"/>
          <w:rPrChange w:id="495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59" w:author="Thomas Erol Tavolara" w:date="2022-11-22T17:28:00Z">
            <w:rPr>
              <w:rFonts w:ascii="Palatino Linotype" w:hAnsi="Palatino Linotype"/>
              <w:sz w:val="18"/>
              <w:szCs w:val="18"/>
            </w:rPr>
          </w:rPrChange>
        </w:rPr>
        <w:t>neural</w:t>
      </w:r>
      <w:r w:rsidRPr="009F451C">
        <w:rPr>
          <w:rFonts w:ascii="Palatino Linotype" w:hAnsi="Palatino Linotype"/>
          <w:i/>
          <w:sz w:val="18"/>
          <w:szCs w:val="18"/>
          <w:rPrChange w:id="496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61"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496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63" w:author="Thomas Erol Tavolara" w:date="2022-11-22T17:28:00Z">
            <w:rPr>
              <w:rFonts w:ascii="Palatino Linotype" w:hAnsi="Palatino Linotype"/>
              <w:sz w:val="18"/>
              <w:szCs w:val="18"/>
            </w:rPr>
          </w:rPrChange>
        </w:rPr>
        <w:t>compression</w:t>
      </w:r>
      <w:r w:rsidRPr="009F451C">
        <w:rPr>
          <w:rFonts w:ascii="Palatino Linotype" w:hAnsi="Palatino Linotype"/>
          <w:i/>
          <w:sz w:val="18"/>
          <w:szCs w:val="18"/>
          <w:rPrChange w:id="496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65" w:author="Thomas Erol Tavolara" w:date="2022-11-22T17:28:00Z">
            <w:rPr>
              <w:rFonts w:ascii="Palatino Linotype" w:hAnsi="Palatino Linotype"/>
              <w:sz w:val="18"/>
              <w:szCs w:val="18"/>
            </w:rPr>
          </w:rPrChange>
        </w:rPr>
        <w:t>with</w:t>
      </w:r>
      <w:r w:rsidRPr="009F451C">
        <w:rPr>
          <w:rFonts w:ascii="Palatino Linotype" w:hAnsi="Palatino Linotype"/>
          <w:i/>
          <w:sz w:val="18"/>
          <w:szCs w:val="18"/>
          <w:rPrChange w:id="496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67" w:author="Thomas Erol Tavolara" w:date="2022-11-22T17:28:00Z">
            <w:rPr>
              <w:rFonts w:ascii="Palatino Linotype" w:hAnsi="Palatino Linotype"/>
              <w:sz w:val="18"/>
              <w:szCs w:val="18"/>
            </w:rPr>
          </w:rPrChange>
        </w:rPr>
        <w:t>supervised</w:t>
      </w:r>
      <w:r w:rsidRPr="009F451C">
        <w:rPr>
          <w:rFonts w:ascii="Palatino Linotype" w:hAnsi="Palatino Linotype"/>
          <w:i/>
          <w:sz w:val="18"/>
          <w:szCs w:val="18"/>
          <w:rPrChange w:id="49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69" w:author="Thomas Erol Tavolara" w:date="2022-11-22T17:28:00Z">
            <w:rPr>
              <w:rFonts w:ascii="Palatino Linotype" w:hAnsi="Palatino Linotype"/>
              <w:sz w:val="18"/>
              <w:szCs w:val="18"/>
            </w:rPr>
          </w:rPrChange>
        </w:rPr>
        <w:t>multitask</w:t>
      </w:r>
      <w:r w:rsidRPr="009F451C">
        <w:rPr>
          <w:rFonts w:ascii="Palatino Linotype" w:hAnsi="Palatino Linotype"/>
          <w:i/>
          <w:sz w:val="18"/>
          <w:szCs w:val="18"/>
          <w:rPrChange w:id="49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71"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4972"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4973"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497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975"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497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977"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497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979"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498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4981" w:author="Thomas Erol Tavolara" w:date="2022-11-22T17:28:00Z">
            <w:rPr>
              <w:rFonts w:ascii="Palatino Linotype" w:hAnsi="Palatino Linotype"/>
              <w:noProof/>
              <w:sz w:val="18"/>
              <w:szCs w:val="18"/>
            </w:rPr>
          </w:rPrChange>
        </w:rPr>
        <w:t>PMLR,</w:t>
      </w:r>
      <w:r w:rsidRPr="009F451C">
        <w:rPr>
          <w:rFonts w:ascii="Palatino Linotype" w:hAnsi="Palatino Linotype"/>
          <w:i/>
          <w:noProof/>
          <w:sz w:val="18"/>
          <w:szCs w:val="18"/>
          <w:rPrChange w:id="4982" w:author="Thomas Erol Tavolara" w:date="2022-11-22T17:28:00Z">
            <w:rPr>
              <w:rFonts w:ascii="Palatino Linotype" w:hAnsi="Palatino Linotype"/>
              <w:i/>
              <w:noProof/>
              <w:sz w:val="18"/>
              <w:szCs w:val="18"/>
            </w:rPr>
          </w:rPrChange>
        </w:rPr>
        <w:t xml:space="preserve"> </w:t>
      </w:r>
      <w:r w:rsidRPr="009F451C">
        <w:rPr>
          <w:rFonts w:ascii="Palatino Linotype" w:hAnsi="Palatino Linotype"/>
          <w:iCs/>
          <w:noProof/>
          <w:sz w:val="18"/>
          <w:szCs w:val="18"/>
          <w:rPrChange w:id="4983" w:author="Thomas Erol Tavolara" w:date="2022-11-22T17:28:00Z">
            <w:rPr>
              <w:rFonts w:ascii="Palatino Linotype" w:hAnsi="Palatino Linotype"/>
              <w:iCs/>
              <w:noProof/>
              <w:sz w:val="18"/>
              <w:szCs w:val="18"/>
              <w:highlight w:val="yellow"/>
            </w:rPr>
          </w:rPrChange>
        </w:rPr>
        <w:t xml:space="preserve">Virtual, </w:t>
      </w:r>
      <w:r w:rsidRPr="009F451C">
        <w:rPr>
          <w:rFonts w:ascii="Palatino Linotype" w:hAnsi="Palatino Linotype"/>
          <w:noProof/>
          <w:sz w:val="18"/>
          <w:szCs w:val="18"/>
          <w:rPrChange w:id="4984" w:author="Thomas Erol Tavolara" w:date="2022-11-22T17:28:00Z">
            <w:rPr>
              <w:rFonts w:ascii="Palatino Linotype" w:hAnsi="Palatino Linotype"/>
              <w:noProof/>
              <w:sz w:val="18"/>
              <w:szCs w:val="18"/>
              <w:highlight w:val="yellow"/>
            </w:rPr>
          </w:rPrChange>
        </w:rPr>
        <w:t>26–28 August 2020</w:t>
      </w:r>
      <w:r w:rsidRPr="009F451C">
        <w:rPr>
          <w:rFonts w:ascii="Palatino Linotype" w:hAnsi="Palatino Linotype"/>
          <w:sz w:val="18"/>
          <w:szCs w:val="18"/>
          <w:rPrChange w:id="498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498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87" w:author="Thomas Erol Tavolara" w:date="2022-11-22T17:28:00Z">
            <w:rPr>
              <w:rFonts w:ascii="Palatino Linotype" w:hAnsi="Palatino Linotype"/>
              <w:sz w:val="18"/>
              <w:szCs w:val="18"/>
            </w:rPr>
          </w:rPrChange>
        </w:rPr>
        <w:t>pp.</w:t>
      </w:r>
      <w:r w:rsidRPr="009F451C">
        <w:rPr>
          <w:rFonts w:ascii="Palatino Linotype" w:hAnsi="Palatino Linotype"/>
          <w:i/>
          <w:sz w:val="18"/>
          <w:szCs w:val="18"/>
          <w:rPrChange w:id="498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89" w:author="Thomas Erol Tavolara" w:date="2022-11-22T17:28:00Z">
            <w:rPr>
              <w:rFonts w:ascii="Palatino Linotype" w:hAnsi="Palatino Linotype"/>
              <w:sz w:val="18"/>
              <w:szCs w:val="18"/>
            </w:rPr>
          </w:rPrChange>
        </w:rPr>
        <w:t>770–783.</w:t>
      </w:r>
    </w:p>
    <w:p w14:paraId="75340AAF"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4990"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4991" w:author="Thomas Erol Tavolara" w:date="2022-11-22T17:28:00Z">
            <w:rPr>
              <w:rFonts w:ascii="Palatino Linotype" w:hAnsi="Palatino Linotype"/>
              <w:sz w:val="18"/>
              <w:szCs w:val="18"/>
            </w:rPr>
          </w:rPrChange>
        </w:rPr>
        <w:t>Lu,</w:t>
      </w:r>
      <w:r w:rsidRPr="009F451C">
        <w:rPr>
          <w:rFonts w:ascii="Palatino Linotype" w:hAnsi="Palatino Linotype"/>
          <w:i/>
          <w:sz w:val="18"/>
          <w:szCs w:val="18"/>
          <w:rPrChange w:id="499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93" w:author="Thomas Erol Tavolara" w:date="2022-11-22T17:28:00Z">
            <w:rPr>
              <w:rFonts w:ascii="Palatino Linotype" w:hAnsi="Palatino Linotype"/>
              <w:sz w:val="18"/>
              <w:szCs w:val="18"/>
            </w:rPr>
          </w:rPrChange>
        </w:rPr>
        <w:t>W.;</w:t>
      </w:r>
      <w:r w:rsidRPr="009F451C">
        <w:rPr>
          <w:rFonts w:ascii="Palatino Linotype" w:hAnsi="Palatino Linotype"/>
          <w:i/>
          <w:sz w:val="18"/>
          <w:szCs w:val="18"/>
          <w:rPrChange w:id="499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95" w:author="Thomas Erol Tavolara" w:date="2022-11-22T17:28:00Z">
            <w:rPr>
              <w:rFonts w:ascii="Palatino Linotype" w:hAnsi="Palatino Linotype"/>
              <w:sz w:val="18"/>
              <w:szCs w:val="18"/>
            </w:rPr>
          </w:rPrChange>
        </w:rPr>
        <w:t>Graham,</w:t>
      </w:r>
      <w:r w:rsidRPr="009F451C">
        <w:rPr>
          <w:rFonts w:ascii="Palatino Linotype" w:hAnsi="Palatino Linotype"/>
          <w:i/>
          <w:sz w:val="18"/>
          <w:szCs w:val="18"/>
          <w:rPrChange w:id="499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97"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499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4999" w:author="Thomas Erol Tavolara" w:date="2022-11-22T17:28:00Z">
            <w:rPr>
              <w:rFonts w:ascii="Palatino Linotype" w:hAnsi="Palatino Linotype"/>
              <w:sz w:val="18"/>
              <w:szCs w:val="18"/>
            </w:rPr>
          </w:rPrChange>
        </w:rPr>
        <w:t>Bilal,</w:t>
      </w:r>
      <w:r w:rsidRPr="009F451C">
        <w:rPr>
          <w:rFonts w:ascii="Palatino Linotype" w:hAnsi="Palatino Linotype"/>
          <w:i/>
          <w:sz w:val="18"/>
          <w:szCs w:val="18"/>
          <w:rPrChange w:id="50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01"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50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03" w:author="Thomas Erol Tavolara" w:date="2022-11-22T17:28:00Z">
            <w:rPr>
              <w:rFonts w:ascii="Palatino Linotype" w:hAnsi="Palatino Linotype"/>
              <w:sz w:val="18"/>
              <w:szCs w:val="18"/>
            </w:rPr>
          </w:rPrChange>
        </w:rPr>
        <w:t>Rajpoot,</w:t>
      </w:r>
      <w:r w:rsidRPr="009F451C">
        <w:rPr>
          <w:rFonts w:ascii="Palatino Linotype" w:hAnsi="Palatino Linotype"/>
          <w:i/>
          <w:sz w:val="18"/>
          <w:szCs w:val="18"/>
          <w:rPrChange w:id="50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05" w:author="Thomas Erol Tavolara" w:date="2022-11-22T17:28:00Z">
            <w:rPr>
              <w:rFonts w:ascii="Palatino Linotype" w:hAnsi="Palatino Linotype"/>
              <w:sz w:val="18"/>
              <w:szCs w:val="18"/>
            </w:rPr>
          </w:rPrChange>
        </w:rPr>
        <w:t>N.;</w:t>
      </w:r>
      <w:r w:rsidRPr="009F451C">
        <w:rPr>
          <w:rFonts w:ascii="Palatino Linotype" w:hAnsi="Palatino Linotype"/>
          <w:i/>
          <w:sz w:val="18"/>
          <w:szCs w:val="18"/>
          <w:rPrChange w:id="50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07" w:author="Thomas Erol Tavolara" w:date="2022-11-22T17:28:00Z">
            <w:rPr>
              <w:rFonts w:ascii="Palatino Linotype" w:hAnsi="Palatino Linotype"/>
              <w:sz w:val="18"/>
              <w:szCs w:val="18"/>
            </w:rPr>
          </w:rPrChange>
        </w:rPr>
        <w:t>Minhas,</w:t>
      </w:r>
      <w:r w:rsidRPr="009F451C">
        <w:rPr>
          <w:rFonts w:ascii="Palatino Linotype" w:hAnsi="Palatino Linotype"/>
          <w:i/>
          <w:sz w:val="18"/>
          <w:szCs w:val="18"/>
          <w:rPrChange w:id="50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09"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50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11" w:author="Thomas Erol Tavolara" w:date="2022-11-22T17:28:00Z">
            <w:rPr>
              <w:rFonts w:ascii="Palatino Linotype" w:hAnsi="Palatino Linotype"/>
              <w:sz w:val="18"/>
              <w:szCs w:val="18"/>
            </w:rPr>
          </w:rPrChange>
        </w:rPr>
        <w:t>Capturing</w:t>
      </w:r>
      <w:r w:rsidRPr="009F451C">
        <w:rPr>
          <w:rFonts w:ascii="Palatino Linotype" w:hAnsi="Palatino Linotype"/>
          <w:i/>
          <w:sz w:val="18"/>
          <w:szCs w:val="18"/>
          <w:rPrChange w:id="50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13" w:author="Thomas Erol Tavolara" w:date="2022-11-22T17:28:00Z">
            <w:rPr>
              <w:rFonts w:ascii="Palatino Linotype" w:hAnsi="Palatino Linotype"/>
              <w:sz w:val="18"/>
              <w:szCs w:val="18"/>
            </w:rPr>
          </w:rPrChange>
        </w:rPr>
        <w:t>cellular</w:t>
      </w:r>
      <w:r w:rsidRPr="009F451C">
        <w:rPr>
          <w:rFonts w:ascii="Palatino Linotype" w:hAnsi="Palatino Linotype"/>
          <w:i/>
          <w:sz w:val="18"/>
          <w:szCs w:val="18"/>
          <w:rPrChange w:id="501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15" w:author="Thomas Erol Tavolara" w:date="2022-11-22T17:28:00Z">
            <w:rPr>
              <w:rFonts w:ascii="Palatino Linotype" w:hAnsi="Palatino Linotype"/>
              <w:sz w:val="18"/>
              <w:szCs w:val="18"/>
            </w:rPr>
          </w:rPrChange>
        </w:rPr>
        <w:t>topology</w:t>
      </w:r>
      <w:r w:rsidRPr="009F451C">
        <w:rPr>
          <w:rFonts w:ascii="Palatino Linotype" w:hAnsi="Palatino Linotype"/>
          <w:i/>
          <w:sz w:val="18"/>
          <w:szCs w:val="18"/>
          <w:rPrChange w:id="50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17"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501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19" w:author="Thomas Erol Tavolara" w:date="2022-11-22T17:28:00Z">
            <w:rPr>
              <w:rFonts w:ascii="Palatino Linotype" w:hAnsi="Palatino Linotype"/>
              <w:sz w:val="18"/>
              <w:szCs w:val="18"/>
            </w:rPr>
          </w:rPrChange>
        </w:rPr>
        <w:t>multi-gigapixel</w:t>
      </w:r>
      <w:r w:rsidRPr="009F451C">
        <w:rPr>
          <w:rFonts w:ascii="Palatino Linotype" w:hAnsi="Palatino Linotype"/>
          <w:i/>
          <w:sz w:val="18"/>
          <w:szCs w:val="18"/>
          <w:rPrChange w:id="50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21" w:author="Thomas Erol Tavolara" w:date="2022-11-22T17:28:00Z">
            <w:rPr>
              <w:rFonts w:ascii="Palatino Linotype" w:hAnsi="Palatino Linotype"/>
              <w:sz w:val="18"/>
              <w:szCs w:val="18"/>
            </w:rPr>
          </w:rPrChange>
        </w:rPr>
        <w:t>pathology</w:t>
      </w:r>
      <w:r w:rsidRPr="009F451C">
        <w:rPr>
          <w:rFonts w:ascii="Palatino Linotype" w:hAnsi="Palatino Linotype"/>
          <w:i/>
          <w:sz w:val="18"/>
          <w:szCs w:val="18"/>
          <w:rPrChange w:id="502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23"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5024"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5025"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50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27"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50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29"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503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31"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503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33"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503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35"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503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37"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503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39" w:author="Thomas Erol Tavolara" w:date="2022-11-22T17:28:00Z">
            <w:rPr>
              <w:rFonts w:ascii="Palatino Linotype" w:hAnsi="Palatino Linotype"/>
              <w:noProof/>
              <w:sz w:val="18"/>
              <w:szCs w:val="18"/>
            </w:rPr>
          </w:rPrChange>
        </w:rPr>
        <w:t>IEEE/CVF</w:t>
      </w:r>
      <w:r w:rsidRPr="009F451C">
        <w:rPr>
          <w:rFonts w:ascii="Palatino Linotype" w:hAnsi="Palatino Linotype"/>
          <w:i/>
          <w:noProof/>
          <w:sz w:val="18"/>
          <w:szCs w:val="18"/>
          <w:rPrChange w:id="504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41"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504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43"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504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45"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504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47"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504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49"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505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51"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505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53" w:author="Thomas Erol Tavolara" w:date="2022-11-22T17:28:00Z">
            <w:rPr>
              <w:rFonts w:ascii="Palatino Linotype" w:hAnsi="Palatino Linotype"/>
              <w:noProof/>
              <w:sz w:val="18"/>
              <w:szCs w:val="18"/>
            </w:rPr>
          </w:rPrChange>
        </w:rPr>
        <w:t>Recognition</w:t>
      </w:r>
      <w:r w:rsidRPr="009F451C">
        <w:rPr>
          <w:rFonts w:ascii="Palatino Linotype" w:hAnsi="Palatino Linotype"/>
          <w:i/>
          <w:noProof/>
          <w:sz w:val="18"/>
          <w:szCs w:val="18"/>
          <w:rPrChange w:id="505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55" w:author="Thomas Erol Tavolara" w:date="2022-11-22T17:28:00Z">
            <w:rPr>
              <w:rFonts w:ascii="Palatino Linotype" w:hAnsi="Palatino Linotype"/>
              <w:noProof/>
              <w:sz w:val="18"/>
              <w:szCs w:val="18"/>
            </w:rPr>
          </w:rPrChange>
        </w:rPr>
        <w:t>Workshops</w:t>
      </w:r>
      <w:r w:rsidRPr="009F451C">
        <w:rPr>
          <w:rFonts w:ascii="Palatino Linotype" w:hAnsi="Palatino Linotype"/>
          <w:noProof/>
          <w:sz w:val="18"/>
          <w:szCs w:val="18"/>
          <w:rPrChange w:id="5056" w:author="Thomas Erol Tavolara" w:date="2022-11-22T17:28:00Z">
            <w:rPr>
              <w:rFonts w:ascii="Palatino Linotype" w:hAnsi="Palatino Linotype"/>
              <w:noProof/>
              <w:sz w:val="18"/>
              <w:szCs w:val="18"/>
              <w:highlight w:val="yellow"/>
            </w:rPr>
          </w:rPrChange>
        </w:rPr>
        <w:t>,</w:t>
      </w:r>
      <w:r w:rsidRPr="009F451C">
        <w:rPr>
          <w:rFonts w:ascii="Palatino Linotype" w:hAnsi="Palatino Linotype"/>
          <w:i/>
          <w:noProof/>
          <w:sz w:val="18"/>
          <w:szCs w:val="18"/>
          <w:rPrChange w:id="5057"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iCs/>
          <w:noProof/>
          <w:sz w:val="18"/>
          <w:szCs w:val="18"/>
          <w:rPrChange w:id="5058" w:author="Thomas Erol Tavolara" w:date="2022-11-22T17:28:00Z">
            <w:rPr>
              <w:rFonts w:ascii="Palatino Linotype" w:hAnsi="Palatino Linotype"/>
              <w:iCs/>
              <w:noProof/>
              <w:sz w:val="18"/>
              <w:szCs w:val="18"/>
              <w:highlight w:val="yellow"/>
            </w:rPr>
          </w:rPrChange>
        </w:rPr>
        <w:t>Seattle, DC, USA,</w:t>
      </w:r>
      <w:r w:rsidRPr="009F451C">
        <w:rPr>
          <w:rFonts w:ascii="Palatino Linotype" w:hAnsi="Palatino Linotype"/>
          <w:i/>
          <w:noProof/>
          <w:sz w:val="18"/>
          <w:szCs w:val="18"/>
          <w:rPrChange w:id="5059"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5060" w:author="Thomas Erol Tavolara" w:date="2022-11-22T17:28:00Z">
            <w:rPr>
              <w:rFonts w:ascii="Palatino Linotype" w:hAnsi="Palatino Linotype"/>
              <w:noProof/>
              <w:sz w:val="18"/>
              <w:szCs w:val="18"/>
              <w:highlight w:val="yellow"/>
            </w:rPr>
          </w:rPrChange>
        </w:rPr>
        <w:t>4–19 June 2020</w:t>
      </w:r>
      <w:r w:rsidRPr="009F451C">
        <w:rPr>
          <w:rFonts w:ascii="Palatino Linotype" w:hAnsi="Palatino Linotype"/>
          <w:noProof/>
          <w:sz w:val="18"/>
          <w:szCs w:val="18"/>
          <w:rPrChange w:id="506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506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063"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506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65" w:author="Thomas Erol Tavolara" w:date="2022-11-22T17:28:00Z">
            <w:rPr>
              <w:rFonts w:ascii="Palatino Linotype" w:hAnsi="Palatino Linotype"/>
              <w:sz w:val="18"/>
              <w:szCs w:val="18"/>
            </w:rPr>
          </w:rPrChange>
        </w:rPr>
        <w:t>260–261.</w:t>
      </w:r>
    </w:p>
    <w:p w14:paraId="688AD64E"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5066"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5067" w:author="Thomas Erol Tavolara" w:date="2022-11-22T17:28:00Z">
            <w:rPr>
              <w:rFonts w:ascii="Palatino Linotype" w:hAnsi="Palatino Linotype"/>
              <w:sz w:val="18"/>
              <w:szCs w:val="18"/>
            </w:rPr>
          </w:rPrChange>
        </w:rPr>
        <w:t>Litjens</w:t>
      </w:r>
      <w:proofErr w:type="spellEnd"/>
      <w:r w:rsidRPr="009F451C">
        <w:rPr>
          <w:rFonts w:ascii="Palatino Linotype" w:hAnsi="Palatino Linotype"/>
          <w:sz w:val="18"/>
          <w:szCs w:val="18"/>
          <w:rPrChange w:id="506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06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70"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507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072" w:author="Thomas Erol Tavolara" w:date="2022-11-22T17:28:00Z">
            <w:rPr>
              <w:rFonts w:ascii="Palatino Linotype" w:hAnsi="Palatino Linotype"/>
              <w:sz w:val="18"/>
              <w:szCs w:val="18"/>
            </w:rPr>
          </w:rPrChange>
        </w:rPr>
        <w:t>Kooi</w:t>
      </w:r>
      <w:proofErr w:type="spellEnd"/>
      <w:r w:rsidRPr="009F451C">
        <w:rPr>
          <w:rFonts w:ascii="Palatino Linotype" w:hAnsi="Palatino Linotype"/>
          <w:sz w:val="18"/>
          <w:szCs w:val="18"/>
          <w:rPrChange w:id="507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07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75"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5076"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077" w:author="Thomas Erol Tavolara" w:date="2022-11-22T17:28:00Z">
            <w:rPr>
              <w:rFonts w:ascii="Palatino Linotype" w:hAnsi="Palatino Linotype"/>
              <w:sz w:val="18"/>
              <w:szCs w:val="18"/>
            </w:rPr>
          </w:rPrChange>
        </w:rPr>
        <w:t>Bejnordi</w:t>
      </w:r>
      <w:proofErr w:type="spellEnd"/>
      <w:r w:rsidRPr="009F451C">
        <w:rPr>
          <w:rFonts w:ascii="Palatino Linotype" w:hAnsi="Palatino Linotype"/>
          <w:sz w:val="18"/>
          <w:szCs w:val="18"/>
          <w:rPrChange w:id="507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0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80" w:author="Thomas Erol Tavolara" w:date="2022-11-22T17:28:00Z">
            <w:rPr>
              <w:rFonts w:ascii="Palatino Linotype" w:hAnsi="Palatino Linotype"/>
              <w:sz w:val="18"/>
              <w:szCs w:val="18"/>
            </w:rPr>
          </w:rPrChange>
        </w:rPr>
        <w:t>B.E.;</w:t>
      </w:r>
      <w:r w:rsidRPr="009F451C">
        <w:rPr>
          <w:rFonts w:ascii="Palatino Linotype" w:hAnsi="Palatino Linotype"/>
          <w:i/>
          <w:sz w:val="18"/>
          <w:szCs w:val="18"/>
          <w:rPrChange w:id="508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082" w:author="Thomas Erol Tavolara" w:date="2022-11-22T17:28:00Z">
            <w:rPr>
              <w:rFonts w:ascii="Palatino Linotype" w:hAnsi="Palatino Linotype"/>
              <w:sz w:val="18"/>
              <w:szCs w:val="18"/>
            </w:rPr>
          </w:rPrChange>
        </w:rPr>
        <w:t>Setio</w:t>
      </w:r>
      <w:proofErr w:type="spellEnd"/>
      <w:r w:rsidRPr="009F451C">
        <w:rPr>
          <w:rFonts w:ascii="Palatino Linotype" w:hAnsi="Palatino Linotype"/>
          <w:sz w:val="18"/>
          <w:szCs w:val="18"/>
          <w:rPrChange w:id="508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08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85" w:author="Thomas Erol Tavolara" w:date="2022-11-22T17:28:00Z">
            <w:rPr>
              <w:rFonts w:ascii="Palatino Linotype" w:hAnsi="Palatino Linotype"/>
              <w:sz w:val="18"/>
              <w:szCs w:val="18"/>
            </w:rPr>
          </w:rPrChange>
        </w:rPr>
        <w:t>A.A.A.;</w:t>
      </w:r>
      <w:r w:rsidRPr="009F451C">
        <w:rPr>
          <w:rFonts w:ascii="Palatino Linotype" w:hAnsi="Palatino Linotype"/>
          <w:i/>
          <w:sz w:val="18"/>
          <w:szCs w:val="18"/>
          <w:rPrChange w:id="5086"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087" w:author="Thomas Erol Tavolara" w:date="2022-11-22T17:28:00Z">
            <w:rPr>
              <w:rFonts w:ascii="Palatino Linotype" w:hAnsi="Palatino Linotype"/>
              <w:sz w:val="18"/>
              <w:szCs w:val="18"/>
            </w:rPr>
          </w:rPrChange>
        </w:rPr>
        <w:t>Ciompi</w:t>
      </w:r>
      <w:proofErr w:type="spellEnd"/>
      <w:r w:rsidRPr="009F451C">
        <w:rPr>
          <w:rFonts w:ascii="Palatino Linotype" w:hAnsi="Palatino Linotype"/>
          <w:sz w:val="18"/>
          <w:szCs w:val="18"/>
          <w:rPrChange w:id="508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08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90"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509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092" w:author="Thomas Erol Tavolara" w:date="2022-11-22T17:28:00Z">
            <w:rPr>
              <w:rFonts w:ascii="Palatino Linotype" w:hAnsi="Palatino Linotype"/>
              <w:sz w:val="18"/>
              <w:szCs w:val="18"/>
            </w:rPr>
          </w:rPrChange>
        </w:rPr>
        <w:t>Ghafoorian</w:t>
      </w:r>
      <w:proofErr w:type="spellEnd"/>
      <w:r w:rsidRPr="009F451C">
        <w:rPr>
          <w:rFonts w:ascii="Palatino Linotype" w:hAnsi="Palatino Linotype"/>
          <w:sz w:val="18"/>
          <w:szCs w:val="18"/>
          <w:rPrChange w:id="509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09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95"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509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97" w:author="Thomas Erol Tavolara" w:date="2022-11-22T17:28:00Z">
            <w:rPr>
              <w:rFonts w:ascii="Palatino Linotype" w:hAnsi="Palatino Linotype"/>
              <w:sz w:val="18"/>
              <w:szCs w:val="18"/>
            </w:rPr>
          </w:rPrChange>
        </w:rPr>
        <w:t>Van</w:t>
      </w:r>
      <w:r w:rsidRPr="009F451C">
        <w:rPr>
          <w:rFonts w:ascii="Palatino Linotype" w:hAnsi="Palatino Linotype"/>
          <w:i/>
          <w:sz w:val="18"/>
          <w:szCs w:val="18"/>
          <w:rPrChange w:id="509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099" w:author="Thomas Erol Tavolara" w:date="2022-11-22T17:28:00Z">
            <w:rPr>
              <w:rFonts w:ascii="Palatino Linotype" w:hAnsi="Palatino Linotype"/>
              <w:sz w:val="18"/>
              <w:szCs w:val="18"/>
            </w:rPr>
          </w:rPrChange>
        </w:rPr>
        <w:t>Der</w:t>
      </w:r>
      <w:r w:rsidRPr="009F451C">
        <w:rPr>
          <w:rFonts w:ascii="Palatino Linotype" w:hAnsi="Palatino Linotype"/>
          <w:i/>
          <w:sz w:val="18"/>
          <w:szCs w:val="18"/>
          <w:rPrChange w:id="5100"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101" w:author="Thomas Erol Tavolara" w:date="2022-11-22T17:28:00Z">
            <w:rPr>
              <w:rFonts w:ascii="Palatino Linotype" w:hAnsi="Palatino Linotype"/>
              <w:sz w:val="18"/>
              <w:szCs w:val="18"/>
            </w:rPr>
          </w:rPrChange>
        </w:rPr>
        <w:t>Laak</w:t>
      </w:r>
      <w:proofErr w:type="spellEnd"/>
      <w:r w:rsidRPr="009F451C">
        <w:rPr>
          <w:rFonts w:ascii="Palatino Linotype" w:hAnsi="Palatino Linotype"/>
          <w:sz w:val="18"/>
          <w:szCs w:val="18"/>
          <w:rPrChange w:id="5102"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10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04" w:author="Thomas Erol Tavolara" w:date="2022-11-22T17:28:00Z">
            <w:rPr>
              <w:rFonts w:ascii="Palatino Linotype" w:hAnsi="Palatino Linotype"/>
              <w:sz w:val="18"/>
              <w:szCs w:val="18"/>
            </w:rPr>
          </w:rPrChange>
        </w:rPr>
        <w:t>J.A.;</w:t>
      </w:r>
      <w:r w:rsidRPr="009F451C">
        <w:rPr>
          <w:rFonts w:ascii="Palatino Linotype" w:hAnsi="Palatino Linotype"/>
          <w:i/>
          <w:sz w:val="18"/>
          <w:szCs w:val="18"/>
          <w:rPrChange w:id="510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06" w:author="Thomas Erol Tavolara" w:date="2022-11-22T17:28:00Z">
            <w:rPr>
              <w:rFonts w:ascii="Palatino Linotype" w:hAnsi="Palatino Linotype"/>
              <w:sz w:val="18"/>
              <w:szCs w:val="18"/>
            </w:rPr>
          </w:rPrChange>
        </w:rPr>
        <w:t>Van</w:t>
      </w:r>
      <w:r w:rsidRPr="009F451C">
        <w:rPr>
          <w:rFonts w:ascii="Palatino Linotype" w:hAnsi="Palatino Linotype"/>
          <w:i/>
          <w:sz w:val="18"/>
          <w:szCs w:val="18"/>
          <w:rPrChange w:id="5107"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108" w:author="Thomas Erol Tavolara" w:date="2022-11-22T17:28:00Z">
            <w:rPr>
              <w:rFonts w:ascii="Palatino Linotype" w:hAnsi="Palatino Linotype"/>
              <w:sz w:val="18"/>
              <w:szCs w:val="18"/>
            </w:rPr>
          </w:rPrChange>
        </w:rPr>
        <w:t>Ginneken</w:t>
      </w:r>
      <w:proofErr w:type="spellEnd"/>
      <w:r w:rsidRPr="009F451C">
        <w:rPr>
          <w:rFonts w:ascii="Palatino Linotype" w:hAnsi="Palatino Linotype"/>
          <w:sz w:val="18"/>
          <w:szCs w:val="18"/>
          <w:rPrChange w:id="5109"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1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11" w:author="Thomas Erol Tavolara" w:date="2022-11-22T17:28:00Z">
            <w:rPr>
              <w:rFonts w:ascii="Palatino Linotype" w:hAnsi="Palatino Linotype"/>
              <w:sz w:val="18"/>
              <w:szCs w:val="18"/>
            </w:rPr>
          </w:rPrChange>
        </w:rPr>
        <w:t>B.;</w:t>
      </w:r>
      <w:r w:rsidRPr="009F451C">
        <w:rPr>
          <w:rFonts w:ascii="Palatino Linotype" w:hAnsi="Palatino Linotype"/>
          <w:i/>
          <w:sz w:val="18"/>
          <w:szCs w:val="18"/>
          <w:rPrChange w:id="51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13" w:author="Thomas Erol Tavolara" w:date="2022-11-22T17:28:00Z">
            <w:rPr>
              <w:rFonts w:ascii="Palatino Linotype" w:hAnsi="Palatino Linotype"/>
              <w:sz w:val="18"/>
              <w:szCs w:val="18"/>
            </w:rPr>
          </w:rPrChange>
        </w:rPr>
        <w:t>Sánchez,</w:t>
      </w:r>
      <w:r w:rsidRPr="009F451C">
        <w:rPr>
          <w:rFonts w:ascii="Palatino Linotype" w:hAnsi="Palatino Linotype"/>
          <w:i/>
          <w:sz w:val="18"/>
          <w:szCs w:val="18"/>
          <w:rPrChange w:id="511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15" w:author="Thomas Erol Tavolara" w:date="2022-11-22T17:28:00Z">
            <w:rPr>
              <w:rFonts w:ascii="Palatino Linotype" w:hAnsi="Palatino Linotype"/>
              <w:sz w:val="18"/>
              <w:szCs w:val="18"/>
            </w:rPr>
          </w:rPrChange>
        </w:rPr>
        <w:t>C.I.</w:t>
      </w:r>
      <w:r w:rsidRPr="009F451C">
        <w:rPr>
          <w:rFonts w:ascii="Palatino Linotype" w:hAnsi="Palatino Linotype"/>
          <w:i/>
          <w:sz w:val="18"/>
          <w:szCs w:val="18"/>
          <w:rPrChange w:id="511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17"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511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19" w:author="Thomas Erol Tavolara" w:date="2022-11-22T17:28:00Z">
            <w:rPr>
              <w:rFonts w:ascii="Palatino Linotype" w:hAnsi="Palatino Linotype"/>
              <w:sz w:val="18"/>
              <w:szCs w:val="18"/>
            </w:rPr>
          </w:rPrChange>
        </w:rPr>
        <w:t>survey</w:t>
      </w:r>
      <w:r w:rsidRPr="009F451C">
        <w:rPr>
          <w:rFonts w:ascii="Palatino Linotype" w:hAnsi="Palatino Linotype"/>
          <w:i/>
          <w:sz w:val="18"/>
          <w:szCs w:val="18"/>
          <w:rPrChange w:id="512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21" w:author="Thomas Erol Tavolara" w:date="2022-11-22T17:28:00Z">
            <w:rPr>
              <w:rFonts w:ascii="Palatino Linotype" w:hAnsi="Palatino Linotype"/>
              <w:sz w:val="18"/>
              <w:szCs w:val="18"/>
            </w:rPr>
          </w:rPrChange>
        </w:rPr>
        <w:t>on</w:t>
      </w:r>
      <w:r w:rsidRPr="009F451C">
        <w:rPr>
          <w:rFonts w:ascii="Palatino Linotype" w:hAnsi="Palatino Linotype"/>
          <w:i/>
          <w:sz w:val="18"/>
          <w:szCs w:val="18"/>
          <w:rPrChange w:id="512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23" w:author="Thomas Erol Tavolara" w:date="2022-11-22T17:28:00Z">
            <w:rPr>
              <w:rFonts w:ascii="Palatino Linotype" w:hAnsi="Palatino Linotype"/>
              <w:sz w:val="18"/>
              <w:szCs w:val="18"/>
            </w:rPr>
          </w:rPrChange>
        </w:rPr>
        <w:t>deep</w:t>
      </w:r>
      <w:r w:rsidRPr="009F451C">
        <w:rPr>
          <w:rFonts w:ascii="Palatino Linotype" w:hAnsi="Palatino Linotype"/>
          <w:i/>
          <w:sz w:val="18"/>
          <w:szCs w:val="18"/>
          <w:rPrChange w:id="512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25"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512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27"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512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29" w:author="Thomas Erol Tavolara" w:date="2022-11-22T17:28:00Z">
            <w:rPr>
              <w:rFonts w:ascii="Palatino Linotype" w:hAnsi="Palatino Linotype"/>
              <w:sz w:val="18"/>
              <w:szCs w:val="18"/>
            </w:rPr>
          </w:rPrChange>
        </w:rPr>
        <w:t>medical</w:t>
      </w:r>
      <w:r w:rsidRPr="009F451C">
        <w:rPr>
          <w:rFonts w:ascii="Palatino Linotype" w:hAnsi="Palatino Linotype"/>
          <w:i/>
          <w:sz w:val="18"/>
          <w:szCs w:val="18"/>
          <w:rPrChange w:id="513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31"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513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33" w:author="Thomas Erol Tavolara" w:date="2022-11-22T17:28:00Z">
            <w:rPr>
              <w:rFonts w:ascii="Palatino Linotype" w:hAnsi="Palatino Linotype"/>
              <w:sz w:val="18"/>
              <w:szCs w:val="18"/>
            </w:rPr>
          </w:rPrChange>
        </w:rPr>
        <w:t>analysis.</w:t>
      </w:r>
      <w:r w:rsidRPr="009F451C">
        <w:rPr>
          <w:rFonts w:ascii="Palatino Linotype" w:hAnsi="Palatino Linotype"/>
          <w:i/>
          <w:sz w:val="18"/>
          <w:szCs w:val="18"/>
          <w:rPrChange w:id="5134" w:author="Thomas Erol Tavolara" w:date="2022-11-22T17:28:00Z">
            <w:rPr>
              <w:rFonts w:ascii="Palatino Linotype" w:hAnsi="Palatino Linotype"/>
              <w:i/>
              <w:sz w:val="18"/>
              <w:szCs w:val="18"/>
            </w:rPr>
          </w:rPrChange>
        </w:rPr>
        <w:t xml:space="preserve"> Med. Image Anal. </w:t>
      </w:r>
      <w:r w:rsidRPr="009F451C">
        <w:rPr>
          <w:rFonts w:ascii="Palatino Linotype" w:hAnsi="Palatino Linotype"/>
          <w:b/>
          <w:sz w:val="18"/>
          <w:szCs w:val="18"/>
          <w:rPrChange w:id="5135" w:author="Thomas Erol Tavolara" w:date="2022-11-22T17:28:00Z">
            <w:rPr>
              <w:rFonts w:ascii="Palatino Linotype" w:hAnsi="Palatino Linotype"/>
              <w:b/>
              <w:sz w:val="18"/>
              <w:szCs w:val="18"/>
            </w:rPr>
          </w:rPrChange>
        </w:rPr>
        <w:t>2017</w:t>
      </w:r>
      <w:r w:rsidRPr="009F451C">
        <w:rPr>
          <w:rFonts w:ascii="Palatino Linotype" w:hAnsi="Palatino Linotype"/>
          <w:sz w:val="18"/>
          <w:szCs w:val="18"/>
          <w:rPrChange w:id="513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137" w:author="Thomas Erol Tavolara" w:date="2022-11-22T17:28:00Z">
            <w:rPr>
              <w:rFonts w:ascii="Palatino Linotype" w:hAnsi="Palatino Linotype"/>
              <w:i/>
              <w:sz w:val="18"/>
              <w:szCs w:val="18"/>
            </w:rPr>
          </w:rPrChange>
        </w:rPr>
        <w:t xml:space="preserve"> 42</w:t>
      </w:r>
      <w:r w:rsidRPr="009F451C">
        <w:rPr>
          <w:rFonts w:ascii="Palatino Linotype" w:hAnsi="Palatino Linotype"/>
          <w:sz w:val="18"/>
          <w:szCs w:val="18"/>
          <w:rPrChange w:id="513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13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40" w:author="Thomas Erol Tavolara" w:date="2022-11-22T17:28:00Z">
            <w:rPr>
              <w:rFonts w:ascii="Palatino Linotype" w:hAnsi="Palatino Linotype"/>
              <w:sz w:val="18"/>
              <w:szCs w:val="18"/>
            </w:rPr>
          </w:rPrChange>
        </w:rPr>
        <w:t>60–88.</w:t>
      </w:r>
    </w:p>
    <w:p w14:paraId="314C5C8F"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5141"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5142" w:author="Thomas Erol Tavolara" w:date="2022-11-22T17:28:00Z">
            <w:rPr>
              <w:rFonts w:ascii="Palatino Linotype" w:hAnsi="Palatino Linotype"/>
              <w:sz w:val="18"/>
              <w:szCs w:val="18"/>
            </w:rPr>
          </w:rPrChange>
        </w:rPr>
        <w:t>Aswolinskiy</w:t>
      </w:r>
      <w:proofErr w:type="spellEnd"/>
      <w:r w:rsidRPr="009F451C">
        <w:rPr>
          <w:rFonts w:ascii="Palatino Linotype" w:hAnsi="Palatino Linotype"/>
          <w:sz w:val="18"/>
          <w:szCs w:val="18"/>
          <w:rPrChange w:id="514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14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45" w:author="Thomas Erol Tavolara" w:date="2022-11-22T17:28:00Z">
            <w:rPr>
              <w:rFonts w:ascii="Palatino Linotype" w:hAnsi="Palatino Linotype"/>
              <w:sz w:val="18"/>
              <w:szCs w:val="18"/>
            </w:rPr>
          </w:rPrChange>
        </w:rPr>
        <w:t>W.;</w:t>
      </w:r>
      <w:r w:rsidRPr="009F451C">
        <w:rPr>
          <w:rFonts w:ascii="Palatino Linotype" w:hAnsi="Palatino Linotype"/>
          <w:i/>
          <w:sz w:val="18"/>
          <w:szCs w:val="18"/>
          <w:rPrChange w:id="514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47" w:author="Thomas Erol Tavolara" w:date="2022-11-22T17:28:00Z">
            <w:rPr>
              <w:rFonts w:ascii="Palatino Linotype" w:hAnsi="Palatino Linotype"/>
              <w:sz w:val="18"/>
              <w:szCs w:val="18"/>
            </w:rPr>
          </w:rPrChange>
        </w:rPr>
        <w:t>Tellez,</w:t>
      </w:r>
      <w:r w:rsidRPr="009F451C">
        <w:rPr>
          <w:rFonts w:ascii="Palatino Linotype" w:hAnsi="Palatino Linotype"/>
          <w:i/>
          <w:sz w:val="18"/>
          <w:szCs w:val="18"/>
          <w:rPrChange w:id="514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49"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51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51" w:author="Thomas Erol Tavolara" w:date="2022-11-22T17:28:00Z">
            <w:rPr>
              <w:rFonts w:ascii="Palatino Linotype" w:hAnsi="Palatino Linotype"/>
              <w:sz w:val="18"/>
              <w:szCs w:val="18"/>
            </w:rPr>
          </w:rPrChange>
        </w:rPr>
        <w:t>Raya,</w:t>
      </w:r>
      <w:r w:rsidRPr="009F451C">
        <w:rPr>
          <w:rFonts w:ascii="Palatino Linotype" w:hAnsi="Palatino Linotype"/>
          <w:i/>
          <w:sz w:val="18"/>
          <w:szCs w:val="18"/>
          <w:rPrChange w:id="51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53" w:author="Thomas Erol Tavolara" w:date="2022-11-22T17:28:00Z">
            <w:rPr>
              <w:rFonts w:ascii="Palatino Linotype" w:hAnsi="Palatino Linotype"/>
              <w:sz w:val="18"/>
              <w:szCs w:val="18"/>
            </w:rPr>
          </w:rPrChange>
        </w:rPr>
        <w:t>G.;</w:t>
      </w:r>
      <w:r w:rsidRPr="009F451C">
        <w:rPr>
          <w:rFonts w:ascii="Palatino Linotype" w:hAnsi="Palatino Linotype"/>
          <w:i/>
          <w:sz w:val="18"/>
          <w:szCs w:val="18"/>
          <w:rPrChange w:id="515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55" w:author="Thomas Erol Tavolara" w:date="2022-11-22T17:28:00Z">
            <w:rPr>
              <w:rFonts w:ascii="Palatino Linotype" w:hAnsi="Palatino Linotype"/>
              <w:sz w:val="18"/>
              <w:szCs w:val="18"/>
            </w:rPr>
          </w:rPrChange>
        </w:rPr>
        <w:t>van</w:t>
      </w:r>
      <w:r w:rsidRPr="009F451C">
        <w:rPr>
          <w:rFonts w:ascii="Palatino Linotype" w:hAnsi="Palatino Linotype"/>
          <w:i/>
          <w:sz w:val="18"/>
          <w:szCs w:val="18"/>
          <w:rPrChange w:id="515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57" w:author="Thomas Erol Tavolara" w:date="2022-11-22T17:28:00Z">
            <w:rPr>
              <w:rFonts w:ascii="Palatino Linotype" w:hAnsi="Palatino Linotype"/>
              <w:sz w:val="18"/>
              <w:szCs w:val="18"/>
            </w:rPr>
          </w:rPrChange>
        </w:rPr>
        <w:t>der</w:t>
      </w:r>
      <w:r w:rsidRPr="009F451C">
        <w:rPr>
          <w:rFonts w:ascii="Palatino Linotype" w:hAnsi="Palatino Linotype"/>
          <w:i/>
          <w:sz w:val="18"/>
          <w:szCs w:val="18"/>
          <w:rPrChange w:id="5158"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159" w:author="Thomas Erol Tavolara" w:date="2022-11-22T17:28:00Z">
            <w:rPr>
              <w:rFonts w:ascii="Palatino Linotype" w:hAnsi="Palatino Linotype"/>
              <w:sz w:val="18"/>
              <w:szCs w:val="18"/>
            </w:rPr>
          </w:rPrChange>
        </w:rPr>
        <w:t>Woude</w:t>
      </w:r>
      <w:proofErr w:type="spellEnd"/>
      <w:r w:rsidRPr="009F451C">
        <w:rPr>
          <w:rFonts w:ascii="Palatino Linotype" w:hAnsi="Palatino Linotype"/>
          <w:sz w:val="18"/>
          <w:szCs w:val="18"/>
          <w:rPrChange w:id="5160"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1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62" w:author="Thomas Erol Tavolara" w:date="2022-11-22T17:28:00Z">
            <w:rPr>
              <w:rFonts w:ascii="Palatino Linotype" w:hAnsi="Palatino Linotype"/>
              <w:sz w:val="18"/>
              <w:szCs w:val="18"/>
            </w:rPr>
          </w:rPrChange>
        </w:rPr>
        <w:t>L.;</w:t>
      </w:r>
      <w:r w:rsidRPr="009F451C">
        <w:rPr>
          <w:rFonts w:ascii="Palatino Linotype" w:hAnsi="Palatino Linotype"/>
          <w:i/>
          <w:sz w:val="18"/>
          <w:szCs w:val="18"/>
          <w:rPrChange w:id="5163"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164" w:author="Thomas Erol Tavolara" w:date="2022-11-22T17:28:00Z">
            <w:rPr>
              <w:rFonts w:ascii="Palatino Linotype" w:hAnsi="Palatino Linotype"/>
              <w:sz w:val="18"/>
              <w:szCs w:val="18"/>
            </w:rPr>
          </w:rPrChange>
        </w:rPr>
        <w:t>Looijen-Salamon</w:t>
      </w:r>
      <w:proofErr w:type="spellEnd"/>
      <w:r w:rsidRPr="009F451C">
        <w:rPr>
          <w:rFonts w:ascii="Palatino Linotype" w:hAnsi="Palatino Linotype"/>
          <w:sz w:val="18"/>
          <w:szCs w:val="18"/>
          <w:rPrChange w:id="516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16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67" w:author="Thomas Erol Tavolara" w:date="2022-11-22T17:28:00Z">
            <w:rPr>
              <w:rFonts w:ascii="Palatino Linotype" w:hAnsi="Palatino Linotype"/>
              <w:sz w:val="18"/>
              <w:szCs w:val="18"/>
            </w:rPr>
          </w:rPrChange>
        </w:rPr>
        <w:t>M.;</w:t>
      </w:r>
      <w:r w:rsidRPr="009F451C">
        <w:rPr>
          <w:rFonts w:ascii="Palatino Linotype" w:hAnsi="Palatino Linotype"/>
          <w:i/>
          <w:sz w:val="18"/>
          <w:szCs w:val="18"/>
          <w:rPrChange w:id="51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69" w:author="Thomas Erol Tavolara" w:date="2022-11-22T17:28:00Z">
            <w:rPr>
              <w:rFonts w:ascii="Palatino Linotype" w:hAnsi="Palatino Linotype"/>
              <w:sz w:val="18"/>
              <w:szCs w:val="18"/>
            </w:rPr>
          </w:rPrChange>
        </w:rPr>
        <w:t>van</w:t>
      </w:r>
      <w:r w:rsidRPr="009F451C">
        <w:rPr>
          <w:rFonts w:ascii="Palatino Linotype" w:hAnsi="Palatino Linotype"/>
          <w:i/>
          <w:sz w:val="18"/>
          <w:szCs w:val="18"/>
          <w:rPrChange w:id="51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71" w:author="Thomas Erol Tavolara" w:date="2022-11-22T17:28:00Z">
            <w:rPr>
              <w:rFonts w:ascii="Palatino Linotype" w:hAnsi="Palatino Linotype"/>
              <w:sz w:val="18"/>
              <w:szCs w:val="18"/>
            </w:rPr>
          </w:rPrChange>
        </w:rPr>
        <w:t>der</w:t>
      </w:r>
      <w:r w:rsidRPr="009F451C">
        <w:rPr>
          <w:rFonts w:ascii="Palatino Linotype" w:hAnsi="Palatino Linotype"/>
          <w:i/>
          <w:sz w:val="18"/>
          <w:szCs w:val="18"/>
          <w:rPrChange w:id="5172"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173" w:author="Thomas Erol Tavolara" w:date="2022-11-22T17:28:00Z">
            <w:rPr>
              <w:rFonts w:ascii="Palatino Linotype" w:hAnsi="Palatino Linotype"/>
              <w:sz w:val="18"/>
              <w:szCs w:val="18"/>
            </w:rPr>
          </w:rPrChange>
        </w:rPr>
        <w:t>Laak</w:t>
      </w:r>
      <w:proofErr w:type="spellEnd"/>
      <w:r w:rsidRPr="009F451C">
        <w:rPr>
          <w:rFonts w:ascii="Palatino Linotype" w:hAnsi="Palatino Linotype"/>
          <w:sz w:val="18"/>
          <w:szCs w:val="18"/>
          <w:rPrChange w:id="5174"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17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76"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517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78" w:author="Thomas Erol Tavolara" w:date="2022-11-22T17:28:00Z">
            <w:rPr>
              <w:rFonts w:ascii="Palatino Linotype" w:hAnsi="Palatino Linotype"/>
              <w:sz w:val="18"/>
              <w:szCs w:val="18"/>
            </w:rPr>
          </w:rPrChange>
        </w:rPr>
        <w:t>Grunberg,</w:t>
      </w:r>
      <w:r w:rsidRPr="009F451C">
        <w:rPr>
          <w:rFonts w:ascii="Palatino Linotype" w:hAnsi="Palatino Linotype"/>
          <w:i/>
          <w:sz w:val="18"/>
          <w:szCs w:val="18"/>
          <w:rPrChange w:id="517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80" w:author="Thomas Erol Tavolara" w:date="2022-11-22T17:28:00Z">
            <w:rPr>
              <w:rFonts w:ascii="Palatino Linotype" w:hAnsi="Palatino Linotype"/>
              <w:sz w:val="18"/>
              <w:szCs w:val="18"/>
            </w:rPr>
          </w:rPrChange>
        </w:rPr>
        <w:t>K.;</w:t>
      </w:r>
      <w:r w:rsidRPr="009F451C">
        <w:rPr>
          <w:rFonts w:ascii="Palatino Linotype" w:hAnsi="Palatino Linotype"/>
          <w:i/>
          <w:sz w:val="18"/>
          <w:szCs w:val="18"/>
          <w:rPrChange w:id="518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182" w:author="Thomas Erol Tavolara" w:date="2022-11-22T17:28:00Z">
            <w:rPr>
              <w:rFonts w:ascii="Palatino Linotype" w:hAnsi="Palatino Linotype"/>
              <w:sz w:val="18"/>
              <w:szCs w:val="18"/>
            </w:rPr>
          </w:rPrChange>
        </w:rPr>
        <w:t>Ciompi</w:t>
      </w:r>
      <w:proofErr w:type="spellEnd"/>
      <w:r w:rsidRPr="009F451C">
        <w:rPr>
          <w:rFonts w:ascii="Palatino Linotype" w:hAnsi="Palatino Linotype"/>
          <w:sz w:val="18"/>
          <w:szCs w:val="18"/>
          <w:rPrChange w:id="5183"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18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85" w:author="Thomas Erol Tavolara" w:date="2022-11-22T17:28:00Z">
            <w:rPr>
              <w:rFonts w:ascii="Palatino Linotype" w:hAnsi="Palatino Linotype"/>
              <w:sz w:val="18"/>
              <w:szCs w:val="18"/>
            </w:rPr>
          </w:rPrChange>
        </w:rPr>
        <w:t>F.</w:t>
      </w:r>
      <w:r w:rsidRPr="009F451C">
        <w:rPr>
          <w:rFonts w:ascii="Palatino Linotype" w:hAnsi="Palatino Linotype"/>
          <w:i/>
          <w:sz w:val="18"/>
          <w:szCs w:val="18"/>
          <w:rPrChange w:id="518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87" w:author="Thomas Erol Tavolara" w:date="2022-11-22T17:28:00Z">
            <w:rPr>
              <w:rFonts w:ascii="Palatino Linotype" w:hAnsi="Palatino Linotype"/>
              <w:sz w:val="18"/>
              <w:szCs w:val="18"/>
            </w:rPr>
          </w:rPrChange>
        </w:rPr>
        <w:t>Neural</w:t>
      </w:r>
      <w:r w:rsidRPr="009F451C">
        <w:rPr>
          <w:rFonts w:ascii="Palatino Linotype" w:hAnsi="Palatino Linotype"/>
          <w:i/>
          <w:sz w:val="18"/>
          <w:szCs w:val="18"/>
          <w:rPrChange w:id="518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89"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519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91" w:author="Thomas Erol Tavolara" w:date="2022-11-22T17:28:00Z">
            <w:rPr>
              <w:rFonts w:ascii="Palatino Linotype" w:hAnsi="Palatino Linotype"/>
              <w:sz w:val="18"/>
              <w:szCs w:val="18"/>
            </w:rPr>
          </w:rPrChange>
        </w:rPr>
        <w:t>compression</w:t>
      </w:r>
      <w:r w:rsidRPr="009F451C">
        <w:rPr>
          <w:rFonts w:ascii="Palatino Linotype" w:hAnsi="Palatino Linotype"/>
          <w:i/>
          <w:sz w:val="18"/>
          <w:szCs w:val="18"/>
          <w:rPrChange w:id="519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93"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519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95" w:author="Thomas Erol Tavolara" w:date="2022-11-22T17:28:00Z">
            <w:rPr>
              <w:rFonts w:ascii="Palatino Linotype" w:hAnsi="Palatino Linotype"/>
              <w:sz w:val="18"/>
              <w:szCs w:val="18"/>
            </w:rPr>
          </w:rPrChange>
        </w:rPr>
        <w:t>non-small</w:t>
      </w:r>
      <w:r w:rsidRPr="009F451C">
        <w:rPr>
          <w:rFonts w:ascii="Palatino Linotype" w:hAnsi="Palatino Linotype"/>
          <w:i/>
          <w:sz w:val="18"/>
          <w:szCs w:val="18"/>
          <w:rPrChange w:id="519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97" w:author="Thomas Erol Tavolara" w:date="2022-11-22T17:28:00Z">
            <w:rPr>
              <w:rFonts w:ascii="Palatino Linotype" w:hAnsi="Palatino Linotype"/>
              <w:sz w:val="18"/>
              <w:szCs w:val="18"/>
            </w:rPr>
          </w:rPrChange>
        </w:rPr>
        <w:t>cell</w:t>
      </w:r>
      <w:r w:rsidRPr="009F451C">
        <w:rPr>
          <w:rFonts w:ascii="Palatino Linotype" w:hAnsi="Palatino Linotype"/>
          <w:i/>
          <w:sz w:val="18"/>
          <w:szCs w:val="18"/>
          <w:rPrChange w:id="519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199" w:author="Thomas Erol Tavolara" w:date="2022-11-22T17:28:00Z">
            <w:rPr>
              <w:rFonts w:ascii="Palatino Linotype" w:hAnsi="Palatino Linotype"/>
              <w:sz w:val="18"/>
              <w:szCs w:val="18"/>
            </w:rPr>
          </w:rPrChange>
        </w:rPr>
        <w:t>lung</w:t>
      </w:r>
      <w:r w:rsidRPr="009F451C">
        <w:rPr>
          <w:rFonts w:ascii="Palatino Linotype" w:hAnsi="Palatino Linotype"/>
          <w:i/>
          <w:sz w:val="18"/>
          <w:szCs w:val="18"/>
          <w:rPrChange w:id="520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01" w:author="Thomas Erol Tavolara" w:date="2022-11-22T17:28:00Z">
            <w:rPr>
              <w:rFonts w:ascii="Palatino Linotype" w:hAnsi="Palatino Linotype"/>
              <w:sz w:val="18"/>
              <w:szCs w:val="18"/>
            </w:rPr>
          </w:rPrChange>
        </w:rPr>
        <w:t>cancer</w:t>
      </w:r>
      <w:r w:rsidRPr="009F451C">
        <w:rPr>
          <w:rFonts w:ascii="Palatino Linotype" w:hAnsi="Palatino Linotype"/>
          <w:i/>
          <w:sz w:val="18"/>
          <w:szCs w:val="18"/>
          <w:rPrChange w:id="520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03" w:author="Thomas Erol Tavolara" w:date="2022-11-22T17:28:00Z">
            <w:rPr>
              <w:rFonts w:ascii="Palatino Linotype" w:hAnsi="Palatino Linotype"/>
              <w:sz w:val="18"/>
              <w:szCs w:val="18"/>
            </w:rPr>
          </w:rPrChange>
        </w:rPr>
        <w:t>subtype</w:t>
      </w:r>
      <w:r w:rsidRPr="009F451C">
        <w:rPr>
          <w:rFonts w:ascii="Palatino Linotype" w:hAnsi="Palatino Linotype"/>
          <w:i/>
          <w:sz w:val="18"/>
          <w:szCs w:val="18"/>
          <w:rPrChange w:id="52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05" w:author="Thomas Erol Tavolara" w:date="2022-11-22T17:28:00Z">
            <w:rPr>
              <w:rFonts w:ascii="Palatino Linotype" w:hAnsi="Palatino Linotype"/>
              <w:sz w:val="18"/>
              <w:szCs w:val="18"/>
            </w:rPr>
          </w:rPrChange>
        </w:rPr>
        <w:t>classification</w:t>
      </w:r>
      <w:r w:rsidRPr="009F451C">
        <w:rPr>
          <w:rFonts w:ascii="Palatino Linotype" w:hAnsi="Palatino Linotype"/>
          <w:i/>
          <w:sz w:val="18"/>
          <w:szCs w:val="18"/>
          <w:rPrChange w:id="520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07" w:author="Thomas Erol Tavolara" w:date="2022-11-22T17:28:00Z">
            <w:rPr>
              <w:rFonts w:ascii="Palatino Linotype" w:hAnsi="Palatino Linotype"/>
              <w:sz w:val="18"/>
              <w:szCs w:val="18"/>
            </w:rPr>
          </w:rPrChange>
        </w:rPr>
        <w:t>in</w:t>
      </w:r>
      <w:r w:rsidRPr="009F451C">
        <w:rPr>
          <w:rFonts w:ascii="Palatino Linotype" w:hAnsi="Palatino Linotype"/>
          <w:i/>
          <w:sz w:val="18"/>
          <w:szCs w:val="18"/>
          <w:rPrChange w:id="520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09" w:author="Thomas Erol Tavolara" w:date="2022-11-22T17:28:00Z">
            <w:rPr>
              <w:rFonts w:ascii="Palatino Linotype" w:hAnsi="Palatino Linotype"/>
              <w:sz w:val="18"/>
              <w:szCs w:val="18"/>
            </w:rPr>
          </w:rPrChange>
        </w:rPr>
        <w:t>H&amp;E</w:t>
      </w:r>
      <w:r w:rsidRPr="009F451C">
        <w:rPr>
          <w:rFonts w:ascii="Palatino Linotype" w:hAnsi="Palatino Linotype"/>
          <w:i/>
          <w:sz w:val="18"/>
          <w:szCs w:val="18"/>
          <w:rPrChange w:id="521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11" w:author="Thomas Erol Tavolara" w:date="2022-11-22T17:28:00Z">
            <w:rPr>
              <w:rFonts w:ascii="Palatino Linotype" w:hAnsi="Palatino Linotype"/>
              <w:sz w:val="18"/>
              <w:szCs w:val="18"/>
            </w:rPr>
          </w:rPrChange>
        </w:rPr>
        <w:t>stained</w:t>
      </w:r>
      <w:r w:rsidRPr="009F451C">
        <w:rPr>
          <w:rFonts w:ascii="Palatino Linotype" w:hAnsi="Palatino Linotype"/>
          <w:i/>
          <w:sz w:val="18"/>
          <w:szCs w:val="18"/>
          <w:rPrChange w:id="521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13" w:author="Thomas Erol Tavolara" w:date="2022-11-22T17:28:00Z">
            <w:rPr>
              <w:rFonts w:ascii="Palatino Linotype" w:hAnsi="Palatino Linotype"/>
              <w:sz w:val="18"/>
              <w:szCs w:val="18"/>
            </w:rPr>
          </w:rPrChange>
        </w:rPr>
        <w:t>whole-slide</w:t>
      </w:r>
      <w:r w:rsidRPr="009F451C">
        <w:rPr>
          <w:rFonts w:ascii="Palatino Linotype" w:hAnsi="Palatino Linotype"/>
          <w:i/>
          <w:sz w:val="18"/>
          <w:szCs w:val="18"/>
          <w:rPrChange w:id="521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15" w:author="Thomas Erol Tavolara" w:date="2022-11-22T17:28:00Z">
            <w:rPr>
              <w:rFonts w:ascii="Palatino Linotype" w:hAnsi="Palatino Linotype"/>
              <w:sz w:val="18"/>
              <w:szCs w:val="18"/>
            </w:rPr>
          </w:rPrChange>
        </w:rPr>
        <w:t>images.</w:t>
      </w:r>
      <w:r w:rsidRPr="009F451C">
        <w:rPr>
          <w:rFonts w:ascii="Palatino Linotype" w:hAnsi="Palatino Linotype"/>
          <w:i/>
          <w:sz w:val="18"/>
          <w:szCs w:val="18"/>
          <w:rPrChange w:id="5216"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5217"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52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219"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52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221"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52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223"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52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225" w:author="Thomas Erol Tavolara" w:date="2022-11-22T17:28:00Z">
            <w:rPr>
              <w:rFonts w:ascii="Palatino Linotype" w:hAnsi="Palatino Linotype"/>
              <w:noProof/>
              <w:sz w:val="18"/>
              <w:szCs w:val="18"/>
            </w:rPr>
          </w:rPrChange>
        </w:rPr>
        <w:t>SPIE</w:t>
      </w:r>
      <w:r w:rsidRPr="009F451C">
        <w:rPr>
          <w:rFonts w:ascii="Palatino Linotype" w:hAnsi="Palatino Linotype"/>
          <w:i/>
          <w:noProof/>
          <w:sz w:val="18"/>
          <w:szCs w:val="18"/>
          <w:rPrChange w:id="522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227" w:author="Thomas Erol Tavolara" w:date="2022-11-22T17:28:00Z">
            <w:rPr>
              <w:rFonts w:ascii="Palatino Linotype" w:hAnsi="Palatino Linotype"/>
              <w:noProof/>
              <w:sz w:val="18"/>
              <w:szCs w:val="18"/>
            </w:rPr>
          </w:rPrChange>
        </w:rPr>
        <w:t>Medical</w:t>
      </w:r>
      <w:r w:rsidRPr="009F451C">
        <w:rPr>
          <w:rFonts w:ascii="Palatino Linotype" w:hAnsi="Palatino Linotype"/>
          <w:i/>
          <w:noProof/>
          <w:sz w:val="18"/>
          <w:szCs w:val="18"/>
          <w:rPrChange w:id="522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229" w:author="Thomas Erol Tavolara" w:date="2022-11-22T17:28:00Z">
            <w:rPr>
              <w:rFonts w:ascii="Palatino Linotype" w:hAnsi="Palatino Linotype"/>
              <w:noProof/>
              <w:sz w:val="18"/>
              <w:szCs w:val="18"/>
            </w:rPr>
          </w:rPrChange>
        </w:rPr>
        <w:t>Imaging,</w:t>
      </w:r>
      <w:r w:rsidRPr="009F451C">
        <w:rPr>
          <w:rFonts w:ascii="Palatino Linotype" w:hAnsi="Palatino Linotype"/>
          <w:i/>
          <w:noProof/>
          <w:sz w:val="18"/>
          <w:szCs w:val="18"/>
          <w:rPrChange w:id="5230" w:author="Thomas Erol Tavolara" w:date="2022-11-22T17:28:00Z">
            <w:rPr>
              <w:rFonts w:ascii="Palatino Linotype" w:hAnsi="Palatino Linotype"/>
              <w:i/>
              <w:noProof/>
              <w:sz w:val="18"/>
              <w:szCs w:val="18"/>
            </w:rPr>
          </w:rPrChange>
        </w:rPr>
        <w:t xml:space="preserve"> </w:t>
      </w:r>
      <w:r w:rsidRPr="009F451C">
        <w:rPr>
          <w:rFonts w:ascii="Palatino Linotype" w:hAnsi="Palatino Linotype"/>
          <w:sz w:val="18"/>
          <w:szCs w:val="18"/>
          <w:rPrChange w:id="5231" w:author="Thomas Erol Tavolara" w:date="2022-11-22T17:28:00Z">
            <w:rPr>
              <w:rFonts w:ascii="Palatino Linotype" w:hAnsi="Palatino Linotype"/>
              <w:sz w:val="18"/>
              <w:szCs w:val="18"/>
              <w:highlight w:val="yellow"/>
            </w:rPr>
          </w:rPrChange>
        </w:rPr>
        <w:t>San Diego, CA</w:t>
      </w:r>
      <w:r w:rsidRPr="009F451C">
        <w:rPr>
          <w:rFonts w:ascii="Palatino Linotype" w:hAnsi="Palatino Linotype"/>
          <w:noProof/>
          <w:sz w:val="18"/>
          <w:szCs w:val="18"/>
          <w:rPrChange w:id="5232" w:author="Thomas Erol Tavolara" w:date="2022-11-22T17:28:00Z">
            <w:rPr>
              <w:rFonts w:ascii="Palatino Linotype" w:hAnsi="Palatino Linotype"/>
              <w:noProof/>
              <w:sz w:val="18"/>
              <w:szCs w:val="18"/>
              <w:highlight w:val="yellow"/>
            </w:rPr>
          </w:rPrChange>
        </w:rPr>
        <w:t>, USA,</w:t>
      </w:r>
      <w:r w:rsidRPr="009F451C">
        <w:rPr>
          <w:rFonts w:ascii="Palatino Linotype" w:hAnsi="Palatino Linotype"/>
          <w:i/>
          <w:noProof/>
          <w:sz w:val="18"/>
          <w:szCs w:val="18"/>
          <w:rPrChange w:id="5233"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5234" w:author="Thomas Erol Tavolara" w:date="2022-11-22T17:28:00Z">
            <w:rPr>
              <w:rFonts w:ascii="Palatino Linotype" w:hAnsi="Palatino Linotype"/>
              <w:noProof/>
              <w:sz w:val="18"/>
              <w:szCs w:val="18"/>
              <w:highlight w:val="yellow"/>
            </w:rPr>
          </w:rPrChange>
        </w:rPr>
        <w:t>29 March 2021</w:t>
      </w:r>
      <w:r w:rsidRPr="009F451C">
        <w:rPr>
          <w:rFonts w:ascii="Palatino Linotype" w:hAnsi="Palatino Linotype"/>
          <w:sz w:val="18"/>
          <w:szCs w:val="18"/>
          <w:rPrChange w:id="5235"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23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37" w:author="Thomas Erol Tavolara" w:date="2022-11-22T17:28:00Z">
            <w:rPr>
              <w:rFonts w:ascii="Palatino Linotype" w:hAnsi="Palatino Linotype"/>
              <w:sz w:val="18"/>
              <w:szCs w:val="18"/>
            </w:rPr>
          </w:rPrChange>
        </w:rPr>
        <w:t>p.</w:t>
      </w:r>
      <w:r w:rsidRPr="009F451C">
        <w:rPr>
          <w:rFonts w:ascii="Palatino Linotype" w:hAnsi="Palatino Linotype"/>
          <w:i/>
          <w:sz w:val="18"/>
          <w:szCs w:val="18"/>
          <w:rPrChange w:id="523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39" w:author="Thomas Erol Tavolara" w:date="2022-11-22T17:28:00Z">
            <w:rPr>
              <w:rFonts w:ascii="Palatino Linotype" w:hAnsi="Palatino Linotype"/>
              <w:sz w:val="18"/>
              <w:szCs w:val="18"/>
            </w:rPr>
          </w:rPrChange>
        </w:rPr>
        <w:t>1160304.</w:t>
      </w:r>
    </w:p>
    <w:p w14:paraId="598794D7"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5240"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5241" w:author="Thomas Erol Tavolara" w:date="2022-11-22T17:28:00Z">
            <w:rPr>
              <w:rFonts w:ascii="Palatino Linotype" w:hAnsi="Palatino Linotype"/>
              <w:sz w:val="18"/>
              <w:szCs w:val="18"/>
            </w:rPr>
          </w:rPrChange>
        </w:rPr>
        <w:t>Guan,</w:t>
      </w:r>
      <w:r w:rsidRPr="009F451C">
        <w:rPr>
          <w:rFonts w:ascii="Palatino Linotype" w:hAnsi="Palatino Linotype"/>
          <w:i/>
          <w:sz w:val="18"/>
          <w:szCs w:val="18"/>
          <w:rPrChange w:id="524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43"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524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45" w:author="Thomas Erol Tavolara" w:date="2022-11-22T17:28:00Z">
            <w:rPr>
              <w:rFonts w:ascii="Palatino Linotype" w:hAnsi="Palatino Linotype"/>
              <w:sz w:val="18"/>
              <w:szCs w:val="18"/>
            </w:rPr>
          </w:rPrChange>
        </w:rPr>
        <w:t>Zhang,</w:t>
      </w:r>
      <w:r w:rsidRPr="009F451C">
        <w:rPr>
          <w:rFonts w:ascii="Palatino Linotype" w:hAnsi="Palatino Linotype"/>
          <w:i/>
          <w:sz w:val="18"/>
          <w:szCs w:val="18"/>
          <w:rPrChange w:id="524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47"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524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49" w:author="Thomas Erol Tavolara" w:date="2022-11-22T17:28:00Z">
            <w:rPr>
              <w:rFonts w:ascii="Palatino Linotype" w:hAnsi="Palatino Linotype"/>
              <w:sz w:val="18"/>
              <w:szCs w:val="18"/>
            </w:rPr>
          </w:rPrChange>
        </w:rPr>
        <w:t>Tian,</w:t>
      </w:r>
      <w:r w:rsidRPr="009F451C">
        <w:rPr>
          <w:rFonts w:ascii="Palatino Linotype" w:hAnsi="Palatino Linotype"/>
          <w:i/>
          <w:sz w:val="18"/>
          <w:szCs w:val="18"/>
          <w:rPrChange w:id="525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51" w:author="Thomas Erol Tavolara" w:date="2022-11-22T17:28:00Z">
            <w:rPr>
              <w:rFonts w:ascii="Palatino Linotype" w:hAnsi="Palatino Linotype"/>
              <w:sz w:val="18"/>
              <w:szCs w:val="18"/>
            </w:rPr>
          </w:rPrChange>
        </w:rPr>
        <w:t>K.;</w:t>
      </w:r>
      <w:r w:rsidRPr="009F451C">
        <w:rPr>
          <w:rFonts w:ascii="Palatino Linotype" w:hAnsi="Palatino Linotype"/>
          <w:i/>
          <w:sz w:val="18"/>
          <w:szCs w:val="18"/>
          <w:rPrChange w:id="52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53" w:author="Thomas Erol Tavolara" w:date="2022-11-22T17:28:00Z">
            <w:rPr>
              <w:rFonts w:ascii="Palatino Linotype" w:hAnsi="Palatino Linotype"/>
              <w:sz w:val="18"/>
              <w:szCs w:val="18"/>
            </w:rPr>
          </w:rPrChange>
        </w:rPr>
        <w:t>Yang,</w:t>
      </w:r>
      <w:r w:rsidRPr="009F451C">
        <w:rPr>
          <w:rFonts w:ascii="Palatino Linotype" w:hAnsi="Palatino Linotype"/>
          <w:i/>
          <w:sz w:val="18"/>
          <w:szCs w:val="18"/>
          <w:rPrChange w:id="525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55"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525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57" w:author="Thomas Erol Tavolara" w:date="2022-11-22T17:28:00Z">
            <w:rPr>
              <w:rFonts w:ascii="Palatino Linotype" w:hAnsi="Palatino Linotype"/>
              <w:sz w:val="18"/>
              <w:szCs w:val="18"/>
            </w:rPr>
          </w:rPrChange>
        </w:rPr>
        <w:t>Dong,</w:t>
      </w:r>
      <w:r w:rsidRPr="009F451C">
        <w:rPr>
          <w:rFonts w:ascii="Palatino Linotype" w:hAnsi="Palatino Linotype"/>
          <w:i/>
          <w:sz w:val="18"/>
          <w:szCs w:val="18"/>
          <w:rPrChange w:id="525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59" w:author="Thomas Erol Tavolara" w:date="2022-11-22T17:28:00Z">
            <w:rPr>
              <w:rFonts w:ascii="Palatino Linotype" w:hAnsi="Palatino Linotype"/>
              <w:sz w:val="18"/>
              <w:szCs w:val="18"/>
            </w:rPr>
          </w:rPrChange>
        </w:rPr>
        <w:t>P.;</w:t>
      </w:r>
      <w:r w:rsidRPr="009F451C">
        <w:rPr>
          <w:rFonts w:ascii="Palatino Linotype" w:hAnsi="Palatino Linotype"/>
          <w:i/>
          <w:sz w:val="18"/>
          <w:szCs w:val="18"/>
          <w:rPrChange w:id="526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61" w:author="Thomas Erol Tavolara" w:date="2022-11-22T17:28:00Z">
            <w:rPr>
              <w:rFonts w:ascii="Palatino Linotype" w:hAnsi="Palatino Linotype"/>
              <w:sz w:val="18"/>
              <w:szCs w:val="18"/>
            </w:rPr>
          </w:rPrChange>
        </w:rPr>
        <w:t>Xiang,</w:t>
      </w:r>
      <w:r w:rsidRPr="009F451C">
        <w:rPr>
          <w:rFonts w:ascii="Palatino Linotype" w:hAnsi="Palatino Linotype"/>
          <w:i/>
          <w:sz w:val="18"/>
          <w:szCs w:val="18"/>
          <w:rPrChange w:id="526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63"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526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65" w:author="Thomas Erol Tavolara" w:date="2022-11-22T17:28:00Z">
            <w:rPr>
              <w:rFonts w:ascii="Palatino Linotype" w:hAnsi="Palatino Linotype"/>
              <w:sz w:val="18"/>
              <w:szCs w:val="18"/>
            </w:rPr>
          </w:rPrChange>
        </w:rPr>
        <w:t>Yang,</w:t>
      </w:r>
      <w:r w:rsidRPr="009F451C">
        <w:rPr>
          <w:rFonts w:ascii="Palatino Linotype" w:hAnsi="Palatino Linotype"/>
          <w:i/>
          <w:sz w:val="18"/>
          <w:szCs w:val="18"/>
          <w:rPrChange w:id="526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67" w:author="Thomas Erol Tavolara" w:date="2022-11-22T17:28:00Z">
            <w:rPr>
              <w:rFonts w:ascii="Palatino Linotype" w:hAnsi="Palatino Linotype"/>
              <w:sz w:val="18"/>
              <w:szCs w:val="18"/>
            </w:rPr>
          </w:rPrChange>
        </w:rPr>
        <w:t>W.;</w:t>
      </w:r>
      <w:r w:rsidRPr="009F451C">
        <w:rPr>
          <w:rFonts w:ascii="Palatino Linotype" w:hAnsi="Palatino Linotype"/>
          <w:i/>
          <w:sz w:val="18"/>
          <w:szCs w:val="18"/>
          <w:rPrChange w:id="526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69" w:author="Thomas Erol Tavolara" w:date="2022-11-22T17:28:00Z">
            <w:rPr>
              <w:rFonts w:ascii="Palatino Linotype" w:hAnsi="Palatino Linotype"/>
              <w:sz w:val="18"/>
              <w:szCs w:val="18"/>
            </w:rPr>
          </w:rPrChange>
        </w:rPr>
        <w:t>Huang,</w:t>
      </w:r>
      <w:r w:rsidRPr="009F451C">
        <w:rPr>
          <w:rFonts w:ascii="Palatino Linotype" w:hAnsi="Palatino Linotype"/>
          <w:i/>
          <w:sz w:val="18"/>
          <w:szCs w:val="18"/>
          <w:rPrChange w:id="527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71" w:author="Thomas Erol Tavolara" w:date="2022-11-22T17:28:00Z">
            <w:rPr>
              <w:rFonts w:ascii="Palatino Linotype" w:hAnsi="Palatino Linotype"/>
              <w:sz w:val="18"/>
              <w:szCs w:val="18"/>
            </w:rPr>
          </w:rPrChange>
        </w:rPr>
        <w:t>J.;</w:t>
      </w:r>
      <w:r w:rsidRPr="009F451C">
        <w:rPr>
          <w:rFonts w:ascii="Palatino Linotype" w:hAnsi="Palatino Linotype"/>
          <w:i/>
          <w:sz w:val="18"/>
          <w:szCs w:val="18"/>
          <w:rPrChange w:id="527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73" w:author="Thomas Erol Tavolara" w:date="2022-11-22T17:28:00Z">
            <w:rPr>
              <w:rFonts w:ascii="Palatino Linotype" w:hAnsi="Palatino Linotype"/>
              <w:sz w:val="18"/>
              <w:szCs w:val="18"/>
            </w:rPr>
          </w:rPrChange>
        </w:rPr>
        <w:t>Zhang,</w:t>
      </w:r>
      <w:r w:rsidRPr="009F451C">
        <w:rPr>
          <w:rFonts w:ascii="Palatino Linotype" w:hAnsi="Palatino Linotype"/>
          <w:i/>
          <w:sz w:val="18"/>
          <w:szCs w:val="18"/>
          <w:rPrChange w:id="527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75"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527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77" w:author="Thomas Erol Tavolara" w:date="2022-11-22T17:28:00Z">
            <w:rPr>
              <w:rFonts w:ascii="Palatino Linotype" w:hAnsi="Palatino Linotype"/>
              <w:sz w:val="18"/>
              <w:szCs w:val="18"/>
            </w:rPr>
          </w:rPrChange>
        </w:rPr>
        <w:t>Han,</w:t>
      </w:r>
      <w:r w:rsidRPr="009F451C">
        <w:rPr>
          <w:rFonts w:ascii="Palatino Linotype" w:hAnsi="Palatino Linotype"/>
          <w:i/>
          <w:sz w:val="18"/>
          <w:szCs w:val="18"/>
          <w:rPrChange w:id="527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79" w:author="Thomas Erol Tavolara" w:date="2022-11-22T17:28:00Z">
            <w:rPr>
              <w:rFonts w:ascii="Palatino Linotype" w:hAnsi="Palatino Linotype"/>
              <w:sz w:val="18"/>
              <w:szCs w:val="18"/>
            </w:rPr>
          </w:rPrChange>
        </w:rPr>
        <w:t>X.</w:t>
      </w:r>
      <w:r w:rsidRPr="009F451C">
        <w:rPr>
          <w:rFonts w:ascii="Palatino Linotype" w:hAnsi="Palatino Linotype"/>
          <w:i/>
          <w:sz w:val="18"/>
          <w:szCs w:val="18"/>
          <w:rPrChange w:id="528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81" w:author="Thomas Erol Tavolara" w:date="2022-11-22T17:28:00Z">
            <w:rPr>
              <w:rFonts w:ascii="Palatino Linotype" w:hAnsi="Palatino Linotype"/>
              <w:sz w:val="18"/>
              <w:szCs w:val="18"/>
            </w:rPr>
          </w:rPrChange>
        </w:rPr>
        <w:t>Node-Aligned</w:t>
      </w:r>
      <w:r w:rsidRPr="009F451C">
        <w:rPr>
          <w:rFonts w:ascii="Palatino Linotype" w:hAnsi="Palatino Linotype"/>
          <w:i/>
          <w:sz w:val="18"/>
          <w:szCs w:val="18"/>
          <w:rPrChange w:id="528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83" w:author="Thomas Erol Tavolara" w:date="2022-11-22T17:28:00Z">
            <w:rPr>
              <w:rFonts w:ascii="Palatino Linotype" w:hAnsi="Palatino Linotype"/>
              <w:sz w:val="18"/>
              <w:szCs w:val="18"/>
            </w:rPr>
          </w:rPrChange>
        </w:rPr>
        <w:t>Graph</w:t>
      </w:r>
      <w:r w:rsidRPr="009F451C">
        <w:rPr>
          <w:rFonts w:ascii="Palatino Linotype" w:hAnsi="Palatino Linotype"/>
          <w:i/>
          <w:sz w:val="18"/>
          <w:szCs w:val="18"/>
          <w:rPrChange w:id="528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85" w:author="Thomas Erol Tavolara" w:date="2022-11-22T17:28:00Z">
            <w:rPr>
              <w:rFonts w:ascii="Palatino Linotype" w:hAnsi="Palatino Linotype"/>
              <w:sz w:val="18"/>
              <w:szCs w:val="18"/>
            </w:rPr>
          </w:rPrChange>
        </w:rPr>
        <w:t>Convolutional</w:t>
      </w:r>
      <w:r w:rsidRPr="009F451C">
        <w:rPr>
          <w:rFonts w:ascii="Palatino Linotype" w:hAnsi="Palatino Linotype"/>
          <w:i/>
          <w:sz w:val="18"/>
          <w:szCs w:val="18"/>
          <w:rPrChange w:id="528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87" w:author="Thomas Erol Tavolara" w:date="2022-11-22T17:28:00Z">
            <w:rPr>
              <w:rFonts w:ascii="Palatino Linotype" w:hAnsi="Palatino Linotype"/>
              <w:sz w:val="18"/>
              <w:szCs w:val="18"/>
            </w:rPr>
          </w:rPrChange>
        </w:rPr>
        <w:t>Network</w:t>
      </w:r>
      <w:r w:rsidRPr="009F451C">
        <w:rPr>
          <w:rFonts w:ascii="Palatino Linotype" w:hAnsi="Palatino Linotype"/>
          <w:i/>
          <w:sz w:val="18"/>
          <w:szCs w:val="18"/>
          <w:rPrChange w:id="528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89"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5290"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91" w:author="Thomas Erol Tavolara" w:date="2022-11-22T17:28:00Z">
            <w:rPr>
              <w:rFonts w:ascii="Palatino Linotype" w:hAnsi="Palatino Linotype"/>
              <w:sz w:val="18"/>
              <w:szCs w:val="18"/>
            </w:rPr>
          </w:rPrChange>
        </w:rPr>
        <w:t>Whole-Slide</w:t>
      </w:r>
      <w:r w:rsidRPr="009F451C">
        <w:rPr>
          <w:rFonts w:ascii="Palatino Linotype" w:hAnsi="Palatino Linotype"/>
          <w:i/>
          <w:sz w:val="18"/>
          <w:szCs w:val="18"/>
          <w:rPrChange w:id="529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93" w:author="Thomas Erol Tavolara" w:date="2022-11-22T17:28:00Z">
            <w:rPr>
              <w:rFonts w:ascii="Palatino Linotype" w:hAnsi="Palatino Linotype"/>
              <w:sz w:val="18"/>
              <w:szCs w:val="18"/>
            </w:rPr>
          </w:rPrChange>
        </w:rPr>
        <w:t>Image</w:t>
      </w:r>
      <w:r w:rsidRPr="009F451C">
        <w:rPr>
          <w:rFonts w:ascii="Palatino Linotype" w:hAnsi="Palatino Linotype"/>
          <w:i/>
          <w:sz w:val="18"/>
          <w:szCs w:val="18"/>
          <w:rPrChange w:id="529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95" w:author="Thomas Erol Tavolara" w:date="2022-11-22T17:28:00Z">
            <w:rPr>
              <w:rFonts w:ascii="Palatino Linotype" w:hAnsi="Palatino Linotype"/>
              <w:sz w:val="18"/>
              <w:szCs w:val="18"/>
            </w:rPr>
          </w:rPrChange>
        </w:rPr>
        <w:t>Representation</w:t>
      </w:r>
      <w:r w:rsidRPr="009F451C">
        <w:rPr>
          <w:rFonts w:ascii="Palatino Linotype" w:hAnsi="Palatino Linotype"/>
          <w:i/>
          <w:sz w:val="18"/>
          <w:szCs w:val="18"/>
          <w:rPrChange w:id="5296"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97" w:author="Thomas Erol Tavolara" w:date="2022-11-22T17:28:00Z">
            <w:rPr>
              <w:rFonts w:ascii="Palatino Linotype" w:hAnsi="Palatino Linotype"/>
              <w:sz w:val="18"/>
              <w:szCs w:val="18"/>
            </w:rPr>
          </w:rPrChange>
        </w:rPr>
        <w:t>and</w:t>
      </w:r>
      <w:r w:rsidRPr="009F451C">
        <w:rPr>
          <w:rFonts w:ascii="Palatino Linotype" w:hAnsi="Palatino Linotype"/>
          <w:i/>
          <w:sz w:val="18"/>
          <w:szCs w:val="18"/>
          <w:rPrChange w:id="5298"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299" w:author="Thomas Erol Tavolara" w:date="2022-11-22T17:28:00Z">
            <w:rPr>
              <w:rFonts w:ascii="Palatino Linotype" w:hAnsi="Palatino Linotype"/>
              <w:sz w:val="18"/>
              <w:szCs w:val="18"/>
            </w:rPr>
          </w:rPrChange>
        </w:rPr>
        <w:t>Classification.</w:t>
      </w:r>
      <w:r w:rsidRPr="009F451C">
        <w:rPr>
          <w:rFonts w:ascii="Palatino Linotype" w:hAnsi="Palatino Linotype"/>
          <w:i/>
          <w:sz w:val="18"/>
          <w:szCs w:val="18"/>
          <w:rPrChange w:id="5300"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5301"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53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03"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530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05"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530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07"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530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09" w:author="Thomas Erol Tavolara" w:date="2022-11-22T17:28:00Z">
            <w:rPr>
              <w:rFonts w:ascii="Palatino Linotype" w:hAnsi="Palatino Linotype"/>
              <w:noProof/>
              <w:sz w:val="18"/>
              <w:szCs w:val="18"/>
            </w:rPr>
          </w:rPrChange>
        </w:rPr>
        <w:t>IEEE/CVF</w:t>
      </w:r>
      <w:r w:rsidRPr="009F451C">
        <w:rPr>
          <w:rFonts w:ascii="Palatino Linotype" w:hAnsi="Palatino Linotype"/>
          <w:i/>
          <w:noProof/>
          <w:sz w:val="18"/>
          <w:szCs w:val="18"/>
          <w:rPrChange w:id="531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11"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531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13"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531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15"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5316"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17"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5318"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19"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5320"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21"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532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23" w:author="Thomas Erol Tavolara" w:date="2022-11-22T17:28:00Z">
            <w:rPr>
              <w:rFonts w:ascii="Palatino Linotype" w:hAnsi="Palatino Linotype"/>
              <w:noProof/>
              <w:sz w:val="18"/>
              <w:szCs w:val="18"/>
            </w:rPr>
          </w:rPrChange>
        </w:rPr>
        <w:t>Recognition,</w:t>
      </w:r>
      <w:r w:rsidRPr="009F451C">
        <w:rPr>
          <w:rFonts w:ascii="Palatino Linotype" w:hAnsi="Palatino Linotype"/>
          <w:i/>
          <w:noProof/>
          <w:sz w:val="18"/>
          <w:szCs w:val="18"/>
          <w:rPrChange w:id="5324"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25" w:author="Thomas Erol Tavolara" w:date="2022-11-22T17:28:00Z">
            <w:rPr>
              <w:rFonts w:ascii="Palatino Linotype" w:hAnsi="Palatino Linotype"/>
              <w:noProof/>
              <w:sz w:val="18"/>
              <w:szCs w:val="18"/>
              <w:highlight w:val="yellow"/>
            </w:rPr>
          </w:rPrChange>
        </w:rPr>
        <w:t>Vancouver, QC, Canada,</w:t>
      </w:r>
      <w:r w:rsidRPr="009F451C">
        <w:rPr>
          <w:rFonts w:ascii="Palatino Linotype" w:hAnsi="Palatino Linotype"/>
          <w:i/>
          <w:noProof/>
          <w:sz w:val="18"/>
          <w:szCs w:val="18"/>
          <w:rPrChange w:id="5326" w:author="Thomas Erol Tavolara" w:date="2022-11-22T17:28:00Z">
            <w:rPr>
              <w:rFonts w:ascii="Palatino Linotype" w:hAnsi="Palatino Linotype"/>
              <w:i/>
              <w:noProof/>
              <w:sz w:val="18"/>
              <w:szCs w:val="18"/>
              <w:highlight w:val="yellow"/>
            </w:rPr>
          </w:rPrChange>
        </w:rPr>
        <w:t xml:space="preserve"> </w:t>
      </w:r>
      <w:r w:rsidRPr="009F451C">
        <w:rPr>
          <w:rFonts w:ascii="Palatino Linotype" w:hAnsi="Palatino Linotype"/>
          <w:noProof/>
          <w:sz w:val="18"/>
          <w:szCs w:val="18"/>
          <w:rPrChange w:id="5327" w:author="Thomas Erol Tavolara" w:date="2022-11-22T17:28:00Z">
            <w:rPr>
              <w:rFonts w:ascii="Palatino Linotype" w:hAnsi="Palatino Linotype"/>
              <w:noProof/>
              <w:sz w:val="18"/>
              <w:szCs w:val="18"/>
              <w:highlight w:val="yellow"/>
            </w:rPr>
          </w:rPrChange>
        </w:rPr>
        <w:t>19–24 June 2022</w:t>
      </w:r>
      <w:r w:rsidRPr="009F451C">
        <w:rPr>
          <w:rFonts w:ascii="Palatino Linotype" w:hAnsi="Palatino Linotype"/>
          <w:noProof/>
          <w:sz w:val="18"/>
          <w:szCs w:val="18"/>
          <w:rPrChange w:id="5328"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532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30"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533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32" w:author="Thomas Erol Tavolara" w:date="2022-11-22T17:28:00Z">
            <w:rPr>
              <w:rFonts w:ascii="Palatino Linotype" w:hAnsi="Palatino Linotype"/>
              <w:sz w:val="18"/>
              <w:szCs w:val="18"/>
            </w:rPr>
          </w:rPrChange>
        </w:rPr>
        <w:t>18813–18823.</w:t>
      </w:r>
    </w:p>
    <w:p w14:paraId="4165F377"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5333" w:author="Thomas Erol Tavolara" w:date="2022-11-22T17:28:00Z">
            <w:rPr>
              <w:rFonts w:ascii="Palatino Linotype" w:hAnsi="Palatino Linotype"/>
              <w:sz w:val="18"/>
              <w:szCs w:val="18"/>
            </w:rPr>
          </w:rPrChange>
        </w:rPr>
      </w:pPr>
      <w:r w:rsidRPr="009F451C">
        <w:rPr>
          <w:rFonts w:ascii="Palatino Linotype" w:hAnsi="Palatino Linotype"/>
          <w:sz w:val="18"/>
          <w:szCs w:val="18"/>
          <w:rPrChange w:id="5334" w:author="Thomas Erol Tavolara" w:date="2022-11-22T17:28:00Z">
            <w:rPr>
              <w:rFonts w:ascii="Palatino Linotype" w:hAnsi="Palatino Linotype"/>
              <w:sz w:val="18"/>
              <w:szCs w:val="18"/>
            </w:rPr>
          </w:rPrChange>
        </w:rPr>
        <w:t>Reed,</w:t>
      </w:r>
      <w:r w:rsidRPr="009F451C">
        <w:rPr>
          <w:rFonts w:ascii="Palatino Linotype" w:hAnsi="Palatino Linotype"/>
          <w:i/>
          <w:sz w:val="18"/>
          <w:szCs w:val="18"/>
          <w:rPrChange w:id="533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36" w:author="Thomas Erol Tavolara" w:date="2022-11-22T17:28:00Z">
            <w:rPr>
              <w:rFonts w:ascii="Palatino Linotype" w:hAnsi="Palatino Linotype"/>
              <w:sz w:val="18"/>
              <w:szCs w:val="18"/>
            </w:rPr>
          </w:rPrChange>
        </w:rPr>
        <w:t>C.J.;</w:t>
      </w:r>
      <w:r w:rsidRPr="009F451C">
        <w:rPr>
          <w:rFonts w:ascii="Palatino Linotype" w:hAnsi="Palatino Linotype"/>
          <w:i/>
          <w:sz w:val="18"/>
          <w:szCs w:val="18"/>
          <w:rPrChange w:id="533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38" w:author="Thomas Erol Tavolara" w:date="2022-11-22T17:28:00Z">
            <w:rPr>
              <w:rFonts w:ascii="Palatino Linotype" w:hAnsi="Palatino Linotype"/>
              <w:sz w:val="18"/>
              <w:szCs w:val="18"/>
            </w:rPr>
          </w:rPrChange>
        </w:rPr>
        <w:t>Metzger,</w:t>
      </w:r>
      <w:r w:rsidRPr="009F451C">
        <w:rPr>
          <w:rFonts w:ascii="Palatino Linotype" w:hAnsi="Palatino Linotype"/>
          <w:i/>
          <w:sz w:val="18"/>
          <w:szCs w:val="18"/>
          <w:rPrChange w:id="533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40" w:author="Thomas Erol Tavolara" w:date="2022-11-22T17:28:00Z">
            <w:rPr>
              <w:rFonts w:ascii="Palatino Linotype" w:hAnsi="Palatino Linotype"/>
              <w:sz w:val="18"/>
              <w:szCs w:val="18"/>
            </w:rPr>
          </w:rPrChange>
        </w:rPr>
        <w:t>S.;</w:t>
      </w:r>
      <w:r w:rsidRPr="009F451C">
        <w:rPr>
          <w:rFonts w:ascii="Palatino Linotype" w:hAnsi="Palatino Linotype"/>
          <w:i/>
          <w:sz w:val="18"/>
          <w:szCs w:val="18"/>
          <w:rPrChange w:id="534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42" w:author="Thomas Erol Tavolara" w:date="2022-11-22T17:28:00Z">
            <w:rPr>
              <w:rFonts w:ascii="Palatino Linotype" w:hAnsi="Palatino Linotype"/>
              <w:sz w:val="18"/>
              <w:szCs w:val="18"/>
            </w:rPr>
          </w:rPrChange>
        </w:rPr>
        <w:t>Srinivas,</w:t>
      </w:r>
      <w:r w:rsidRPr="009F451C">
        <w:rPr>
          <w:rFonts w:ascii="Palatino Linotype" w:hAnsi="Palatino Linotype"/>
          <w:i/>
          <w:sz w:val="18"/>
          <w:szCs w:val="18"/>
          <w:rPrChange w:id="534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44" w:author="Thomas Erol Tavolara" w:date="2022-11-22T17:28:00Z">
            <w:rPr>
              <w:rFonts w:ascii="Palatino Linotype" w:hAnsi="Palatino Linotype"/>
              <w:sz w:val="18"/>
              <w:szCs w:val="18"/>
            </w:rPr>
          </w:rPrChange>
        </w:rPr>
        <w:t>A.;</w:t>
      </w:r>
      <w:r w:rsidRPr="009F451C">
        <w:rPr>
          <w:rFonts w:ascii="Palatino Linotype" w:hAnsi="Palatino Linotype"/>
          <w:i/>
          <w:sz w:val="18"/>
          <w:szCs w:val="18"/>
          <w:rPrChange w:id="534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46" w:author="Thomas Erol Tavolara" w:date="2022-11-22T17:28:00Z">
            <w:rPr>
              <w:rFonts w:ascii="Palatino Linotype" w:hAnsi="Palatino Linotype"/>
              <w:sz w:val="18"/>
              <w:szCs w:val="18"/>
            </w:rPr>
          </w:rPrChange>
        </w:rPr>
        <w:t>Darrell,</w:t>
      </w:r>
      <w:r w:rsidRPr="009F451C">
        <w:rPr>
          <w:rFonts w:ascii="Palatino Linotype" w:hAnsi="Palatino Linotype"/>
          <w:i/>
          <w:sz w:val="18"/>
          <w:szCs w:val="18"/>
          <w:rPrChange w:id="534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48" w:author="Thomas Erol Tavolara" w:date="2022-11-22T17:28:00Z">
            <w:rPr>
              <w:rFonts w:ascii="Palatino Linotype" w:hAnsi="Palatino Linotype"/>
              <w:sz w:val="18"/>
              <w:szCs w:val="18"/>
            </w:rPr>
          </w:rPrChange>
        </w:rPr>
        <w:t>T.;</w:t>
      </w:r>
      <w:r w:rsidRPr="009F451C">
        <w:rPr>
          <w:rFonts w:ascii="Palatino Linotype" w:hAnsi="Palatino Linotype"/>
          <w:i/>
          <w:sz w:val="18"/>
          <w:szCs w:val="18"/>
          <w:rPrChange w:id="534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350" w:author="Thomas Erol Tavolara" w:date="2022-11-22T17:28:00Z">
            <w:rPr>
              <w:rFonts w:ascii="Palatino Linotype" w:hAnsi="Palatino Linotype"/>
              <w:sz w:val="18"/>
              <w:szCs w:val="18"/>
            </w:rPr>
          </w:rPrChange>
        </w:rPr>
        <w:t>Keutzer</w:t>
      </w:r>
      <w:proofErr w:type="spellEnd"/>
      <w:r w:rsidRPr="009F451C">
        <w:rPr>
          <w:rFonts w:ascii="Palatino Linotype" w:hAnsi="Palatino Linotype"/>
          <w:sz w:val="18"/>
          <w:szCs w:val="18"/>
          <w:rPrChange w:id="5351"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352"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53" w:author="Thomas Erol Tavolara" w:date="2022-11-22T17:28:00Z">
            <w:rPr>
              <w:rFonts w:ascii="Palatino Linotype" w:hAnsi="Palatino Linotype"/>
              <w:sz w:val="18"/>
              <w:szCs w:val="18"/>
            </w:rPr>
          </w:rPrChange>
        </w:rPr>
        <w:t>K.</w:t>
      </w:r>
      <w:r w:rsidRPr="009F451C">
        <w:rPr>
          <w:rFonts w:ascii="Palatino Linotype" w:hAnsi="Palatino Linotype"/>
          <w:i/>
          <w:sz w:val="18"/>
          <w:szCs w:val="18"/>
          <w:rPrChange w:id="5354"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sz w:val="18"/>
          <w:szCs w:val="18"/>
          <w:rPrChange w:id="5355" w:author="Thomas Erol Tavolara" w:date="2022-11-22T17:28:00Z">
            <w:rPr>
              <w:rFonts w:ascii="Palatino Linotype" w:hAnsi="Palatino Linotype"/>
              <w:sz w:val="18"/>
              <w:szCs w:val="18"/>
            </w:rPr>
          </w:rPrChange>
        </w:rPr>
        <w:t>Selfaugment</w:t>
      </w:r>
      <w:proofErr w:type="spellEnd"/>
      <w:r w:rsidRPr="009F451C">
        <w:rPr>
          <w:rFonts w:ascii="Palatino Linotype" w:hAnsi="Palatino Linotype"/>
          <w:sz w:val="18"/>
          <w:szCs w:val="18"/>
          <w:rPrChange w:id="5356"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35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58" w:author="Thomas Erol Tavolara" w:date="2022-11-22T17:28:00Z">
            <w:rPr>
              <w:rFonts w:ascii="Palatino Linotype" w:hAnsi="Palatino Linotype"/>
              <w:sz w:val="18"/>
              <w:szCs w:val="18"/>
            </w:rPr>
          </w:rPrChange>
        </w:rPr>
        <w:t>Automatic</w:t>
      </w:r>
      <w:r w:rsidRPr="009F451C">
        <w:rPr>
          <w:rFonts w:ascii="Palatino Linotype" w:hAnsi="Palatino Linotype"/>
          <w:i/>
          <w:sz w:val="18"/>
          <w:szCs w:val="18"/>
          <w:rPrChange w:id="535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60" w:author="Thomas Erol Tavolara" w:date="2022-11-22T17:28:00Z">
            <w:rPr>
              <w:rFonts w:ascii="Palatino Linotype" w:hAnsi="Palatino Linotype"/>
              <w:sz w:val="18"/>
              <w:szCs w:val="18"/>
            </w:rPr>
          </w:rPrChange>
        </w:rPr>
        <w:t>augmentation</w:t>
      </w:r>
      <w:r w:rsidRPr="009F451C">
        <w:rPr>
          <w:rFonts w:ascii="Palatino Linotype" w:hAnsi="Palatino Linotype"/>
          <w:i/>
          <w:sz w:val="18"/>
          <w:szCs w:val="18"/>
          <w:rPrChange w:id="536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62" w:author="Thomas Erol Tavolara" w:date="2022-11-22T17:28:00Z">
            <w:rPr>
              <w:rFonts w:ascii="Palatino Linotype" w:hAnsi="Palatino Linotype"/>
              <w:sz w:val="18"/>
              <w:szCs w:val="18"/>
            </w:rPr>
          </w:rPrChange>
        </w:rPr>
        <w:t>policies</w:t>
      </w:r>
      <w:r w:rsidRPr="009F451C">
        <w:rPr>
          <w:rFonts w:ascii="Palatino Linotype" w:hAnsi="Palatino Linotype"/>
          <w:i/>
          <w:sz w:val="18"/>
          <w:szCs w:val="18"/>
          <w:rPrChange w:id="536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64" w:author="Thomas Erol Tavolara" w:date="2022-11-22T17:28:00Z">
            <w:rPr>
              <w:rFonts w:ascii="Palatino Linotype" w:hAnsi="Palatino Linotype"/>
              <w:sz w:val="18"/>
              <w:szCs w:val="18"/>
            </w:rPr>
          </w:rPrChange>
        </w:rPr>
        <w:t>for</w:t>
      </w:r>
      <w:r w:rsidRPr="009F451C">
        <w:rPr>
          <w:rFonts w:ascii="Palatino Linotype" w:hAnsi="Palatino Linotype"/>
          <w:i/>
          <w:sz w:val="18"/>
          <w:szCs w:val="18"/>
          <w:rPrChange w:id="536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66" w:author="Thomas Erol Tavolara" w:date="2022-11-22T17:28:00Z">
            <w:rPr>
              <w:rFonts w:ascii="Palatino Linotype" w:hAnsi="Palatino Linotype"/>
              <w:sz w:val="18"/>
              <w:szCs w:val="18"/>
            </w:rPr>
          </w:rPrChange>
        </w:rPr>
        <w:t>self-supervised</w:t>
      </w:r>
      <w:r w:rsidRPr="009F451C">
        <w:rPr>
          <w:rFonts w:ascii="Palatino Linotype" w:hAnsi="Palatino Linotype"/>
          <w:i/>
          <w:sz w:val="18"/>
          <w:szCs w:val="18"/>
          <w:rPrChange w:id="536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368"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5369" w:author="Thomas Erol Tavolara" w:date="2022-11-22T17:28:00Z">
            <w:rPr>
              <w:rFonts w:ascii="Palatino Linotype" w:hAnsi="Palatino Linotype"/>
              <w:i/>
              <w:sz w:val="18"/>
              <w:szCs w:val="18"/>
            </w:rPr>
          </w:rPrChange>
        </w:rPr>
        <w:t xml:space="preserve"> </w:t>
      </w:r>
      <w:r w:rsidRPr="009F451C">
        <w:rPr>
          <w:rFonts w:ascii="Palatino Linotype" w:hAnsi="Palatino Linotype"/>
          <w:noProof/>
          <w:sz w:val="18"/>
          <w:szCs w:val="18"/>
          <w:rPrChange w:id="5370" w:author="Thomas Erol Tavolara" w:date="2022-11-22T17:28:00Z">
            <w:rPr>
              <w:rFonts w:ascii="Palatino Linotype" w:hAnsi="Palatino Linotype"/>
              <w:noProof/>
              <w:sz w:val="18"/>
              <w:szCs w:val="18"/>
            </w:rPr>
          </w:rPrChange>
        </w:rPr>
        <w:t>In</w:t>
      </w:r>
      <w:r w:rsidRPr="009F451C">
        <w:rPr>
          <w:rFonts w:ascii="Palatino Linotype" w:hAnsi="Palatino Linotype"/>
          <w:i/>
          <w:noProof/>
          <w:sz w:val="18"/>
          <w:szCs w:val="18"/>
          <w:rPrChange w:id="537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72"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537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74"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537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76"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537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78" w:author="Thomas Erol Tavolara" w:date="2022-11-22T17:28:00Z">
            <w:rPr>
              <w:rFonts w:ascii="Palatino Linotype" w:hAnsi="Palatino Linotype"/>
              <w:noProof/>
              <w:sz w:val="18"/>
              <w:szCs w:val="18"/>
            </w:rPr>
          </w:rPrChange>
        </w:rPr>
        <w:t>Proceedings</w:t>
      </w:r>
      <w:r w:rsidRPr="009F451C">
        <w:rPr>
          <w:rFonts w:ascii="Palatino Linotype" w:hAnsi="Palatino Linotype"/>
          <w:i/>
          <w:noProof/>
          <w:sz w:val="18"/>
          <w:szCs w:val="18"/>
          <w:rPrChange w:id="537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80" w:author="Thomas Erol Tavolara" w:date="2022-11-22T17:28:00Z">
            <w:rPr>
              <w:rFonts w:ascii="Palatino Linotype" w:hAnsi="Palatino Linotype"/>
              <w:noProof/>
              <w:sz w:val="18"/>
              <w:szCs w:val="18"/>
            </w:rPr>
          </w:rPrChange>
        </w:rPr>
        <w:t>of</w:t>
      </w:r>
      <w:r w:rsidRPr="009F451C">
        <w:rPr>
          <w:rFonts w:ascii="Palatino Linotype" w:hAnsi="Palatino Linotype"/>
          <w:i/>
          <w:noProof/>
          <w:sz w:val="18"/>
          <w:szCs w:val="18"/>
          <w:rPrChange w:id="538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82" w:author="Thomas Erol Tavolara" w:date="2022-11-22T17:28:00Z">
            <w:rPr>
              <w:rFonts w:ascii="Palatino Linotype" w:hAnsi="Palatino Linotype"/>
              <w:noProof/>
              <w:sz w:val="18"/>
              <w:szCs w:val="18"/>
            </w:rPr>
          </w:rPrChange>
        </w:rPr>
        <w:t>the</w:t>
      </w:r>
      <w:r w:rsidRPr="009F451C">
        <w:rPr>
          <w:rFonts w:ascii="Palatino Linotype" w:hAnsi="Palatino Linotype"/>
          <w:i/>
          <w:noProof/>
          <w:sz w:val="18"/>
          <w:szCs w:val="18"/>
          <w:rPrChange w:id="538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84" w:author="Thomas Erol Tavolara" w:date="2022-11-22T17:28:00Z">
            <w:rPr>
              <w:rFonts w:ascii="Palatino Linotype" w:hAnsi="Palatino Linotype"/>
              <w:noProof/>
              <w:sz w:val="18"/>
              <w:szCs w:val="18"/>
            </w:rPr>
          </w:rPrChange>
        </w:rPr>
        <w:t>IEEE/CVF</w:t>
      </w:r>
      <w:r w:rsidRPr="009F451C">
        <w:rPr>
          <w:rFonts w:ascii="Palatino Linotype" w:hAnsi="Palatino Linotype"/>
          <w:i/>
          <w:noProof/>
          <w:sz w:val="18"/>
          <w:szCs w:val="18"/>
          <w:rPrChange w:id="538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86" w:author="Thomas Erol Tavolara" w:date="2022-11-22T17:28:00Z">
            <w:rPr>
              <w:rFonts w:ascii="Palatino Linotype" w:hAnsi="Palatino Linotype"/>
              <w:noProof/>
              <w:sz w:val="18"/>
              <w:szCs w:val="18"/>
            </w:rPr>
          </w:rPrChange>
        </w:rPr>
        <w:t>Conference</w:t>
      </w:r>
      <w:r w:rsidRPr="009F451C">
        <w:rPr>
          <w:rFonts w:ascii="Palatino Linotype" w:hAnsi="Palatino Linotype"/>
          <w:i/>
          <w:noProof/>
          <w:sz w:val="18"/>
          <w:szCs w:val="18"/>
          <w:rPrChange w:id="538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88" w:author="Thomas Erol Tavolara" w:date="2022-11-22T17:28:00Z">
            <w:rPr>
              <w:rFonts w:ascii="Palatino Linotype" w:hAnsi="Palatino Linotype"/>
              <w:noProof/>
              <w:sz w:val="18"/>
              <w:szCs w:val="18"/>
            </w:rPr>
          </w:rPrChange>
        </w:rPr>
        <w:t>on</w:t>
      </w:r>
      <w:r w:rsidRPr="009F451C">
        <w:rPr>
          <w:rFonts w:ascii="Palatino Linotype" w:hAnsi="Palatino Linotype"/>
          <w:i/>
          <w:noProof/>
          <w:sz w:val="18"/>
          <w:szCs w:val="18"/>
          <w:rPrChange w:id="538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90" w:author="Thomas Erol Tavolara" w:date="2022-11-22T17:28:00Z">
            <w:rPr>
              <w:rFonts w:ascii="Palatino Linotype" w:hAnsi="Palatino Linotype"/>
              <w:noProof/>
              <w:sz w:val="18"/>
              <w:szCs w:val="18"/>
            </w:rPr>
          </w:rPrChange>
        </w:rPr>
        <w:t>Computer</w:t>
      </w:r>
      <w:r w:rsidRPr="009F451C">
        <w:rPr>
          <w:rFonts w:ascii="Palatino Linotype" w:hAnsi="Palatino Linotype"/>
          <w:i/>
          <w:noProof/>
          <w:sz w:val="18"/>
          <w:szCs w:val="18"/>
          <w:rPrChange w:id="5391"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92" w:author="Thomas Erol Tavolara" w:date="2022-11-22T17:28:00Z">
            <w:rPr>
              <w:rFonts w:ascii="Palatino Linotype" w:hAnsi="Palatino Linotype"/>
              <w:noProof/>
              <w:sz w:val="18"/>
              <w:szCs w:val="18"/>
            </w:rPr>
          </w:rPrChange>
        </w:rPr>
        <w:t>Vision</w:t>
      </w:r>
      <w:r w:rsidRPr="009F451C">
        <w:rPr>
          <w:rFonts w:ascii="Palatino Linotype" w:hAnsi="Palatino Linotype"/>
          <w:i/>
          <w:noProof/>
          <w:sz w:val="18"/>
          <w:szCs w:val="18"/>
          <w:rPrChange w:id="5393"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94" w:author="Thomas Erol Tavolara" w:date="2022-11-22T17:28:00Z">
            <w:rPr>
              <w:rFonts w:ascii="Palatino Linotype" w:hAnsi="Palatino Linotype"/>
              <w:noProof/>
              <w:sz w:val="18"/>
              <w:szCs w:val="18"/>
            </w:rPr>
          </w:rPrChange>
        </w:rPr>
        <w:t>and</w:t>
      </w:r>
      <w:r w:rsidRPr="009F451C">
        <w:rPr>
          <w:rFonts w:ascii="Palatino Linotype" w:hAnsi="Palatino Linotype"/>
          <w:i/>
          <w:noProof/>
          <w:sz w:val="18"/>
          <w:szCs w:val="18"/>
          <w:rPrChange w:id="5395"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96" w:author="Thomas Erol Tavolara" w:date="2022-11-22T17:28:00Z">
            <w:rPr>
              <w:rFonts w:ascii="Palatino Linotype" w:hAnsi="Palatino Linotype"/>
              <w:noProof/>
              <w:sz w:val="18"/>
              <w:szCs w:val="18"/>
            </w:rPr>
          </w:rPrChange>
        </w:rPr>
        <w:t>Pattern</w:t>
      </w:r>
      <w:r w:rsidRPr="009F451C">
        <w:rPr>
          <w:rFonts w:ascii="Palatino Linotype" w:hAnsi="Palatino Linotype"/>
          <w:i/>
          <w:noProof/>
          <w:sz w:val="18"/>
          <w:szCs w:val="18"/>
          <w:rPrChange w:id="5397"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398" w:author="Thomas Erol Tavolara" w:date="2022-11-22T17:28:00Z">
            <w:rPr>
              <w:rFonts w:ascii="Palatino Linotype" w:hAnsi="Palatino Linotype"/>
              <w:noProof/>
              <w:sz w:val="18"/>
              <w:szCs w:val="18"/>
            </w:rPr>
          </w:rPrChange>
        </w:rPr>
        <w:t>Recognition,</w:t>
      </w:r>
      <w:r w:rsidRPr="009F451C">
        <w:rPr>
          <w:rFonts w:ascii="Palatino Linotype" w:hAnsi="Palatino Linotype"/>
          <w:i/>
          <w:noProof/>
          <w:sz w:val="18"/>
          <w:szCs w:val="18"/>
          <w:rPrChange w:id="5399"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400" w:author="Thomas Erol Tavolara" w:date="2022-11-22T17:28:00Z">
            <w:rPr>
              <w:rFonts w:ascii="Palatino Linotype" w:hAnsi="Palatino Linotype"/>
              <w:noProof/>
              <w:sz w:val="18"/>
              <w:szCs w:val="18"/>
              <w:highlight w:val="yellow"/>
            </w:rPr>
          </w:rPrChange>
        </w:rPr>
        <w:t>Nashville, TN, USA, 19–25 June 2021</w:t>
      </w:r>
      <w:r w:rsidRPr="009F451C">
        <w:rPr>
          <w:rFonts w:ascii="Palatino Linotype" w:hAnsi="Palatino Linotype"/>
          <w:noProof/>
          <w:sz w:val="18"/>
          <w:szCs w:val="18"/>
          <w:rPrChange w:id="5401" w:author="Thomas Erol Tavolara" w:date="2022-11-22T17:28:00Z">
            <w:rPr>
              <w:rFonts w:ascii="Palatino Linotype" w:hAnsi="Palatino Linotype"/>
              <w:noProof/>
              <w:sz w:val="18"/>
              <w:szCs w:val="18"/>
            </w:rPr>
          </w:rPrChange>
        </w:rPr>
        <w:t>;</w:t>
      </w:r>
      <w:r w:rsidRPr="009F451C">
        <w:rPr>
          <w:rFonts w:ascii="Palatino Linotype" w:hAnsi="Palatino Linotype"/>
          <w:i/>
          <w:noProof/>
          <w:sz w:val="18"/>
          <w:szCs w:val="18"/>
          <w:rPrChange w:id="5402" w:author="Thomas Erol Tavolara" w:date="2022-11-22T17:28:00Z">
            <w:rPr>
              <w:rFonts w:ascii="Palatino Linotype" w:hAnsi="Palatino Linotype"/>
              <w:i/>
              <w:noProof/>
              <w:sz w:val="18"/>
              <w:szCs w:val="18"/>
            </w:rPr>
          </w:rPrChange>
        </w:rPr>
        <w:t xml:space="preserve"> </w:t>
      </w:r>
      <w:r w:rsidRPr="009F451C">
        <w:rPr>
          <w:rFonts w:ascii="Palatino Linotype" w:hAnsi="Palatino Linotype"/>
          <w:noProof/>
          <w:sz w:val="18"/>
          <w:szCs w:val="18"/>
          <w:rPrChange w:id="5403" w:author="Thomas Erol Tavolara" w:date="2022-11-22T17:28:00Z">
            <w:rPr>
              <w:rFonts w:ascii="Palatino Linotype" w:hAnsi="Palatino Linotype"/>
              <w:noProof/>
              <w:sz w:val="18"/>
              <w:szCs w:val="18"/>
            </w:rPr>
          </w:rPrChange>
        </w:rPr>
        <w:t>pp.</w:t>
      </w:r>
      <w:r w:rsidRPr="009F451C">
        <w:rPr>
          <w:rFonts w:ascii="Palatino Linotype" w:hAnsi="Palatino Linotype"/>
          <w:i/>
          <w:sz w:val="18"/>
          <w:szCs w:val="18"/>
          <w:rPrChange w:id="5404"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05" w:author="Thomas Erol Tavolara" w:date="2022-11-22T17:28:00Z">
            <w:rPr>
              <w:rFonts w:ascii="Palatino Linotype" w:hAnsi="Palatino Linotype"/>
              <w:sz w:val="18"/>
              <w:szCs w:val="18"/>
            </w:rPr>
          </w:rPrChange>
        </w:rPr>
        <w:t>2674–2683.</w:t>
      </w:r>
    </w:p>
    <w:p w14:paraId="7F3A03A1" w14:textId="77777777" w:rsidR="00BA7400" w:rsidRPr="009F451C" w:rsidRDefault="00BA7400" w:rsidP="00BA7400">
      <w:pPr>
        <w:pStyle w:val="EndNoteBibliography"/>
        <w:numPr>
          <w:ilvl w:val="0"/>
          <w:numId w:val="39"/>
        </w:numPr>
        <w:adjustRightInd w:val="0"/>
        <w:snapToGrid w:val="0"/>
        <w:spacing w:line="228" w:lineRule="auto"/>
        <w:ind w:left="425" w:hanging="425"/>
        <w:rPr>
          <w:rFonts w:ascii="Palatino Linotype" w:hAnsi="Palatino Linotype"/>
          <w:sz w:val="18"/>
          <w:szCs w:val="18"/>
          <w:rPrChange w:id="5406" w:author="Thomas Erol Tavolara" w:date="2022-11-22T17:28:00Z">
            <w:rPr>
              <w:rFonts w:ascii="Palatino Linotype" w:hAnsi="Palatino Linotype"/>
              <w:sz w:val="18"/>
              <w:szCs w:val="18"/>
            </w:rPr>
          </w:rPrChange>
        </w:rPr>
      </w:pPr>
      <w:proofErr w:type="spellStart"/>
      <w:r w:rsidRPr="009F451C">
        <w:rPr>
          <w:rFonts w:ascii="Palatino Linotype" w:hAnsi="Palatino Linotype"/>
          <w:sz w:val="18"/>
          <w:szCs w:val="18"/>
          <w:rPrChange w:id="5407" w:author="Thomas Erol Tavolara" w:date="2022-11-22T17:28:00Z">
            <w:rPr>
              <w:rFonts w:ascii="Palatino Linotype" w:hAnsi="Palatino Linotype"/>
              <w:sz w:val="18"/>
              <w:szCs w:val="18"/>
            </w:rPr>
          </w:rPrChange>
        </w:rPr>
        <w:t>Bahri</w:t>
      </w:r>
      <w:proofErr w:type="spellEnd"/>
      <w:r w:rsidRPr="009F451C">
        <w:rPr>
          <w:rFonts w:ascii="Palatino Linotype" w:hAnsi="Palatino Linotype"/>
          <w:sz w:val="18"/>
          <w:szCs w:val="18"/>
          <w:rPrChange w:id="5408" w:author="Thomas Erol Tavolara" w:date="2022-11-22T17:28:00Z">
            <w:rPr>
              <w:rFonts w:ascii="Palatino Linotype" w:hAnsi="Palatino Linotype"/>
              <w:sz w:val="18"/>
              <w:szCs w:val="18"/>
            </w:rPr>
          </w:rPrChange>
        </w:rPr>
        <w:t>,</w:t>
      </w:r>
      <w:r w:rsidRPr="009F451C">
        <w:rPr>
          <w:rFonts w:ascii="Palatino Linotype" w:hAnsi="Palatino Linotype"/>
          <w:i/>
          <w:sz w:val="18"/>
          <w:szCs w:val="18"/>
          <w:rPrChange w:id="540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10"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541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12" w:author="Thomas Erol Tavolara" w:date="2022-11-22T17:28:00Z">
            <w:rPr>
              <w:rFonts w:ascii="Palatino Linotype" w:hAnsi="Palatino Linotype"/>
              <w:sz w:val="18"/>
              <w:szCs w:val="18"/>
            </w:rPr>
          </w:rPrChange>
        </w:rPr>
        <w:t>Jiang,</w:t>
      </w:r>
      <w:r w:rsidRPr="009F451C">
        <w:rPr>
          <w:rFonts w:ascii="Palatino Linotype" w:hAnsi="Palatino Linotype"/>
          <w:i/>
          <w:sz w:val="18"/>
          <w:szCs w:val="18"/>
          <w:rPrChange w:id="541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14" w:author="Thomas Erol Tavolara" w:date="2022-11-22T17:28:00Z">
            <w:rPr>
              <w:rFonts w:ascii="Palatino Linotype" w:hAnsi="Palatino Linotype"/>
              <w:sz w:val="18"/>
              <w:szCs w:val="18"/>
            </w:rPr>
          </w:rPrChange>
        </w:rPr>
        <w:t>H.;</w:t>
      </w:r>
      <w:r w:rsidRPr="009F451C">
        <w:rPr>
          <w:rFonts w:ascii="Palatino Linotype" w:hAnsi="Palatino Linotype"/>
          <w:i/>
          <w:sz w:val="18"/>
          <w:szCs w:val="18"/>
          <w:rPrChange w:id="541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16" w:author="Thomas Erol Tavolara" w:date="2022-11-22T17:28:00Z">
            <w:rPr>
              <w:rFonts w:ascii="Palatino Linotype" w:hAnsi="Palatino Linotype"/>
              <w:sz w:val="18"/>
              <w:szCs w:val="18"/>
            </w:rPr>
          </w:rPrChange>
        </w:rPr>
        <w:t>Tay,</w:t>
      </w:r>
      <w:r w:rsidRPr="009F451C">
        <w:rPr>
          <w:rFonts w:ascii="Palatino Linotype" w:hAnsi="Palatino Linotype"/>
          <w:i/>
          <w:sz w:val="18"/>
          <w:szCs w:val="18"/>
          <w:rPrChange w:id="541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18" w:author="Thomas Erol Tavolara" w:date="2022-11-22T17:28:00Z">
            <w:rPr>
              <w:rFonts w:ascii="Palatino Linotype" w:hAnsi="Palatino Linotype"/>
              <w:sz w:val="18"/>
              <w:szCs w:val="18"/>
            </w:rPr>
          </w:rPrChange>
        </w:rPr>
        <w:t>Y.;</w:t>
      </w:r>
      <w:r w:rsidRPr="009F451C">
        <w:rPr>
          <w:rFonts w:ascii="Palatino Linotype" w:hAnsi="Palatino Linotype"/>
          <w:i/>
          <w:sz w:val="18"/>
          <w:szCs w:val="18"/>
          <w:rPrChange w:id="541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20" w:author="Thomas Erol Tavolara" w:date="2022-11-22T17:28:00Z">
            <w:rPr>
              <w:rFonts w:ascii="Palatino Linotype" w:hAnsi="Palatino Linotype"/>
              <w:sz w:val="18"/>
              <w:szCs w:val="18"/>
            </w:rPr>
          </w:rPrChange>
        </w:rPr>
        <w:t>Metzler,</w:t>
      </w:r>
      <w:r w:rsidRPr="009F451C">
        <w:rPr>
          <w:rFonts w:ascii="Palatino Linotype" w:hAnsi="Palatino Linotype"/>
          <w:i/>
          <w:sz w:val="18"/>
          <w:szCs w:val="18"/>
          <w:rPrChange w:id="542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22" w:author="Thomas Erol Tavolara" w:date="2022-11-22T17:28:00Z">
            <w:rPr>
              <w:rFonts w:ascii="Palatino Linotype" w:hAnsi="Palatino Linotype"/>
              <w:sz w:val="18"/>
              <w:szCs w:val="18"/>
            </w:rPr>
          </w:rPrChange>
        </w:rPr>
        <w:t>D.</w:t>
      </w:r>
      <w:r w:rsidRPr="009F451C">
        <w:rPr>
          <w:rFonts w:ascii="Palatino Linotype" w:hAnsi="Palatino Linotype"/>
          <w:i/>
          <w:sz w:val="18"/>
          <w:szCs w:val="18"/>
          <w:rPrChange w:id="542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24" w:author="Thomas Erol Tavolara" w:date="2022-11-22T17:28:00Z">
            <w:rPr>
              <w:rFonts w:ascii="Palatino Linotype" w:hAnsi="Palatino Linotype"/>
              <w:sz w:val="18"/>
              <w:szCs w:val="18"/>
            </w:rPr>
          </w:rPrChange>
        </w:rPr>
        <w:t>Scarf:</w:t>
      </w:r>
      <w:r w:rsidRPr="009F451C">
        <w:rPr>
          <w:rFonts w:ascii="Palatino Linotype" w:hAnsi="Palatino Linotype"/>
          <w:i/>
          <w:sz w:val="18"/>
          <w:szCs w:val="18"/>
          <w:rPrChange w:id="542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26" w:author="Thomas Erol Tavolara" w:date="2022-11-22T17:28:00Z">
            <w:rPr>
              <w:rFonts w:ascii="Palatino Linotype" w:hAnsi="Palatino Linotype"/>
              <w:sz w:val="18"/>
              <w:szCs w:val="18"/>
            </w:rPr>
          </w:rPrChange>
        </w:rPr>
        <w:t>Self-supervised</w:t>
      </w:r>
      <w:r w:rsidRPr="009F451C">
        <w:rPr>
          <w:rFonts w:ascii="Palatino Linotype" w:hAnsi="Palatino Linotype"/>
          <w:i/>
          <w:sz w:val="18"/>
          <w:szCs w:val="18"/>
          <w:rPrChange w:id="542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28" w:author="Thomas Erol Tavolara" w:date="2022-11-22T17:28:00Z">
            <w:rPr>
              <w:rFonts w:ascii="Palatino Linotype" w:hAnsi="Palatino Linotype"/>
              <w:sz w:val="18"/>
              <w:szCs w:val="18"/>
            </w:rPr>
          </w:rPrChange>
        </w:rPr>
        <w:t>contrastive</w:t>
      </w:r>
      <w:r w:rsidRPr="009F451C">
        <w:rPr>
          <w:rFonts w:ascii="Palatino Linotype" w:hAnsi="Palatino Linotype"/>
          <w:i/>
          <w:sz w:val="18"/>
          <w:szCs w:val="18"/>
          <w:rPrChange w:id="5429"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30" w:author="Thomas Erol Tavolara" w:date="2022-11-22T17:28:00Z">
            <w:rPr>
              <w:rFonts w:ascii="Palatino Linotype" w:hAnsi="Palatino Linotype"/>
              <w:sz w:val="18"/>
              <w:szCs w:val="18"/>
            </w:rPr>
          </w:rPrChange>
        </w:rPr>
        <w:t>learning</w:t>
      </w:r>
      <w:r w:rsidRPr="009F451C">
        <w:rPr>
          <w:rFonts w:ascii="Palatino Linotype" w:hAnsi="Palatino Linotype"/>
          <w:i/>
          <w:sz w:val="18"/>
          <w:szCs w:val="18"/>
          <w:rPrChange w:id="5431"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32" w:author="Thomas Erol Tavolara" w:date="2022-11-22T17:28:00Z">
            <w:rPr>
              <w:rFonts w:ascii="Palatino Linotype" w:hAnsi="Palatino Linotype"/>
              <w:sz w:val="18"/>
              <w:szCs w:val="18"/>
            </w:rPr>
          </w:rPrChange>
        </w:rPr>
        <w:t>using</w:t>
      </w:r>
      <w:r w:rsidRPr="009F451C">
        <w:rPr>
          <w:rFonts w:ascii="Palatino Linotype" w:hAnsi="Palatino Linotype"/>
          <w:i/>
          <w:sz w:val="18"/>
          <w:szCs w:val="18"/>
          <w:rPrChange w:id="5433"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34" w:author="Thomas Erol Tavolara" w:date="2022-11-22T17:28:00Z">
            <w:rPr>
              <w:rFonts w:ascii="Palatino Linotype" w:hAnsi="Palatino Linotype"/>
              <w:sz w:val="18"/>
              <w:szCs w:val="18"/>
            </w:rPr>
          </w:rPrChange>
        </w:rPr>
        <w:t>random</w:t>
      </w:r>
      <w:r w:rsidRPr="009F451C">
        <w:rPr>
          <w:rFonts w:ascii="Palatino Linotype" w:hAnsi="Palatino Linotype"/>
          <w:i/>
          <w:sz w:val="18"/>
          <w:szCs w:val="18"/>
          <w:rPrChange w:id="5435"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36" w:author="Thomas Erol Tavolara" w:date="2022-11-22T17:28:00Z">
            <w:rPr>
              <w:rFonts w:ascii="Palatino Linotype" w:hAnsi="Palatino Linotype"/>
              <w:sz w:val="18"/>
              <w:szCs w:val="18"/>
            </w:rPr>
          </w:rPrChange>
        </w:rPr>
        <w:t>feature</w:t>
      </w:r>
      <w:r w:rsidRPr="009F451C">
        <w:rPr>
          <w:rFonts w:ascii="Palatino Linotype" w:hAnsi="Palatino Linotype"/>
          <w:i/>
          <w:sz w:val="18"/>
          <w:szCs w:val="18"/>
          <w:rPrChange w:id="5437" w:author="Thomas Erol Tavolara" w:date="2022-11-22T17:28:00Z">
            <w:rPr>
              <w:rFonts w:ascii="Palatino Linotype" w:hAnsi="Palatino Linotype"/>
              <w:i/>
              <w:sz w:val="18"/>
              <w:szCs w:val="18"/>
            </w:rPr>
          </w:rPrChange>
        </w:rPr>
        <w:t xml:space="preserve"> </w:t>
      </w:r>
      <w:r w:rsidRPr="009F451C">
        <w:rPr>
          <w:rFonts w:ascii="Palatino Linotype" w:hAnsi="Palatino Linotype"/>
          <w:sz w:val="18"/>
          <w:szCs w:val="18"/>
          <w:rPrChange w:id="5438" w:author="Thomas Erol Tavolara" w:date="2022-11-22T17:28:00Z">
            <w:rPr>
              <w:rFonts w:ascii="Palatino Linotype" w:hAnsi="Palatino Linotype"/>
              <w:sz w:val="18"/>
              <w:szCs w:val="18"/>
            </w:rPr>
          </w:rPrChange>
        </w:rPr>
        <w:t>corruption.</w:t>
      </w:r>
      <w:r w:rsidRPr="009F451C">
        <w:rPr>
          <w:rFonts w:ascii="Palatino Linotype" w:hAnsi="Palatino Linotype"/>
          <w:i/>
          <w:sz w:val="18"/>
          <w:szCs w:val="18"/>
          <w:rPrChange w:id="5439"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5440" w:author="Thomas Erol Tavolara" w:date="2022-11-22T17:28:00Z">
            <w:rPr>
              <w:rFonts w:ascii="Palatino Linotype" w:hAnsi="Palatino Linotype"/>
              <w:i/>
              <w:sz w:val="18"/>
              <w:szCs w:val="18"/>
            </w:rPr>
          </w:rPrChange>
        </w:rPr>
        <w:t>arXiv</w:t>
      </w:r>
      <w:proofErr w:type="spellEnd"/>
      <w:r w:rsidRPr="009F451C">
        <w:rPr>
          <w:rFonts w:ascii="Palatino Linotype" w:hAnsi="Palatino Linotype"/>
          <w:i/>
          <w:sz w:val="18"/>
          <w:szCs w:val="18"/>
          <w:rPrChange w:id="5441" w:author="Thomas Erol Tavolara" w:date="2022-11-22T17:28:00Z">
            <w:rPr>
              <w:rFonts w:ascii="Palatino Linotype" w:hAnsi="Palatino Linotype"/>
              <w:i/>
              <w:sz w:val="18"/>
              <w:szCs w:val="18"/>
            </w:rPr>
          </w:rPrChange>
        </w:rPr>
        <w:t xml:space="preserve"> </w:t>
      </w:r>
      <w:proofErr w:type="spellStart"/>
      <w:r w:rsidRPr="009F451C">
        <w:rPr>
          <w:rFonts w:ascii="Palatino Linotype" w:hAnsi="Palatino Linotype"/>
          <w:i/>
          <w:sz w:val="18"/>
          <w:szCs w:val="18"/>
          <w:rPrChange w:id="5442" w:author="Thomas Erol Tavolara" w:date="2022-11-22T17:28:00Z">
            <w:rPr>
              <w:rFonts w:ascii="Palatino Linotype" w:hAnsi="Palatino Linotype"/>
              <w:i/>
              <w:sz w:val="18"/>
              <w:szCs w:val="18"/>
            </w:rPr>
          </w:rPrChange>
        </w:rPr>
        <w:t>Prepr</w:t>
      </w:r>
      <w:proofErr w:type="spellEnd"/>
      <w:r w:rsidRPr="009F451C">
        <w:rPr>
          <w:rFonts w:ascii="Palatino Linotype" w:hAnsi="Palatino Linotype"/>
          <w:i/>
          <w:sz w:val="18"/>
          <w:szCs w:val="18"/>
          <w:rPrChange w:id="5443" w:author="Thomas Erol Tavolara" w:date="2022-11-22T17:28:00Z">
            <w:rPr>
              <w:rFonts w:ascii="Palatino Linotype" w:hAnsi="Palatino Linotype"/>
              <w:i/>
              <w:sz w:val="18"/>
              <w:szCs w:val="18"/>
            </w:rPr>
          </w:rPrChange>
        </w:rPr>
        <w:t xml:space="preserve">. </w:t>
      </w:r>
      <w:r w:rsidRPr="009F451C">
        <w:rPr>
          <w:rFonts w:ascii="Palatino Linotype" w:hAnsi="Palatino Linotype"/>
          <w:b/>
          <w:sz w:val="18"/>
          <w:szCs w:val="18"/>
          <w:rPrChange w:id="5444" w:author="Thomas Erol Tavolara" w:date="2022-11-22T17:28:00Z">
            <w:rPr>
              <w:rFonts w:ascii="Palatino Linotype" w:hAnsi="Palatino Linotype"/>
              <w:b/>
              <w:sz w:val="18"/>
              <w:szCs w:val="18"/>
            </w:rPr>
          </w:rPrChange>
        </w:rPr>
        <w:t>2021</w:t>
      </w:r>
      <w:r w:rsidRPr="009F451C">
        <w:rPr>
          <w:rFonts w:ascii="Palatino Linotype" w:hAnsi="Palatino Linotype"/>
          <w:sz w:val="18"/>
          <w:szCs w:val="18"/>
          <w:rPrChange w:id="5445" w:author="Thomas Erol Tavolara" w:date="2022-11-22T17:28:00Z">
            <w:rPr>
              <w:rFonts w:ascii="Palatino Linotype" w:hAnsi="Palatino Linotype"/>
              <w:sz w:val="18"/>
              <w:szCs w:val="18"/>
            </w:rPr>
          </w:rPrChange>
        </w:rPr>
        <w:t xml:space="preserve">, </w:t>
      </w:r>
      <w:r w:rsidRPr="009F451C">
        <w:rPr>
          <w:rFonts w:ascii="Palatino Linotype" w:hAnsi="Palatino Linotype"/>
          <w:iCs/>
          <w:sz w:val="18"/>
          <w:szCs w:val="18"/>
          <w:rPrChange w:id="5446" w:author="Thomas Erol Tavolara" w:date="2022-11-22T17:28:00Z">
            <w:rPr>
              <w:rFonts w:ascii="Palatino Linotype" w:hAnsi="Palatino Linotype"/>
              <w:iCs/>
              <w:sz w:val="18"/>
              <w:szCs w:val="18"/>
            </w:rPr>
          </w:rPrChange>
        </w:rPr>
        <w:t>arXiv:2106.15147.</w:t>
      </w:r>
    </w:p>
    <w:p w14:paraId="1CE2CDAB" w14:textId="7292FE81" w:rsidR="006E1E92" w:rsidRPr="00966C3F" w:rsidRDefault="006E1E92" w:rsidP="006E1E92">
      <w:pPr>
        <w:adjustRightInd w:val="0"/>
        <w:snapToGrid w:val="0"/>
        <w:spacing w:line="228" w:lineRule="auto"/>
        <w:ind w:left="425" w:hanging="425"/>
        <w:rPr>
          <w:rFonts w:cs="Arial"/>
          <w:sz w:val="18"/>
          <w:szCs w:val="18"/>
        </w:rPr>
      </w:pPr>
    </w:p>
    <w:p w14:paraId="43F8D810" w14:textId="77777777" w:rsidR="000D6839" w:rsidRPr="00966C3F" w:rsidRDefault="000D6839" w:rsidP="006E1E92"/>
    <w:sectPr w:rsidR="000D6839" w:rsidRPr="00966C3F" w:rsidSect="00966C3F">
      <w:headerReference w:type="even" r:id="rId14"/>
      <w:headerReference w:type="default" r:id="rId15"/>
      <w:footerReference w:type="default" r:id="rId16"/>
      <w:headerReference w:type="first" r:id="rId17"/>
      <w:footerReference w:type="first" r:id="rId18"/>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lica Mihajlovic" w:date="2022-11-21T22:04:00Z" w:initials="MM">
    <w:p w14:paraId="30AF2048" w14:textId="27F37CF2" w:rsidR="0062783C" w:rsidRDefault="0062783C">
      <w:pPr>
        <w:pStyle w:val="CommentText"/>
      </w:pPr>
      <w:r>
        <w:rPr>
          <w:rStyle w:val="CommentReference"/>
        </w:rPr>
        <w:annotationRef/>
      </w:r>
      <w:r>
        <w:t xml:space="preserve">Whole manuscript is formatted. Please do not make any changes except those asked in comments. Thank you. </w:t>
      </w:r>
    </w:p>
  </w:comment>
  <w:comment w:id="1" w:author="MDPI" w:date="2022-11-20T12:13:00Z" w:initials="M">
    <w:p w14:paraId="2270B8B1" w14:textId="77777777" w:rsidR="0062783C" w:rsidRDefault="0062783C" w:rsidP="00DF21E6">
      <w:pPr>
        <w:pStyle w:val="CommentText"/>
      </w:pPr>
      <w:r>
        <w:rPr>
          <w:rStyle w:val="CommentReference"/>
        </w:rPr>
        <w:annotationRef/>
      </w:r>
      <w:r>
        <w:t>Please check all author names carefully.</w:t>
      </w:r>
    </w:p>
  </w:comment>
  <w:comment w:id="2" w:author="Thomas Erol Tavolara" w:date="2022-11-22T17:03:00Z" w:initials="TET">
    <w:p w14:paraId="2389BAF8" w14:textId="412B4F46" w:rsidR="0062783C" w:rsidRDefault="0062783C">
      <w:pPr>
        <w:pStyle w:val="CommentText"/>
      </w:pPr>
      <w:r>
        <w:rPr>
          <w:rStyle w:val="CommentReference"/>
        </w:rPr>
        <w:annotationRef/>
      </w:r>
      <w:r>
        <w:t>Done</w:t>
      </w:r>
    </w:p>
  </w:comment>
  <w:comment w:id="4" w:author="MDPI" w:date="2022-11-20T12:00:00Z" w:initials="M">
    <w:p w14:paraId="0C3DE108" w14:textId="2D6890F6" w:rsidR="0062783C" w:rsidRDefault="0062783C">
      <w:pPr>
        <w:pStyle w:val="CommentText"/>
      </w:pPr>
      <w:r>
        <w:rPr>
          <w:rStyle w:val="CommentReference"/>
        </w:rPr>
        <w:annotationRef/>
      </w:r>
      <w:r>
        <w:t xml:space="preserve">Please carefully check the accuracy of names and affiliations. </w:t>
      </w:r>
    </w:p>
  </w:comment>
  <w:comment w:id="5" w:author="Thomas Erol Tavolara" w:date="2022-11-22T17:00:00Z" w:initials="TET">
    <w:p w14:paraId="4816EE1E" w14:textId="09467E3A" w:rsidR="0062783C" w:rsidRDefault="0062783C">
      <w:pPr>
        <w:pStyle w:val="CommentText"/>
      </w:pPr>
      <w:r>
        <w:rPr>
          <w:rStyle w:val="CommentReference"/>
        </w:rPr>
        <w:annotationRef/>
      </w:r>
      <w:r>
        <w:t>Done</w:t>
      </w:r>
    </w:p>
  </w:comment>
  <w:comment w:id="7" w:author="MDPI" w:date="2022-11-20T12:35:00Z" w:initials="M">
    <w:p w14:paraId="02D8ED10" w14:textId="18354DAB" w:rsidR="0062783C" w:rsidRDefault="0062783C">
      <w:pPr>
        <w:pStyle w:val="CommentText"/>
      </w:pPr>
      <w:r>
        <w:rPr>
          <w:rStyle w:val="CommentReference"/>
        </w:rPr>
        <w:annotationRef/>
      </w:r>
      <w:r>
        <w:t>The name of this author is different from the one submitted online at susy.mdpi.com (</w:t>
      </w:r>
      <w:r w:rsidRPr="000F525D">
        <w:t>Muhammad Khalid Khan Niazi</w:t>
      </w:r>
      <w:r>
        <w:t>). Please confirm which one is correct.</w:t>
      </w:r>
    </w:p>
  </w:comment>
  <w:comment w:id="8" w:author="Thomas Erol Tavolara" w:date="2022-11-22T17:00:00Z" w:initials="TET">
    <w:p w14:paraId="22FFCC57" w14:textId="50FC059C" w:rsidR="0062783C" w:rsidRDefault="0062783C">
      <w:pPr>
        <w:pStyle w:val="CommentText"/>
      </w:pPr>
      <w:r>
        <w:rPr>
          <w:rStyle w:val="CommentReference"/>
        </w:rPr>
        <w:annotationRef/>
      </w:r>
      <w:r>
        <w:t>M. Khalid Khan Niazi is correct</w:t>
      </w:r>
    </w:p>
  </w:comment>
  <w:comment w:id="10" w:author="MDPI" w:date="2022-11-20T12:13:00Z" w:initials="M">
    <w:p w14:paraId="69C1F0E5" w14:textId="3FB8DA95" w:rsidR="0062783C" w:rsidRDefault="0062783C">
      <w:pPr>
        <w:pStyle w:val="CommentText"/>
      </w:pPr>
      <w:r>
        <w:rPr>
          <w:rStyle w:val="CommentReference"/>
        </w:rPr>
        <w:annotationRef/>
      </w:r>
      <w:r>
        <w:t>Please check that the affiliation information is complete. Affiliation should be descripted from smaller to larger as Group/Lab/Unit, Department, Institute, College/School/Faculty, University. Please revise if possible. If not, please add explanation. Thank you.</w:t>
      </w:r>
    </w:p>
  </w:comment>
  <w:comment w:id="11" w:author="Thomas Erol Tavolara" w:date="2022-11-22T17:01:00Z" w:initials="TET">
    <w:p w14:paraId="38401733" w14:textId="5B1A4ABC" w:rsidR="0062783C" w:rsidRDefault="0062783C">
      <w:pPr>
        <w:pStyle w:val="CommentText"/>
      </w:pPr>
      <w:r>
        <w:rPr>
          <w:rStyle w:val="CommentReference"/>
        </w:rPr>
        <w:annotationRef/>
      </w:r>
      <w:r>
        <w:t>Done</w:t>
      </w:r>
    </w:p>
  </w:comment>
  <w:comment w:id="14" w:author="MDPI" w:date="2022-11-20T12:10:00Z" w:initials="M">
    <w:p w14:paraId="46DD8FE8" w14:textId="77777777" w:rsidR="0062783C" w:rsidRDefault="0062783C">
      <w:pPr>
        <w:pStyle w:val="CommentText"/>
      </w:pPr>
      <w:r>
        <w:rPr>
          <w:rStyle w:val="CommentReference"/>
        </w:rPr>
        <w:annotationRef/>
      </w:r>
      <w:r>
        <w:t>Please add Simple Summary part.</w:t>
      </w:r>
    </w:p>
    <w:p w14:paraId="00B11AE0" w14:textId="3CE6891A" w:rsidR="0062783C" w:rsidRDefault="0062783C">
      <w:pPr>
        <w:pStyle w:val="CommentText"/>
      </w:pPr>
      <w:r w:rsidRPr="000F681C">
        <w:rPr>
          <w:sz w:val="18"/>
        </w:rPr>
        <w:t>It is vitally important that scientists are able to describe their work simply and concisely to the public, especially in an open-access on-line journal. The simple summary consists of no more than 200 words in one paragraph and contains a clear statement of the problem addressed, the aims and objectives, pertinent results, conclusions from the study and how they will be valuable to society. This should be written for a lay audience, i.e., no technical terms without explanations. No references are cited and no abbreviations. Submissions without a simple summary will be returned directly. Example could be found at http://www.mdpi.com/2076-2615/6/6/40/htm.</w:t>
      </w:r>
    </w:p>
  </w:comment>
  <w:comment w:id="15" w:author="Thomas Erol Tavolara" w:date="2022-11-22T17:03:00Z" w:initials="TET">
    <w:p w14:paraId="6DA6DD56" w14:textId="50E7D65A" w:rsidR="0062783C" w:rsidRDefault="0062783C">
      <w:pPr>
        <w:pStyle w:val="CommentText"/>
      </w:pPr>
      <w:r>
        <w:rPr>
          <w:rStyle w:val="CommentReference"/>
        </w:rPr>
        <w:annotationRef/>
      </w:r>
      <w:r>
        <w:t>Done</w:t>
      </w:r>
    </w:p>
  </w:comment>
  <w:comment w:id="18" w:author="Milica Mihajlovic" w:date="2022-11-21T22:15:00Z" w:initials="MM">
    <w:p w14:paraId="222F776F" w14:textId="1928AEF9" w:rsidR="0062783C" w:rsidRDefault="0062783C">
      <w:pPr>
        <w:pStyle w:val="CommentText"/>
      </w:pPr>
      <w:r>
        <w:rPr>
          <w:rStyle w:val="CommentReference"/>
        </w:rPr>
        <w:annotationRef/>
      </w:r>
      <w:r>
        <w:t xml:space="preserve">Please define all abbreviations the first time they appear in the abstract, the main text, and the first figure or table caption </w:t>
      </w:r>
    </w:p>
  </w:comment>
  <w:comment w:id="19" w:author="Thomas Erol Tavolara" w:date="2022-11-22T17:04:00Z" w:initials="TET">
    <w:p w14:paraId="7D11CF38" w14:textId="2E16EC3A" w:rsidR="00614115" w:rsidRDefault="00614115">
      <w:pPr>
        <w:pStyle w:val="CommentText"/>
      </w:pPr>
      <w:r>
        <w:rPr>
          <w:rStyle w:val="CommentReference"/>
        </w:rPr>
        <w:annotationRef/>
      </w:r>
      <w:r>
        <w:t>Done</w:t>
      </w:r>
    </w:p>
  </w:comment>
  <w:comment w:id="20" w:author="MDPI" w:date="2022-11-20T12:21:00Z" w:initials="M">
    <w:p w14:paraId="4ECA75DC" w14:textId="66A2063A" w:rsidR="0062783C" w:rsidRDefault="0062783C">
      <w:pPr>
        <w:pStyle w:val="CommentText"/>
      </w:pPr>
      <w:r>
        <w:rPr>
          <w:rStyle w:val="CommentReference"/>
        </w:rPr>
        <w:annotationRef/>
      </w:r>
      <w:r>
        <w:t>Please confirm if the italics is unnecessary and can be removed. The following highlights are the same</w:t>
      </w:r>
    </w:p>
  </w:comment>
  <w:comment w:id="21" w:author="Thomas Erol Tavolara" w:date="2022-11-22T17:04:00Z" w:initials="TET">
    <w:p w14:paraId="7259CBDC" w14:textId="3D366D15" w:rsidR="00614115" w:rsidRDefault="00614115">
      <w:pPr>
        <w:pStyle w:val="CommentText"/>
      </w:pPr>
      <w:r>
        <w:rPr>
          <w:rStyle w:val="CommentReference"/>
        </w:rPr>
        <w:annotationRef/>
      </w:r>
      <w:r>
        <w:t>Done</w:t>
      </w:r>
    </w:p>
  </w:comment>
  <w:comment w:id="25" w:author="Milica Mihajlovic" w:date="2022-11-21T22:21:00Z" w:initials="MM">
    <w:p w14:paraId="1B492563" w14:textId="26BD6942" w:rsidR="0062783C" w:rsidRDefault="0062783C">
      <w:pPr>
        <w:pStyle w:val="CommentText"/>
      </w:pPr>
      <w:r>
        <w:rPr>
          <w:rStyle w:val="CommentReference"/>
        </w:rPr>
        <w:annotationRef/>
      </w:r>
      <w:r>
        <w:t xml:space="preserve">Please define all abbreviations the first time they appear in the abstract, the main text, and the first figure or table caption </w:t>
      </w:r>
    </w:p>
  </w:comment>
  <w:comment w:id="26" w:author="Milica Mihajlovic" w:date="2022-11-21T22:30:00Z" w:initials="MM">
    <w:p w14:paraId="06832ED8" w14:textId="60F6B1C4" w:rsidR="0062783C" w:rsidRDefault="0062783C">
      <w:pPr>
        <w:pStyle w:val="CommentText"/>
      </w:pPr>
      <w:r>
        <w:rPr>
          <w:rStyle w:val="CommentReference"/>
        </w:rPr>
        <w:annotationRef/>
      </w:r>
      <w:r w:rsidRPr="006849DA">
        <w:t>If any genes in whole text, please make them italic.</w:t>
      </w:r>
    </w:p>
  </w:comment>
  <w:comment w:id="27" w:author="MDPI" w:date="2022-11-20T12:21:00Z" w:initials="M">
    <w:p w14:paraId="70D5D3F5" w14:textId="79FF88BD" w:rsidR="0062783C" w:rsidRDefault="0062783C">
      <w:pPr>
        <w:pStyle w:val="CommentText"/>
      </w:pPr>
      <w:r>
        <w:rPr>
          <w:rStyle w:val="CommentReference"/>
        </w:rPr>
        <w:annotationRef/>
      </w:r>
      <w:r>
        <w:t>Please confirm if the italics is unnecessary and can be removed. Please confirm this for all highlighted italics.</w:t>
      </w:r>
    </w:p>
  </w:comment>
  <w:comment w:id="28" w:author="Thomas Erol Tavolara" w:date="2022-11-22T17:12:00Z" w:initials="TET">
    <w:p w14:paraId="04A5EDCE" w14:textId="443762D3" w:rsidR="00206BFA" w:rsidRDefault="00206BFA">
      <w:pPr>
        <w:pStyle w:val="CommentText"/>
      </w:pPr>
      <w:r>
        <w:rPr>
          <w:rStyle w:val="CommentReference"/>
        </w:rPr>
        <w:annotationRef/>
      </w:r>
      <w:r>
        <w:t>Done</w:t>
      </w:r>
    </w:p>
  </w:comment>
  <w:comment w:id="33" w:author="Elizabeth Tasker" w:date="2022-11-20T09:59:00Z" w:initials="ET">
    <w:p w14:paraId="4BAD57A1" w14:textId="77777777" w:rsidR="0062783C" w:rsidRDefault="0062783C" w:rsidP="0062783C">
      <w:pPr>
        <w:jc w:val="left"/>
      </w:pPr>
      <w:r>
        <w:rPr>
          <w:rStyle w:val="CommentReference"/>
        </w:rPr>
        <w:annotationRef/>
      </w:r>
      <w:r>
        <w:t>Please check your intended meaning is retained.</w:t>
      </w:r>
    </w:p>
  </w:comment>
  <w:comment w:id="34" w:author="Thomas Erol Tavolara" w:date="2022-11-22T17:07:00Z" w:initials="TET">
    <w:p w14:paraId="3ECB2500" w14:textId="51E7604E" w:rsidR="00614115" w:rsidRDefault="00614115">
      <w:pPr>
        <w:pStyle w:val="CommentText"/>
      </w:pPr>
      <w:r>
        <w:rPr>
          <w:rStyle w:val="CommentReference"/>
        </w:rPr>
        <w:annotationRef/>
      </w:r>
      <w:r>
        <w:t>Yes</w:t>
      </w:r>
    </w:p>
  </w:comment>
  <w:comment w:id="38" w:author="MDPI" w:date="2022-11-20T12:22:00Z" w:initials="M">
    <w:p w14:paraId="64D2A56D" w14:textId="2025B5DA" w:rsidR="0062783C" w:rsidRDefault="0062783C">
      <w:pPr>
        <w:pStyle w:val="CommentText"/>
      </w:pPr>
      <w:r>
        <w:rPr>
          <w:rStyle w:val="CommentReference"/>
        </w:rPr>
        <w:annotationRef/>
      </w:r>
      <w:r>
        <w:t>We italicized n, please confirm.</w:t>
      </w:r>
    </w:p>
  </w:comment>
  <w:comment w:id="39" w:author="Thomas Erol Tavolara" w:date="2022-11-22T17:07:00Z" w:initials="TET">
    <w:p w14:paraId="5C6D11E5" w14:textId="3CBDB827" w:rsidR="00614115" w:rsidRDefault="00614115">
      <w:pPr>
        <w:pStyle w:val="CommentText"/>
      </w:pPr>
      <w:r>
        <w:rPr>
          <w:rStyle w:val="CommentReference"/>
        </w:rPr>
        <w:annotationRef/>
      </w:r>
      <w:r>
        <w:t>Confirmed</w:t>
      </w:r>
    </w:p>
  </w:comment>
  <w:comment w:id="45" w:author="Milica Mihajlovic" w:date="2022-11-21T22:28:00Z" w:initials="MM">
    <w:p w14:paraId="688EE92A" w14:textId="59171AB9" w:rsidR="0062783C" w:rsidRDefault="0062783C">
      <w:pPr>
        <w:pStyle w:val="CommentText"/>
      </w:pPr>
      <w:r>
        <w:rPr>
          <w:rStyle w:val="CommentReference"/>
        </w:rPr>
        <w:annotationRef/>
      </w:r>
      <w:r>
        <w:t>Please check if hyphen is correctly placed here.</w:t>
      </w:r>
    </w:p>
  </w:comment>
  <w:comment w:id="46" w:author="Thomas Erol Tavolara" w:date="2022-11-22T17:09:00Z" w:initials="TET">
    <w:p w14:paraId="6217965B" w14:textId="58C9ED9D" w:rsidR="00614115" w:rsidRDefault="00614115">
      <w:pPr>
        <w:pStyle w:val="CommentText"/>
      </w:pPr>
      <w:r>
        <w:rPr>
          <w:rStyle w:val="CommentReference"/>
        </w:rPr>
        <w:annotationRef/>
      </w:r>
      <w:r>
        <w:t>Yes</w:t>
      </w:r>
    </w:p>
  </w:comment>
  <w:comment w:id="50" w:author="MDPI" w:date="2022-11-20T12:02:00Z" w:initials="M">
    <w:p w14:paraId="6C1C8F14" w14:textId="22BA9A1F" w:rsidR="0062783C" w:rsidRDefault="0062783C">
      <w:pPr>
        <w:pStyle w:val="CommentText"/>
      </w:pPr>
      <w:r>
        <w:rPr>
          <w:rStyle w:val="CommentReference"/>
        </w:rPr>
        <w:annotationRef/>
      </w:r>
      <w:r>
        <w:t>Newly changed section order number (2.2 and 2.3), please check.</w:t>
      </w:r>
    </w:p>
  </w:comment>
  <w:comment w:id="51" w:author="Thomas Erol Tavolara" w:date="2022-11-22T17:10:00Z" w:initials="TET">
    <w:p w14:paraId="2612E83E" w14:textId="3534B031" w:rsidR="00206BFA" w:rsidRDefault="00206BFA">
      <w:pPr>
        <w:pStyle w:val="CommentText"/>
      </w:pPr>
      <w:r>
        <w:rPr>
          <w:rStyle w:val="CommentReference"/>
        </w:rPr>
        <w:annotationRef/>
      </w:r>
      <w:r>
        <w:t>Looks good.</w:t>
      </w:r>
    </w:p>
  </w:comment>
  <w:comment w:id="58" w:author="Milica Mihajlovic" w:date="2022-11-22T10:24:00Z" w:initials="MM">
    <w:p w14:paraId="43FDDAA5" w14:textId="547F29D0" w:rsidR="0062783C" w:rsidRDefault="0062783C">
      <w:pPr>
        <w:pStyle w:val="CommentText"/>
      </w:pPr>
      <w:r>
        <w:rPr>
          <w:rStyle w:val="CommentReference"/>
        </w:rPr>
        <w:annotationRef/>
      </w:r>
      <w:r>
        <w:t>Please provide the copyright permission you obtained for this Figure. Thank you.</w:t>
      </w:r>
    </w:p>
  </w:comment>
  <w:comment w:id="59" w:author="Thomas Erol Tavolara" w:date="2022-11-22T17:11:00Z" w:initials="TET">
    <w:p w14:paraId="00214279" w14:textId="2A3FA781" w:rsidR="00206BFA" w:rsidRDefault="00206BFA">
      <w:pPr>
        <w:pStyle w:val="CommentText"/>
      </w:pPr>
      <w:r>
        <w:rPr>
          <w:rStyle w:val="CommentReference"/>
        </w:rPr>
        <w:annotationRef/>
      </w:r>
      <w:r>
        <w:t>Custom figure. Not copyright needed.</w:t>
      </w:r>
    </w:p>
  </w:comment>
  <w:comment w:id="63" w:author="Milica Mihajlovic" w:date="2022-11-21T22:37:00Z" w:initials="MM">
    <w:p w14:paraId="68BEA41B" w14:textId="31724B9C" w:rsidR="0062783C" w:rsidRDefault="0062783C">
      <w:pPr>
        <w:pStyle w:val="CommentText"/>
      </w:pPr>
      <w:r>
        <w:rPr>
          <w:rStyle w:val="CommentReference"/>
        </w:rPr>
        <w:annotationRef/>
      </w:r>
      <w:r w:rsidRPr="00F741E5">
        <w:t>Please confirm the copyright of the Figure or send us the copyright you obtained. Thank you.</w:t>
      </w:r>
    </w:p>
  </w:comment>
  <w:comment w:id="64" w:author="Thomas Erol Tavolara" w:date="2022-11-22T17:13:00Z" w:initials="TET">
    <w:p w14:paraId="6212C6B8" w14:textId="18D34A2F" w:rsidR="00206BFA" w:rsidRDefault="00206BFA">
      <w:pPr>
        <w:pStyle w:val="CommentText"/>
      </w:pPr>
      <w:r>
        <w:rPr>
          <w:rStyle w:val="CommentReference"/>
        </w:rPr>
        <w:annotationRef/>
      </w:r>
      <w:r>
        <w:t>Confirmed</w:t>
      </w:r>
    </w:p>
  </w:comment>
  <w:comment w:id="65" w:author="MDPI" w:date="2022-11-20T12:28:00Z" w:initials="M">
    <w:p w14:paraId="0755DB32" w14:textId="7DDB8296" w:rsidR="0062783C" w:rsidRDefault="0062783C">
      <w:pPr>
        <w:pStyle w:val="CommentText"/>
      </w:pPr>
      <w:r>
        <w:rPr>
          <w:rStyle w:val="CommentReference"/>
        </w:rPr>
        <w:annotationRef/>
      </w:r>
      <w:r>
        <w:t>Newly changed italic format to keep the full text consistent, please confirm.</w:t>
      </w:r>
    </w:p>
  </w:comment>
  <w:comment w:id="66" w:author="Thomas Erol Tavolara" w:date="2022-11-22T17:14:00Z" w:initials="TET">
    <w:p w14:paraId="557D6C60" w14:textId="76B197B7" w:rsidR="00206BFA" w:rsidRDefault="00206BFA">
      <w:pPr>
        <w:pStyle w:val="CommentText"/>
      </w:pPr>
      <w:r>
        <w:rPr>
          <w:rStyle w:val="CommentReference"/>
        </w:rPr>
        <w:annotationRef/>
      </w:r>
      <w:r>
        <w:t>Confirmed</w:t>
      </w:r>
    </w:p>
  </w:comment>
  <w:comment w:id="79" w:author="Milica Mihajlovic" w:date="2022-11-21T22:39:00Z" w:initials="MM">
    <w:p w14:paraId="415D5C22" w14:textId="76252AF0" w:rsidR="0062783C" w:rsidRDefault="0062783C">
      <w:pPr>
        <w:pStyle w:val="CommentText"/>
      </w:pPr>
      <w:r>
        <w:rPr>
          <w:rStyle w:val="CommentReference"/>
        </w:rPr>
        <w:annotationRef/>
      </w:r>
      <w:r>
        <w:t>Please check if the spelling is correct.</w:t>
      </w:r>
    </w:p>
  </w:comment>
  <w:comment w:id="80" w:author="Thomas Erol Tavolara" w:date="2022-11-22T17:14:00Z" w:initials="TET">
    <w:p w14:paraId="5D9AC43F" w14:textId="1C2C9AA5" w:rsidR="00206BFA" w:rsidRDefault="00206BFA">
      <w:pPr>
        <w:pStyle w:val="CommentText"/>
      </w:pPr>
      <w:r>
        <w:rPr>
          <w:rStyle w:val="CommentReference"/>
        </w:rPr>
        <w:annotationRef/>
      </w:r>
      <w:r>
        <w:t>Yes</w:t>
      </w:r>
    </w:p>
  </w:comment>
  <w:comment w:id="108" w:author="Elizabeth Tasker" w:date="2022-11-20T12:35:00Z" w:initials="ET">
    <w:p w14:paraId="024893B7" w14:textId="77777777" w:rsidR="0062783C" w:rsidRDefault="0062783C" w:rsidP="0062783C">
      <w:pPr>
        <w:jc w:val="left"/>
      </w:pPr>
      <w:r>
        <w:rPr>
          <w:rStyle w:val="CommentReference"/>
        </w:rPr>
        <w:annotationRef/>
      </w:r>
      <w:r>
        <w:t>Please check your intended meaning is retained.</w:t>
      </w:r>
    </w:p>
  </w:comment>
  <w:comment w:id="109" w:author="Thomas Erol Tavolara" w:date="2022-11-22T17:13:00Z" w:initials="TET">
    <w:p w14:paraId="35080862" w14:textId="45FBF6A6" w:rsidR="00206BFA" w:rsidRDefault="00206BFA">
      <w:pPr>
        <w:pStyle w:val="CommentText"/>
      </w:pPr>
      <w:r>
        <w:rPr>
          <w:rStyle w:val="CommentReference"/>
        </w:rPr>
        <w:annotationRef/>
      </w:r>
      <w:r>
        <w:t>Yes</w:t>
      </w:r>
    </w:p>
  </w:comment>
  <w:comment w:id="110" w:author="Milica Mihajlovic" w:date="2022-11-21T22:40:00Z" w:initials="MM">
    <w:p w14:paraId="5B965E3B" w14:textId="503608AE" w:rsidR="0062783C" w:rsidRDefault="0062783C">
      <w:pPr>
        <w:pStyle w:val="CommentText"/>
      </w:pPr>
      <w:r>
        <w:rPr>
          <w:rStyle w:val="CommentReference"/>
        </w:rPr>
        <w:annotationRef/>
      </w:r>
      <w:r w:rsidRPr="00F741E5">
        <w:t>Please confirm the copyright of the Figure or send us the copyright you obtained. Thank you.</w:t>
      </w:r>
    </w:p>
  </w:comment>
  <w:comment w:id="111" w:author="Thomas Erol Tavolara" w:date="2022-11-22T17:13:00Z" w:initials="TET">
    <w:p w14:paraId="561C778C" w14:textId="14F48554" w:rsidR="00206BFA" w:rsidRDefault="00206BFA">
      <w:pPr>
        <w:pStyle w:val="CommentText"/>
      </w:pPr>
      <w:r>
        <w:rPr>
          <w:rStyle w:val="CommentReference"/>
        </w:rPr>
        <w:annotationRef/>
      </w:r>
      <w:r>
        <w:t>Confirmed</w:t>
      </w:r>
    </w:p>
  </w:comment>
  <w:comment w:id="112" w:author="MDPI" w:date="2022-11-20T12:31:00Z" w:initials="M">
    <w:p w14:paraId="3FEF11A2" w14:textId="0359D3AF" w:rsidR="0062783C" w:rsidRDefault="0062783C">
      <w:pPr>
        <w:pStyle w:val="CommentText"/>
      </w:pPr>
      <w:r>
        <w:rPr>
          <w:rStyle w:val="CommentReference"/>
        </w:rPr>
        <w:annotationRef/>
      </w:r>
      <w:r>
        <w:t xml:space="preserve">Please confirm if the italics is unnecessary and can be removed. </w:t>
      </w:r>
    </w:p>
  </w:comment>
  <w:comment w:id="113" w:author="Thomas Erol Tavolara" w:date="2022-11-22T17:14:00Z" w:initials="TET">
    <w:p w14:paraId="112DD8E7" w14:textId="0CF33203" w:rsidR="00206BFA" w:rsidRDefault="00206BFA">
      <w:pPr>
        <w:pStyle w:val="CommentText"/>
      </w:pPr>
      <w:r>
        <w:rPr>
          <w:rStyle w:val="CommentReference"/>
        </w:rPr>
        <w:annotationRef/>
      </w:r>
      <w:r>
        <w:t>Confirmed</w:t>
      </w:r>
    </w:p>
  </w:comment>
  <w:comment w:id="128" w:author="Milica Mihajlovic" w:date="2022-11-21T22:44:00Z" w:initials="MM">
    <w:p w14:paraId="458A98EB" w14:textId="2B881296" w:rsidR="0062783C" w:rsidRDefault="0062783C">
      <w:pPr>
        <w:pStyle w:val="CommentText"/>
      </w:pPr>
      <w:r>
        <w:rPr>
          <w:rStyle w:val="CommentReference"/>
        </w:rPr>
        <w:annotationRef/>
      </w:r>
      <w:r>
        <w:t>Please check if the hyphen is properly placed.</w:t>
      </w:r>
    </w:p>
  </w:comment>
  <w:comment w:id="129" w:author="Thomas Erol Tavolara" w:date="2022-11-22T17:15:00Z" w:initials="TET">
    <w:p w14:paraId="3994F00B" w14:textId="63786E51" w:rsidR="003816C3" w:rsidRDefault="003816C3">
      <w:pPr>
        <w:pStyle w:val="CommentText"/>
      </w:pPr>
      <w:r>
        <w:rPr>
          <w:rStyle w:val="CommentReference"/>
        </w:rPr>
        <w:annotationRef/>
      </w:r>
      <w:r>
        <w:t>Yes</w:t>
      </w:r>
    </w:p>
  </w:comment>
  <w:comment w:id="134" w:author="Thomas Erol Tavolara" w:date="2022-11-22T17:19:00Z" w:initials="TET">
    <w:p w14:paraId="3D35E4AC" w14:textId="6FD1D04B" w:rsidR="003816C3" w:rsidRDefault="003816C3">
      <w:pPr>
        <w:pStyle w:val="CommentText"/>
      </w:pPr>
      <w:r>
        <w:rPr>
          <w:rStyle w:val="CommentReference"/>
        </w:rPr>
        <w:annotationRef/>
      </w:r>
      <w:r>
        <w:t>I reformatted the first column of the table, as centering text made it unclear which feature sets were being used in which methods.</w:t>
      </w:r>
    </w:p>
  </w:comment>
  <w:comment w:id="132" w:author="Milica Mihajlovic" w:date="2022-11-22T10:22:00Z" w:initials="MM">
    <w:p w14:paraId="530DA7F4" w14:textId="6EC2602C" w:rsidR="0062783C" w:rsidRDefault="0062783C">
      <w:pPr>
        <w:pStyle w:val="CommentText"/>
      </w:pPr>
      <w:r>
        <w:rPr>
          <w:rStyle w:val="CommentReference"/>
        </w:rPr>
        <w:annotationRef/>
      </w:r>
      <w:r>
        <w:t>Please provide copyright permission for this table, thank you.</w:t>
      </w:r>
    </w:p>
  </w:comment>
  <w:comment w:id="133" w:author="Thomas Erol Tavolara" w:date="2022-11-22T17:16:00Z" w:initials="TET">
    <w:p w14:paraId="790750A1" w14:textId="6ABDE924" w:rsidR="003816C3" w:rsidRDefault="003816C3">
      <w:pPr>
        <w:pStyle w:val="CommentText"/>
      </w:pPr>
      <w:r>
        <w:rPr>
          <w:rStyle w:val="CommentReference"/>
        </w:rPr>
        <w:annotationRef/>
      </w:r>
      <w:r>
        <w:t>Provided</w:t>
      </w:r>
    </w:p>
  </w:comment>
  <w:comment w:id="138" w:author="MDPI" w:date="2022-11-20T12:33:00Z" w:initials="M">
    <w:p w14:paraId="3C39A73A" w14:textId="45821274" w:rsidR="0062783C" w:rsidRDefault="0062783C">
      <w:pPr>
        <w:pStyle w:val="CommentText"/>
      </w:pPr>
      <w:r>
        <w:rPr>
          <w:rStyle w:val="CommentReference"/>
        </w:rPr>
        <w:annotationRef/>
      </w:r>
      <w:r>
        <w:t>Please confirm if the bold is unnecessary and can be removed. Please add explanation for it.</w:t>
      </w:r>
    </w:p>
    <w:p w14:paraId="36ED15BA" w14:textId="4132D459" w:rsidR="0062783C" w:rsidRDefault="0062783C">
      <w:pPr>
        <w:pStyle w:val="CommentText"/>
      </w:pPr>
    </w:p>
  </w:comment>
  <w:comment w:id="139" w:author="Thomas Erol Tavolara" w:date="2022-11-22T17:16:00Z" w:initials="TET">
    <w:p w14:paraId="7E6DBBB6" w14:textId="52D1BA98" w:rsidR="003816C3" w:rsidRDefault="003816C3">
      <w:pPr>
        <w:pStyle w:val="CommentText"/>
      </w:pPr>
      <w:r>
        <w:rPr>
          <w:rStyle w:val="CommentReference"/>
        </w:rPr>
        <w:annotationRef/>
      </w:r>
      <w:r>
        <w:t>Typically, the best performing models are bolded. Please keep.</w:t>
      </w:r>
    </w:p>
  </w:comment>
  <w:comment w:id="180" w:author="Milica Mihajlovic" w:date="2022-11-21T22:46:00Z" w:initials="MM">
    <w:p w14:paraId="0BDA9D10" w14:textId="51D13F88" w:rsidR="0062783C" w:rsidRDefault="0062783C">
      <w:pPr>
        <w:pStyle w:val="CommentText"/>
      </w:pPr>
      <w:r>
        <w:rPr>
          <w:rStyle w:val="CommentReference"/>
        </w:rPr>
        <w:annotationRef/>
      </w:r>
      <w:r>
        <w:t>According to our journal rules, four-digit numbers are separated by commas: 10,000. Please confirm if it applies here.</w:t>
      </w:r>
    </w:p>
  </w:comment>
  <w:comment w:id="181" w:author="Thomas Erol Tavolara" w:date="2022-11-22T17:17:00Z" w:initials="TET">
    <w:p w14:paraId="78894AC1" w14:textId="5EF067FA" w:rsidR="003816C3" w:rsidRDefault="003816C3">
      <w:pPr>
        <w:pStyle w:val="CommentText"/>
      </w:pPr>
      <w:r>
        <w:rPr>
          <w:rStyle w:val="CommentReference"/>
        </w:rPr>
        <w:annotationRef/>
      </w:r>
      <w:r>
        <w:t>Modified.</w:t>
      </w:r>
    </w:p>
  </w:comment>
  <w:comment w:id="214" w:author="Thomas Erol Tavolara" w:date="2022-11-22T17:21:00Z" w:initials="TET">
    <w:p w14:paraId="089EA600" w14:textId="79A059D7" w:rsidR="003816C3" w:rsidRDefault="003816C3">
      <w:pPr>
        <w:pStyle w:val="CommentText"/>
      </w:pPr>
      <w:r>
        <w:rPr>
          <w:rStyle w:val="CommentReference"/>
        </w:rPr>
        <w:annotationRef/>
      </w:r>
      <w:r>
        <w:t>Same comment as other table</w:t>
      </w:r>
    </w:p>
  </w:comment>
  <w:comment w:id="291" w:author="Milica Mihajlovic" w:date="2022-11-21T22:48:00Z" w:initials="MM">
    <w:p w14:paraId="19033751" w14:textId="4AC5719F" w:rsidR="0062783C" w:rsidRDefault="0062783C">
      <w:pPr>
        <w:pStyle w:val="CommentText"/>
      </w:pPr>
      <w:r>
        <w:rPr>
          <w:rStyle w:val="CommentReference"/>
        </w:rPr>
        <w:annotationRef/>
      </w:r>
      <w:r>
        <w:t>Please check if it should be “vice”.</w:t>
      </w:r>
    </w:p>
  </w:comment>
  <w:comment w:id="292" w:author="Thomas Erol Tavolara" w:date="2022-11-22T17:22:00Z" w:initials="TET">
    <w:p w14:paraId="1B37A2BE" w14:textId="4607975D" w:rsidR="00274E9D" w:rsidRDefault="00274E9D">
      <w:pPr>
        <w:pStyle w:val="CommentText"/>
      </w:pPr>
      <w:r>
        <w:rPr>
          <w:rStyle w:val="CommentReference"/>
        </w:rPr>
        <w:annotationRef/>
      </w:r>
      <w:r>
        <w:t>My mother pronounced this visa-versa my whole life. Now, I realized it’s vice-versa.</w:t>
      </w:r>
    </w:p>
  </w:comment>
  <w:comment w:id="295" w:author="Milica Mihajlovic" w:date="2022-11-21T22:49:00Z" w:initials="MM">
    <w:p w14:paraId="27AE067C" w14:textId="2269A759" w:rsidR="0062783C" w:rsidRDefault="0062783C">
      <w:pPr>
        <w:pStyle w:val="CommentText"/>
      </w:pPr>
      <w:r>
        <w:rPr>
          <w:rStyle w:val="CommentReference"/>
        </w:rPr>
        <w:annotationRef/>
      </w:r>
      <w:r>
        <w:t>Please confirm if em dash (—) is correctly placed here.</w:t>
      </w:r>
      <w:r>
        <w:br/>
        <w:t xml:space="preserve">Note: </w:t>
      </w:r>
    </w:p>
    <w:p w14:paraId="791929F3" w14:textId="77777777" w:rsidR="0062783C" w:rsidRDefault="0062783C" w:rsidP="00994286">
      <w:pPr>
        <w:pStyle w:val="Default"/>
        <w:rPr>
          <w:sz w:val="20"/>
          <w:szCs w:val="20"/>
        </w:rPr>
      </w:pPr>
      <w:r>
        <w:rPr>
          <w:sz w:val="20"/>
          <w:szCs w:val="20"/>
        </w:rPr>
        <w:t>*use a hyphen (</w:t>
      </w:r>
      <w:r>
        <w:rPr>
          <w:rFonts w:ascii="SimSun" w:cs="SimSun"/>
          <w:sz w:val="20"/>
          <w:szCs w:val="20"/>
        </w:rPr>
        <w:t>“</w:t>
      </w:r>
      <w:r>
        <w:rPr>
          <w:rFonts w:ascii="SimSun" w:cs="SimSun" w:hint="eastAsia"/>
          <w:sz w:val="20"/>
          <w:szCs w:val="20"/>
        </w:rPr>
        <w:t>‐</w:t>
      </w:r>
      <w:r>
        <w:rPr>
          <w:rFonts w:ascii="SimSun" w:cs="SimSun"/>
          <w:sz w:val="20"/>
          <w:szCs w:val="20"/>
        </w:rPr>
        <w:t>”</w:t>
      </w:r>
      <w:r>
        <w:rPr>
          <w:sz w:val="20"/>
          <w:szCs w:val="20"/>
        </w:rPr>
        <w:t xml:space="preserve">) to indicate a word connection </w:t>
      </w:r>
    </w:p>
    <w:p w14:paraId="556B351B" w14:textId="77777777" w:rsidR="0062783C" w:rsidRDefault="0062783C" w:rsidP="00994286">
      <w:pPr>
        <w:pStyle w:val="Default"/>
        <w:rPr>
          <w:sz w:val="20"/>
          <w:szCs w:val="20"/>
        </w:rPr>
      </w:pPr>
      <w:r>
        <w:rPr>
          <w:sz w:val="20"/>
          <w:szCs w:val="20"/>
        </w:rPr>
        <w:t xml:space="preserve">*use the </w:t>
      </w:r>
      <w:proofErr w:type="spellStart"/>
      <w:r>
        <w:rPr>
          <w:sz w:val="20"/>
          <w:szCs w:val="20"/>
        </w:rPr>
        <w:t>en</w:t>
      </w:r>
      <w:proofErr w:type="spellEnd"/>
      <w:r>
        <w:rPr>
          <w:sz w:val="20"/>
          <w:szCs w:val="20"/>
        </w:rPr>
        <w:t xml:space="preserve"> dash (“–”) to indicate a time period or range </w:t>
      </w:r>
    </w:p>
    <w:p w14:paraId="022240D7" w14:textId="77777777" w:rsidR="0062783C" w:rsidRDefault="0062783C" w:rsidP="00994286">
      <w:pPr>
        <w:pStyle w:val="CommentText"/>
      </w:pPr>
      <w:r>
        <w:t>*use the em dash (“—”) to indicate a break in thought or interpretation</w:t>
      </w:r>
    </w:p>
    <w:p w14:paraId="3355EDAF" w14:textId="1A6588A3" w:rsidR="0062783C" w:rsidRDefault="0062783C" w:rsidP="00994286">
      <w:pPr>
        <w:pStyle w:val="CommentText"/>
      </w:pPr>
      <w:r>
        <w:t xml:space="preserve"> </w:t>
      </w:r>
    </w:p>
  </w:comment>
  <w:comment w:id="296" w:author="Thomas Erol Tavolara" w:date="2022-11-22T17:23:00Z" w:initials="TET">
    <w:p w14:paraId="2FE4B904" w14:textId="75F0A796" w:rsidR="00274E9D" w:rsidRDefault="00274E9D">
      <w:pPr>
        <w:pStyle w:val="CommentText"/>
      </w:pPr>
      <w:r>
        <w:rPr>
          <w:rStyle w:val="CommentReference"/>
        </w:rPr>
        <w:annotationRef/>
      </w:r>
      <w:r>
        <w:t>Confirmed</w:t>
      </w:r>
    </w:p>
  </w:comment>
  <w:comment w:id="298" w:author="Elizabeth Tasker" w:date="2022-11-20T13:14:00Z" w:initials="ET">
    <w:p w14:paraId="4A643388" w14:textId="77777777" w:rsidR="0062783C" w:rsidRDefault="0062783C" w:rsidP="0062783C">
      <w:pPr>
        <w:jc w:val="left"/>
      </w:pPr>
      <w:r>
        <w:rPr>
          <w:rStyle w:val="CommentReference"/>
        </w:rPr>
        <w:annotationRef/>
      </w:r>
      <w:r>
        <w:t>Please check your intended meaning is retained.</w:t>
      </w:r>
    </w:p>
  </w:comment>
  <w:comment w:id="299" w:author="Thomas Erol Tavolara" w:date="2022-11-22T17:24:00Z" w:initials="TET">
    <w:p w14:paraId="5CA478FD" w14:textId="423E49C7" w:rsidR="00274E9D" w:rsidRDefault="00274E9D">
      <w:pPr>
        <w:pStyle w:val="CommentText"/>
      </w:pPr>
      <w:r>
        <w:rPr>
          <w:rStyle w:val="CommentReference"/>
        </w:rPr>
        <w:annotationRef/>
      </w:r>
      <w:r>
        <w:t>Yes</w:t>
      </w:r>
    </w:p>
  </w:comment>
  <w:comment w:id="300" w:author="Elizabeth Tasker" w:date="2022-11-20T18:08:00Z" w:initials="ET">
    <w:p w14:paraId="032BC43D" w14:textId="77777777" w:rsidR="0062783C" w:rsidRDefault="0062783C" w:rsidP="0062783C">
      <w:pPr>
        <w:jc w:val="left"/>
      </w:pPr>
      <w:r>
        <w:rPr>
          <w:rStyle w:val="CommentReference"/>
        </w:rPr>
        <w:annotationRef/>
      </w:r>
      <w:r>
        <w:t>Please check your intended meaning is retained.</w:t>
      </w:r>
    </w:p>
  </w:comment>
  <w:comment w:id="301" w:author="Thomas Erol Tavolara" w:date="2022-11-22T17:24:00Z" w:initials="TET">
    <w:p w14:paraId="7D7AB9EE" w14:textId="413BFE12" w:rsidR="00274E9D" w:rsidRDefault="00274E9D">
      <w:pPr>
        <w:pStyle w:val="CommentText"/>
      </w:pPr>
      <w:r>
        <w:rPr>
          <w:rStyle w:val="CommentReference"/>
        </w:rPr>
        <w:annotationRef/>
      </w:r>
      <w:r>
        <w:t>Yes</w:t>
      </w:r>
    </w:p>
  </w:comment>
  <w:comment w:id="302" w:author="Elizabeth Tasker" w:date="2022-11-20T18:15:00Z" w:initials="ET">
    <w:p w14:paraId="30866EAB" w14:textId="77777777" w:rsidR="0062783C" w:rsidRDefault="0062783C" w:rsidP="0062783C">
      <w:pPr>
        <w:jc w:val="left"/>
      </w:pPr>
      <w:r>
        <w:rPr>
          <w:rStyle w:val="CommentReference"/>
        </w:rPr>
        <w:annotationRef/>
      </w:r>
      <w:r>
        <w:t>Please check your intended meaning is retained.</w:t>
      </w:r>
    </w:p>
  </w:comment>
  <w:comment w:id="303" w:author="Thomas Erol Tavolara" w:date="2022-11-22T17:26:00Z" w:initials="TET">
    <w:p w14:paraId="35C3A417" w14:textId="3A0E0A77" w:rsidR="00274E9D" w:rsidRDefault="00274E9D">
      <w:pPr>
        <w:pStyle w:val="CommentText"/>
      </w:pPr>
      <w:r>
        <w:rPr>
          <w:rStyle w:val="CommentReference"/>
        </w:rPr>
        <w:annotationRef/>
      </w:r>
      <w:r>
        <w:t>Looks good.</w:t>
      </w:r>
    </w:p>
  </w:comment>
  <w:comment w:id="304" w:author="MDPI" w:date="2022-11-20T12:08:00Z" w:initials="M">
    <w:p w14:paraId="3445FA2F" w14:textId="6B4FFBE4" w:rsidR="0062783C" w:rsidRDefault="0062783C">
      <w:pPr>
        <w:pStyle w:val="CommentText"/>
      </w:pPr>
      <w:r>
        <w:rPr>
          <w:rStyle w:val="CommentReference"/>
        </w:rPr>
        <w:annotationRef/>
      </w:r>
      <w:r>
        <w:rPr>
          <w:rStyle w:val="CommentReference"/>
        </w:rPr>
        <w:annotationRef/>
      </w:r>
      <w:r>
        <w:t>Newly changed section order number, please check.</w:t>
      </w:r>
    </w:p>
  </w:comment>
  <w:comment w:id="305" w:author="Thomas Erol Tavolara" w:date="2022-11-22T17:27:00Z" w:initials="TET">
    <w:p w14:paraId="0AB14E74" w14:textId="6495E1C3" w:rsidR="00274E9D" w:rsidRDefault="00274E9D">
      <w:pPr>
        <w:pStyle w:val="CommentText"/>
      </w:pPr>
      <w:r>
        <w:rPr>
          <w:rStyle w:val="CommentReference"/>
        </w:rPr>
        <w:annotationRef/>
      </w:r>
      <w:r>
        <w:t>Good.</w:t>
      </w:r>
    </w:p>
  </w:comment>
  <w:comment w:id="308" w:author="Elizabeth Tasker" w:date="2022-11-20T18:22:00Z" w:initials="ET">
    <w:p w14:paraId="6D962467" w14:textId="77777777" w:rsidR="0062783C" w:rsidRDefault="0062783C" w:rsidP="0062783C">
      <w:pPr>
        <w:jc w:val="left"/>
      </w:pPr>
      <w:r>
        <w:rPr>
          <w:rStyle w:val="CommentReference"/>
        </w:rPr>
        <w:annotationRef/>
      </w:r>
      <w:r>
        <w:t>Please check your intended meaning is retained.</w:t>
      </w:r>
    </w:p>
  </w:comment>
  <w:comment w:id="311" w:author="MDPI" w:date="2022-11-20T12:08:00Z" w:initials="M">
    <w:p w14:paraId="0E7CA010" w14:textId="364C1A4F" w:rsidR="0062783C" w:rsidRDefault="0062783C">
      <w:pPr>
        <w:pStyle w:val="CommentText"/>
      </w:pPr>
      <w:r>
        <w:rPr>
          <w:rStyle w:val="CommentReference"/>
        </w:rPr>
        <w:annotationRef/>
      </w:r>
      <w:r>
        <w:t>For research articles with several authors,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p>
  </w:comment>
  <w:comment w:id="312" w:author="Thomas Erol Tavolara" w:date="2022-11-22T17:31:00Z" w:initials="TET">
    <w:p w14:paraId="403031B7" w14:textId="76183877" w:rsidR="009F451C" w:rsidRDefault="009F451C">
      <w:pPr>
        <w:pStyle w:val="CommentText"/>
      </w:pPr>
      <w:r>
        <w:rPr>
          <w:rStyle w:val="CommentReference"/>
        </w:rPr>
        <w:annotationRef/>
      </w:r>
      <w:r>
        <w:t>Done.</w:t>
      </w:r>
      <w:bookmarkStart w:id="316" w:name="_GoBack"/>
      <w:bookmarkEnd w:id="316"/>
    </w:p>
  </w:comment>
  <w:comment w:id="319" w:author="MDPI" w:date="2022-11-20T12:08:00Z" w:initials="M">
    <w:p w14:paraId="5F403128" w14:textId="0A395B9B" w:rsidR="0062783C" w:rsidRDefault="0062783C">
      <w:pPr>
        <w:pStyle w:val="CommentText"/>
      </w:pPr>
      <w:r>
        <w:rPr>
          <w:rStyle w:val="CommentReference"/>
        </w:rPr>
        <w:annotationRef/>
      </w:r>
      <w:r>
        <w:t>Please add: This research received no external funding or This research was funded by [name of funder] grant number [xxx] And The APC was funded by [XXX]. Information regarding the funder and the funding number should be provided. Please check the accuracy of funding data and any other information carefully.</w:t>
      </w:r>
    </w:p>
  </w:comment>
  <w:comment w:id="320" w:author="Thomas Erol Tavolara" w:date="2022-11-22T17:31:00Z" w:initials="TET">
    <w:p w14:paraId="07BD9A54" w14:textId="3A51B1EC" w:rsidR="009F451C" w:rsidRDefault="009F451C">
      <w:pPr>
        <w:pStyle w:val="CommentText"/>
      </w:pPr>
      <w:r>
        <w:rPr>
          <w:rStyle w:val="CommentReference"/>
        </w:rPr>
        <w:annotationRef/>
      </w:r>
      <w:r>
        <w:t>Done</w:t>
      </w:r>
    </w:p>
  </w:comment>
  <w:comment w:id="326" w:author="MDPI" w:date="2022-11-20T12:08:00Z" w:initials="M">
    <w:p w14:paraId="7E6DE0E8" w14:textId="5FB0946E" w:rsidR="0062783C" w:rsidRDefault="0062783C">
      <w:pPr>
        <w:pStyle w:val="CommentText"/>
      </w:pPr>
      <w:r>
        <w:rPr>
          <w:rStyle w:val="CommentReference"/>
        </w:rPr>
        <w:annotationRef/>
      </w:r>
      <w:r>
        <w:t>In this section, you should add the Institutional Review Board Statement and approval number, if relevant to your study. You might choose to exclude this statement if the study did not require ethical approval. Please note that the Editorial Office might ask you for further information. Please add “The study was conducted in accordance with the Declaration of Helsinki, and approved by the Institutional Review Board (or Ethics Committee) of NAME OF INSTITUTE (protocol code XXX and date of approval).” for studies involving humans. OR “The animal study protocol was approved by the Institutional Review Board (or Ethics Committee) of NAME OF INSTITUTE (protocol code XXX and date of approval).” for studies involving animals. OR “Ethical review and approval were waived for this study due to REASON (please provide a detailed justification).” OR “Not applicable” for studies not involving humans or animals.</w:t>
      </w:r>
    </w:p>
  </w:comment>
  <w:comment w:id="327" w:author="Thomas Erol Tavolara" w:date="2022-11-22T17:31:00Z" w:initials="TET">
    <w:p w14:paraId="25E05077" w14:textId="03CF96F8" w:rsidR="009F451C" w:rsidRDefault="009F451C">
      <w:pPr>
        <w:pStyle w:val="CommentText"/>
      </w:pPr>
      <w:r>
        <w:rPr>
          <w:rStyle w:val="CommentReference"/>
        </w:rPr>
        <w:annotationRef/>
      </w:r>
      <w:r>
        <w:t>N/A</w:t>
      </w:r>
    </w:p>
  </w:comment>
  <w:comment w:id="333" w:author="MDPI" w:date="2022-11-20T12:08:00Z" w:initials="M">
    <w:p w14:paraId="5B2881F7" w14:textId="77777777" w:rsidR="0062783C" w:rsidRDefault="0062783C">
      <w:pPr>
        <w:pStyle w:val="CommentText"/>
      </w:pPr>
      <w:r>
        <w:rPr>
          <w:rStyle w:val="CommentReference"/>
        </w:rPr>
        <w:annotationRef/>
      </w:r>
      <w:r>
        <w:t>Any research article describing a study involving humans should contain this statement. Please add “Informed consent was obtained from all subjects involved in the study.” OR “Patient consent was waived due to REASON (please provide a detailed justification).” OR “Not applicable.” for studies not involving humans. You might also choose to exclude this statement if the study did not involve humans.</w:t>
      </w:r>
    </w:p>
    <w:p w14:paraId="7D4E1EFF" w14:textId="1EC18610" w:rsidR="0062783C" w:rsidRDefault="0062783C">
      <w:pPr>
        <w:pStyle w:val="CommentText"/>
      </w:pPr>
      <w:r>
        <w:t>Written informed consent for publication must be obtained from participating patients who can be identified (including by the patients themselves). Please state “Written informed consent has been obtained from the patient(s) to publish this paper” if applicable.</w:t>
      </w:r>
    </w:p>
  </w:comment>
  <w:comment w:id="334" w:author="Thomas Erol Tavolara" w:date="2022-11-22T17:31:00Z" w:initials="TET">
    <w:p w14:paraId="11499B31" w14:textId="2D6C25CC" w:rsidR="009F451C" w:rsidRDefault="009F451C">
      <w:pPr>
        <w:pStyle w:val="CommentText"/>
      </w:pPr>
      <w:r>
        <w:rPr>
          <w:rStyle w:val="CommentReference"/>
        </w:rPr>
        <w:annotationRef/>
      </w:r>
      <w:r>
        <w:t>N/A</w:t>
      </w:r>
    </w:p>
  </w:comment>
  <w:comment w:id="340" w:author="MDPI" w:date="2022-11-20T12:09:00Z" w:initials="M">
    <w:p w14:paraId="2FE9E27F" w14:textId="73BE1F7D" w:rsidR="0062783C" w:rsidRDefault="0062783C">
      <w:pPr>
        <w:pStyle w:val="CommentText"/>
      </w:pPr>
      <w:r>
        <w:rPr>
          <w:rStyle w:val="CommentReference"/>
        </w:rPr>
        <w:annotationRef/>
      </w:r>
      <w:r>
        <w:t>In this section, please provide details regarding where data supporting reported results can be found, including links to publicly archived datasets analyzed or generated during the study. Please refer to suggested Data Availability Statements in section “MDPI Research Data Policies” at https://www.mdpi.com/ethics. You might choose to exclude this statement if the study did not report any data.</w:t>
      </w:r>
    </w:p>
  </w:comment>
  <w:comment w:id="341" w:author="Thomas Erol Tavolara" w:date="2022-11-22T17:31:00Z" w:initials="TET">
    <w:p w14:paraId="5803E8D8" w14:textId="3967D6CD" w:rsidR="009F451C" w:rsidRDefault="009F451C">
      <w:pPr>
        <w:pStyle w:val="CommentText"/>
      </w:pPr>
      <w:r>
        <w:rPr>
          <w:rStyle w:val="CommentReference"/>
        </w:rPr>
        <w:annotationRef/>
      </w:r>
      <w:r>
        <w:t>Done</w:t>
      </w:r>
    </w:p>
  </w:comment>
  <w:comment w:id="346" w:author="MDPI" w:date="2022-11-20T12:09:00Z" w:initials="M">
    <w:p w14:paraId="4A288420" w14:textId="2CD0ACD8" w:rsidR="0062783C" w:rsidRDefault="0062783C">
      <w:pPr>
        <w:pStyle w:val="CommentText"/>
      </w:pPr>
      <w:r>
        <w:rPr>
          <w:rStyle w:val="CommentReference"/>
        </w:rPr>
        <w:annotationRef/>
      </w:r>
      <w:r>
        <w:t>Declare conflicts of interest or state “The authors declare no conflict of interest.”.</w:t>
      </w:r>
    </w:p>
  </w:comment>
  <w:comment w:id="347" w:author="Thomas Erol Tavolara" w:date="2022-11-22T17:31:00Z" w:initials="TET">
    <w:p w14:paraId="16D09548" w14:textId="0B745137" w:rsidR="009F451C" w:rsidRDefault="009F451C">
      <w:pPr>
        <w:pStyle w:val="CommentText"/>
      </w:pPr>
      <w:r>
        <w:rPr>
          <w:rStyle w:val="CommentReference"/>
        </w:rPr>
        <w:annotationRef/>
      </w:r>
      <w:r>
        <w:t>Done</w:t>
      </w:r>
    </w:p>
  </w:comment>
  <w:comment w:id="352" w:author="Milica Mihajlovic" w:date="2022-11-22T09:35:00Z" w:initials="MM">
    <w:p w14:paraId="13A80CE6" w14:textId="792B4D9C" w:rsidR="0062783C" w:rsidRDefault="0062783C">
      <w:pPr>
        <w:pStyle w:val="CommentText"/>
      </w:pPr>
      <w:r>
        <w:rPr>
          <w:rStyle w:val="CommentReference"/>
        </w:rPr>
        <w:annotationRef/>
      </w:r>
      <w:r>
        <w:t xml:space="preserve">All references are formatted. Please do NOT make any changes, thanks. </w:t>
      </w:r>
    </w:p>
  </w:comment>
  <w:comment w:id="353" w:author="Thomas Erol Tavolara" w:date="2022-11-22T17:29:00Z" w:initials="TET">
    <w:p w14:paraId="50A832CB" w14:textId="60E0ACF4" w:rsidR="009F451C" w:rsidRDefault="009F451C">
      <w:pPr>
        <w:pStyle w:val="CommentText"/>
      </w:pPr>
      <w:r>
        <w:rPr>
          <w:rStyle w:val="CommentReference"/>
        </w:rPr>
        <w:annotationRef/>
      </w:r>
      <w:r>
        <w:t>Sorry that defintitely took a while</w:t>
      </w:r>
    </w:p>
  </w:comment>
  <w:comment w:id="357" w:author="MDPI" w:date="2022-11-20T00:05:00Z" w:initials="M">
    <w:p w14:paraId="6FAA2ACD" w14:textId="77777777" w:rsidR="0062783C" w:rsidRDefault="0062783C" w:rsidP="00BA7400">
      <w:pPr>
        <w:pStyle w:val="CommentText"/>
      </w:pPr>
      <w:r>
        <w:rPr>
          <w:rStyle w:val="CommentReference"/>
        </w:rPr>
        <w:annotationRef/>
      </w:r>
      <w:r>
        <w:t>We added the location and date of the conference. Please confirm. The same for the highlighting in a similar format below</w:t>
      </w:r>
    </w:p>
  </w:comment>
  <w:comment w:id="358" w:author="Thomas Erol Tavolara" w:date="2022-11-22T17:28:00Z" w:initials="TET">
    <w:p w14:paraId="1A20AFFC" w14:textId="65997509" w:rsidR="009F451C" w:rsidRDefault="009F451C">
      <w:pPr>
        <w:pStyle w:val="CommentText"/>
      </w:pPr>
      <w:r>
        <w:rPr>
          <w:rStyle w:val="CommentReference"/>
        </w:rPr>
        <w:annotationRef/>
      </w:r>
      <w:r>
        <w:t>Sorry. That must’ve taken a long time.</w:t>
      </w:r>
    </w:p>
  </w:comment>
  <w:comment w:id="597" w:author="MDPI" w:date="2022-11-20T00:15:00Z" w:initials="M">
    <w:p w14:paraId="6E38E94A" w14:textId="77777777" w:rsidR="0062783C" w:rsidRDefault="0062783C" w:rsidP="00BA7400">
      <w:pPr>
        <w:pStyle w:val="CommentText"/>
      </w:pPr>
      <w:r>
        <w:rPr>
          <w:rStyle w:val="CommentReference"/>
        </w:rPr>
        <w:annotationRef/>
      </w:r>
      <w:r>
        <w:t>Please add the name of the publisher and their location.</w:t>
      </w:r>
    </w:p>
  </w:comment>
  <w:comment w:id="598" w:author="Thomas Erol Tavolara" w:date="2022-11-22T17:29:00Z" w:initials="TET">
    <w:p w14:paraId="288ADB09" w14:textId="23802F1F" w:rsidR="009F451C" w:rsidRDefault="009F451C">
      <w:pPr>
        <w:pStyle w:val="CommentText"/>
      </w:pPr>
      <w:r>
        <w:rPr>
          <w:rStyle w:val="CommentReference"/>
        </w:rPr>
        <w:annotationRef/>
      </w:r>
      <w:r>
        <w:t>It looks like it has been added</w:t>
      </w:r>
    </w:p>
  </w:comment>
  <w:comment w:id="1922" w:author="MDPI" w:date="2022-11-20T00:43:00Z" w:initials="M">
    <w:p w14:paraId="185AAE9A" w14:textId="77777777" w:rsidR="0062783C" w:rsidRDefault="0062783C" w:rsidP="00BA7400">
      <w:pPr>
        <w:pStyle w:val="CommentText"/>
      </w:pPr>
      <w:r>
        <w:rPr>
          <w:rStyle w:val="CommentReference"/>
        </w:rPr>
        <w:annotationRef/>
      </w:r>
      <w:r>
        <w:t>Please add the page number, or doi information.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AF2048" w15:done="0"/>
  <w15:commentEx w15:paraId="2270B8B1" w15:done="0"/>
  <w15:commentEx w15:paraId="2389BAF8" w15:paraIdParent="2270B8B1" w15:done="0"/>
  <w15:commentEx w15:paraId="0C3DE108" w15:done="0"/>
  <w15:commentEx w15:paraId="4816EE1E" w15:paraIdParent="0C3DE108" w15:done="0"/>
  <w15:commentEx w15:paraId="02D8ED10" w15:done="0"/>
  <w15:commentEx w15:paraId="22FFCC57" w15:paraIdParent="02D8ED10" w15:done="0"/>
  <w15:commentEx w15:paraId="69C1F0E5" w15:done="0"/>
  <w15:commentEx w15:paraId="38401733" w15:paraIdParent="69C1F0E5" w15:done="0"/>
  <w15:commentEx w15:paraId="00B11AE0" w15:done="0"/>
  <w15:commentEx w15:paraId="6DA6DD56" w15:paraIdParent="00B11AE0" w15:done="0"/>
  <w15:commentEx w15:paraId="222F776F" w15:done="0"/>
  <w15:commentEx w15:paraId="7D11CF38" w15:paraIdParent="222F776F" w15:done="0"/>
  <w15:commentEx w15:paraId="4ECA75DC" w15:done="0"/>
  <w15:commentEx w15:paraId="7259CBDC" w15:paraIdParent="4ECA75DC" w15:done="0"/>
  <w15:commentEx w15:paraId="1B492563" w15:done="0"/>
  <w15:commentEx w15:paraId="06832ED8" w15:done="0"/>
  <w15:commentEx w15:paraId="70D5D3F5" w15:done="0"/>
  <w15:commentEx w15:paraId="04A5EDCE" w15:paraIdParent="70D5D3F5" w15:done="0"/>
  <w15:commentEx w15:paraId="4BAD57A1" w15:done="0"/>
  <w15:commentEx w15:paraId="3ECB2500" w15:paraIdParent="4BAD57A1" w15:done="0"/>
  <w15:commentEx w15:paraId="64D2A56D" w15:done="0"/>
  <w15:commentEx w15:paraId="5C6D11E5" w15:paraIdParent="64D2A56D" w15:done="0"/>
  <w15:commentEx w15:paraId="688EE92A" w15:done="0"/>
  <w15:commentEx w15:paraId="6217965B" w15:paraIdParent="688EE92A" w15:done="0"/>
  <w15:commentEx w15:paraId="6C1C8F14" w15:done="0"/>
  <w15:commentEx w15:paraId="2612E83E" w15:paraIdParent="6C1C8F14" w15:done="0"/>
  <w15:commentEx w15:paraId="43FDDAA5" w15:done="0"/>
  <w15:commentEx w15:paraId="00214279" w15:paraIdParent="43FDDAA5" w15:done="0"/>
  <w15:commentEx w15:paraId="68BEA41B" w15:done="0"/>
  <w15:commentEx w15:paraId="6212C6B8" w15:paraIdParent="68BEA41B" w15:done="0"/>
  <w15:commentEx w15:paraId="0755DB32" w15:done="0"/>
  <w15:commentEx w15:paraId="557D6C60" w15:paraIdParent="0755DB32" w15:done="0"/>
  <w15:commentEx w15:paraId="415D5C22" w15:done="0"/>
  <w15:commentEx w15:paraId="5D9AC43F" w15:paraIdParent="415D5C22" w15:done="0"/>
  <w15:commentEx w15:paraId="024893B7" w15:done="0"/>
  <w15:commentEx w15:paraId="35080862" w15:paraIdParent="024893B7" w15:done="0"/>
  <w15:commentEx w15:paraId="5B965E3B" w15:done="0"/>
  <w15:commentEx w15:paraId="561C778C" w15:paraIdParent="5B965E3B" w15:done="0"/>
  <w15:commentEx w15:paraId="3FEF11A2" w15:done="0"/>
  <w15:commentEx w15:paraId="112DD8E7" w15:paraIdParent="3FEF11A2" w15:done="0"/>
  <w15:commentEx w15:paraId="458A98EB" w15:done="0"/>
  <w15:commentEx w15:paraId="3994F00B" w15:paraIdParent="458A98EB" w15:done="0"/>
  <w15:commentEx w15:paraId="3D35E4AC" w15:done="0"/>
  <w15:commentEx w15:paraId="530DA7F4" w15:done="0"/>
  <w15:commentEx w15:paraId="790750A1" w15:paraIdParent="530DA7F4" w15:done="0"/>
  <w15:commentEx w15:paraId="36ED15BA" w15:done="0"/>
  <w15:commentEx w15:paraId="7E6DBBB6" w15:paraIdParent="36ED15BA" w15:done="0"/>
  <w15:commentEx w15:paraId="0BDA9D10" w15:done="0"/>
  <w15:commentEx w15:paraId="78894AC1" w15:paraIdParent="0BDA9D10" w15:done="0"/>
  <w15:commentEx w15:paraId="089EA600" w15:done="0"/>
  <w15:commentEx w15:paraId="19033751" w15:done="0"/>
  <w15:commentEx w15:paraId="1B37A2BE" w15:paraIdParent="19033751" w15:done="0"/>
  <w15:commentEx w15:paraId="3355EDAF" w15:done="0"/>
  <w15:commentEx w15:paraId="2FE4B904" w15:paraIdParent="3355EDAF" w15:done="0"/>
  <w15:commentEx w15:paraId="4A643388" w15:done="0"/>
  <w15:commentEx w15:paraId="5CA478FD" w15:paraIdParent="4A643388" w15:done="0"/>
  <w15:commentEx w15:paraId="032BC43D" w15:done="0"/>
  <w15:commentEx w15:paraId="7D7AB9EE" w15:paraIdParent="032BC43D" w15:done="0"/>
  <w15:commentEx w15:paraId="30866EAB" w15:done="0"/>
  <w15:commentEx w15:paraId="35C3A417" w15:paraIdParent="30866EAB" w15:done="0"/>
  <w15:commentEx w15:paraId="3445FA2F" w15:done="0"/>
  <w15:commentEx w15:paraId="0AB14E74" w15:paraIdParent="3445FA2F" w15:done="0"/>
  <w15:commentEx w15:paraId="6D962467" w15:done="0"/>
  <w15:commentEx w15:paraId="0E7CA010" w15:done="0"/>
  <w15:commentEx w15:paraId="403031B7" w15:paraIdParent="0E7CA010" w15:done="0"/>
  <w15:commentEx w15:paraId="5F403128" w15:done="0"/>
  <w15:commentEx w15:paraId="07BD9A54" w15:paraIdParent="5F403128" w15:done="0"/>
  <w15:commentEx w15:paraId="7E6DE0E8" w15:done="0"/>
  <w15:commentEx w15:paraId="25E05077" w15:paraIdParent="7E6DE0E8" w15:done="0"/>
  <w15:commentEx w15:paraId="7D4E1EFF" w15:done="0"/>
  <w15:commentEx w15:paraId="11499B31" w15:paraIdParent="7D4E1EFF" w15:done="0"/>
  <w15:commentEx w15:paraId="2FE9E27F" w15:done="0"/>
  <w15:commentEx w15:paraId="5803E8D8" w15:paraIdParent="2FE9E27F" w15:done="0"/>
  <w15:commentEx w15:paraId="4A288420" w15:done="0"/>
  <w15:commentEx w15:paraId="16D09548" w15:paraIdParent="4A288420" w15:done="0"/>
  <w15:commentEx w15:paraId="13A80CE6" w15:done="0"/>
  <w15:commentEx w15:paraId="50A832CB" w15:paraIdParent="13A80CE6" w15:done="0"/>
  <w15:commentEx w15:paraId="6FAA2ACD" w15:done="0"/>
  <w15:commentEx w15:paraId="1A20AFFC" w15:paraIdParent="6FAA2ACD" w15:done="0"/>
  <w15:commentEx w15:paraId="6E38E94A" w15:done="0"/>
  <w15:commentEx w15:paraId="288ADB09" w15:paraIdParent="6E38E94A" w15:done="0"/>
  <w15:commentEx w15:paraId="185AAE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67458" w16cex:dateUtc="2022-11-21T21:04:00Z"/>
  <w16cex:commentExtensible w16cex:durableId="2724987C" w16cex:dateUtc="2022-11-20T04:13:00Z"/>
  <w16cex:commentExtensible w16cex:durableId="27249570" w16cex:dateUtc="2022-11-20T04:00:00Z"/>
  <w16cex:commentExtensible w16cex:durableId="27249D92" w16cex:dateUtc="2022-11-20T04:35:00Z"/>
  <w16cex:commentExtensible w16cex:durableId="2724986A" w16cex:dateUtc="2022-11-20T04:13:00Z"/>
  <w16cex:commentExtensible w16cex:durableId="272676A9" w16cex:dateUtc="2022-11-21T21:14:00Z"/>
  <w16cex:commentExtensible w16cex:durableId="272497B0" w16cex:dateUtc="2022-11-20T04:10:00Z"/>
  <w16cex:commentExtensible w16cex:durableId="272676F8" w16cex:dateUtc="2022-11-21T21:15:00Z"/>
  <w16cex:commentExtensible w16cex:durableId="27249A41" w16cex:dateUtc="2022-11-20T04:21:00Z"/>
  <w16cex:commentExtensible w16cex:durableId="27267850" w16cex:dateUtc="2022-11-21T21:21:00Z"/>
  <w16cex:commentExtensible w16cex:durableId="27267A87" w16cex:dateUtc="2022-11-21T21:30:00Z"/>
  <w16cex:commentExtensible w16cex:durableId="27249A5A" w16cex:dateUtc="2022-11-20T04:21:00Z"/>
  <w16cex:commentExtensible w16cex:durableId="272478F5" w16cex:dateUtc="2022-11-20T09:59:00Z"/>
  <w16cex:commentExtensible w16cex:durableId="27249A7C" w16cex:dateUtc="2022-11-20T04:22:00Z"/>
  <w16cex:commentExtensible w16cex:durableId="27267A10" w16cex:dateUtc="2022-11-21T21:28:00Z"/>
  <w16cex:commentExtensible w16cex:durableId="272495E4" w16cex:dateUtc="2022-11-20T04:02:00Z"/>
  <w16cex:commentExtensible w16cex:durableId="272721C0" w16cex:dateUtc="2022-11-22T09:24:00Z"/>
  <w16cex:commentExtensible w16cex:durableId="27267C26" w16cex:dateUtc="2022-11-21T21:37:00Z"/>
  <w16cex:commentExtensible w16cex:durableId="27249BDD" w16cex:dateUtc="2022-11-20T04:28:00Z"/>
  <w16cex:commentExtensible w16cex:durableId="27267CA6" w16cex:dateUtc="2022-11-21T21:39:00Z"/>
  <w16cex:commentExtensible w16cex:durableId="27249DA0" w16cex:dateUtc="2022-11-20T12:35:00Z"/>
  <w16cex:commentExtensible w16cex:durableId="27267CCF" w16cex:dateUtc="2022-11-21T21:40:00Z"/>
  <w16cex:commentExtensible w16cex:durableId="27249CAC" w16cex:dateUtc="2022-11-20T04:31:00Z"/>
  <w16cex:commentExtensible w16cex:durableId="27267DDD" w16cex:dateUtc="2022-11-21T21:44:00Z"/>
  <w16cex:commentExtensible w16cex:durableId="27272168" w16cex:dateUtc="2022-11-22T09:22:00Z"/>
  <w16cex:commentExtensible w16cex:durableId="27249D14" w16cex:dateUtc="2022-11-20T04:33:00Z"/>
  <w16cex:commentExtensible w16cex:durableId="27267E36" w16cex:dateUtc="2022-11-21T21:46:00Z"/>
  <w16cex:commentExtensible w16cex:durableId="27267EB0" w16cex:dateUtc="2022-11-21T21:48:00Z"/>
  <w16cex:commentExtensible w16cex:durableId="27267EF5" w16cex:dateUtc="2022-11-21T21:49:00Z"/>
  <w16cex:commentExtensible w16cex:durableId="2724A6BE" w16cex:dateUtc="2022-11-20T13:14:00Z"/>
  <w16cex:commentExtensible w16cex:durableId="2724EB9A" w16cex:dateUtc="2022-11-20T18:08:00Z"/>
  <w16cex:commentExtensible w16cex:durableId="2724ED35" w16cex:dateUtc="2022-11-20T18:15:00Z"/>
  <w16cex:commentExtensible w16cex:durableId="27249728" w16cex:dateUtc="2022-11-20T04:08:00Z"/>
  <w16cex:commentExtensible w16cex:durableId="2724EED6" w16cex:dateUtc="2022-11-20T18:22:00Z"/>
  <w16cex:commentExtensible w16cex:durableId="27249754" w16cex:dateUtc="2022-11-20T04:08:00Z"/>
  <w16cex:commentExtensible w16cex:durableId="27249756" w16cex:dateUtc="2022-11-20T04:08:00Z"/>
  <w16cex:commentExtensible w16cex:durableId="27249758" w16cex:dateUtc="2022-11-20T04:08:00Z"/>
  <w16cex:commentExtensible w16cex:durableId="2724975A" w16cex:dateUtc="2022-11-20T04:08:00Z"/>
  <w16cex:commentExtensible w16cex:durableId="2724975C" w16cex:dateUtc="2022-11-20T04:09:00Z"/>
  <w16cex:commentExtensible w16cex:durableId="2724975E" w16cex:dateUtc="2022-11-20T04:09:00Z"/>
  <w16cex:commentExtensible w16cex:durableId="27271652" w16cex:dateUtc="2022-11-22T08:35:00Z"/>
  <w16cex:commentExtensible w16cex:durableId="2727163F" w16cex:dateUtc="2022-11-22T08:34:00Z"/>
  <w16cex:commentExtensible w16cex:durableId="27271640" w16cex:dateUtc="2022-11-22T08:34:00Z"/>
  <w16cex:commentExtensible w16cex:durableId="27271641" w16cex:dateUtc="2022-11-22T0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AF2048" w16cid:durableId="27267458"/>
  <w16cid:commentId w16cid:paraId="2270B8B1" w16cid:durableId="2724987C"/>
  <w16cid:commentId w16cid:paraId="0C3DE108" w16cid:durableId="27249570"/>
  <w16cid:commentId w16cid:paraId="02D8ED10" w16cid:durableId="27249D92"/>
  <w16cid:commentId w16cid:paraId="69C1F0E5" w16cid:durableId="2724986A"/>
  <w16cid:commentId w16cid:paraId="2FE3B843" w16cid:durableId="272676A9"/>
  <w16cid:commentId w16cid:paraId="00B11AE0" w16cid:durableId="272497B0"/>
  <w16cid:commentId w16cid:paraId="222F776F" w16cid:durableId="272676F8"/>
  <w16cid:commentId w16cid:paraId="4ECA75DC" w16cid:durableId="27249A41"/>
  <w16cid:commentId w16cid:paraId="1B492563" w16cid:durableId="27267850"/>
  <w16cid:commentId w16cid:paraId="06832ED8" w16cid:durableId="27267A87"/>
  <w16cid:commentId w16cid:paraId="70D5D3F5" w16cid:durableId="27249A5A"/>
  <w16cid:commentId w16cid:paraId="4BAD57A1" w16cid:durableId="272478F5"/>
  <w16cid:commentId w16cid:paraId="64D2A56D" w16cid:durableId="27249A7C"/>
  <w16cid:commentId w16cid:paraId="688EE92A" w16cid:durableId="27267A10"/>
  <w16cid:commentId w16cid:paraId="6C1C8F14" w16cid:durableId="272495E4"/>
  <w16cid:commentId w16cid:paraId="43FDDAA5" w16cid:durableId="272721C0"/>
  <w16cid:commentId w16cid:paraId="68BEA41B" w16cid:durableId="27267C26"/>
  <w16cid:commentId w16cid:paraId="0755DB32" w16cid:durableId="27249BDD"/>
  <w16cid:commentId w16cid:paraId="415D5C22" w16cid:durableId="27267CA6"/>
  <w16cid:commentId w16cid:paraId="024893B7" w16cid:durableId="27249DA0"/>
  <w16cid:commentId w16cid:paraId="5B965E3B" w16cid:durableId="27267CCF"/>
  <w16cid:commentId w16cid:paraId="3FEF11A2" w16cid:durableId="27249CAC"/>
  <w16cid:commentId w16cid:paraId="458A98EB" w16cid:durableId="27267DDD"/>
  <w16cid:commentId w16cid:paraId="530DA7F4" w16cid:durableId="27272168"/>
  <w16cid:commentId w16cid:paraId="36ED15BA" w16cid:durableId="27249D14"/>
  <w16cid:commentId w16cid:paraId="0BDA9D10" w16cid:durableId="27267E36"/>
  <w16cid:commentId w16cid:paraId="19033751" w16cid:durableId="27267EB0"/>
  <w16cid:commentId w16cid:paraId="3355EDAF" w16cid:durableId="27267EF5"/>
  <w16cid:commentId w16cid:paraId="4A643388" w16cid:durableId="2724A6BE"/>
  <w16cid:commentId w16cid:paraId="032BC43D" w16cid:durableId="2724EB9A"/>
  <w16cid:commentId w16cid:paraId="30866EAB" w16cid:durableId="2724ED35"/>
  <w16cid:commentId w16cid:paraId="3445FA2F" w16cid:durableId="27249728"/>
  <w16cid:commentId w16cid:paraId="6D962467" w16cid:durableId="2724EED6"/>
  <w16cid:commentId w16cid:paraId="0E7CA010" w16cid:durableId="27249754"/>
  <w16cid:commentId w16cid:paraId="5F403128" w16cid:durableId="27249756"/>
  <w16cid:commentId w16cid:paraId="7E6DE0E8" w16cid:durableId="27249758"/>
  <w16cid:commentId w16cid:paraId="7D4E1EFF" w16cid:durableId="2724975A"/>
  <w16cid:commentId w16cid:paraId="2FE9E27F" w16cid:durableId="2724975C"/>
  <w16cid:commentId w16cid:paraId="4A288420" w16cid:durableId="2724975E"/>
  <w16cid:commentId w16cid:paraId="13A80CE6" w16cid:durableId="27271652"/>
  <w16cid:commentId w16cid:paraId="6FAA2ACD" w16cid:durableId="2727163F"/>
  <w16cid:commentId w16cid:paraId="6E38E94A" w16cid:durableId="27271640"/>
  <w16cid:commentId w16cid:paraId="185AAE9A" w16cid:durableId="2727164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89032E" w14:textId="77777777" w:rsidR="00B367A3" w:rsidRDefault="00B367A3">
      <w:pPr>
        <w:spacing w:line="240" w:lineRule="auto"/>
      </w:pPr>
      <w:r>
        <w:separator/>
      </w:r>
    </w:p>
  </w:endnote>
  <w:endnote w:type="continuationSeparator" w:id="0">
    <w:p w14:paraId="6F3F251C" w14:textId="77777777" w:rsidR="00B367A3" w:rsidRDefault="00B367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SimSu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Microsoft Sans Serif"/>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Microsoft YaHei"/>
    <w:charset w:val="86"/>
    <w:family w:val="auto"/>
    <w:pitch w:val="variable"/>
    <w:sig w:usb0="00000000"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AF2CC" w14:textId="77777777" w:rsidR="0062783C" w:rsidRPr="00164C5C" w:rsidRDefault="0062783C" w:rsidP="00AF7CE2">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D9626A" w14:textId="77777777" w:rsidR="0062783C" w:rsidRDefault="0062783C" w:rsidP="00B16808">
    <w:pPr>
      <w:pStyle w:val="MDPIfooterfirstpage"/>
      <w:pBdr>
        <w:top w:val="single" w:sz="4" w:space="0" w:color="000000"/>
      </w:pBdr>
      <w:adjustRightInd w:val="0"/>
      <w:snapToGrid w:val="0"/>
      <w:spacing w:before="480" w:line="100" w:lineRule="exact"/>
      <w:rPr>
        <w:i/>
      </w:rPr>
    </w:pPr>
  </w:p>
  <w:p w14:paraId="36A1409E" w14:textId="77777777" w:rsidR="0062783C" w:rsidRPr="008B308E" w:rsidRDefault="0062783C" w:rsidP="00AC5F82">
    <w:pPr>
      <w:pStyle w:val="MDPIfooterfirstpage"/>
      <w:tabs>
        <w:tab w:val="clear" w:pos="8845"/>
        <w:tab w:val="right" w:pos="10466"/>
      </w:tabs>
      <w:spacing w:line="240" w:lineRule="auto"/>
      <w:jc w:val="both"/>
      <w:rPr>
        <w:lang w:val="fr-CH"/>
      </w:rPr>
    </w:pPr>
    <w:r>
      <w:rPr>
        <w:i/>
      </w:rPr>
      <w:t xml:space="preserve">Cancers </w:t>
    </w:r>
    <w:r>
      <w:rPr>
        <w:b/>
      </w:rPr>
      <w:t>2022</w:t>
    </w:r>
    <w:r w:rsidRPr="00F71A8C">
      <w:t>,</w:t>
    </w:r>
    <w:r>
      <w:rPr>
        <w:i/>
      </w:rPr>
      <w:t xml:space="preserve"> 14</w:t>
    </w:r>
    <w:r w:rsidRPr="00F71A8C">
      <w:t xml:space="preserve">, </w:t>
    </w:r>
    <w:r>
      <w:t>x. https://doi.org/10.3390/xxxxx</w:t>
    </w:r>
    <w:r w:rsidRPr="008B308E">
      <w:rPr>
        <w:lang w:val="fr-CH"/>
      </w:rPr>
      <w:tab/>
      <w:t>www.mdpi.com/journal/</w:t>
    </w:r>
    <w:r w:rsidRPr="00511F0B">
      <w:t>cancers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DE8A55" w14:textId="77777777" w:rsidR="00B367A3" w:rsidRDefault="00B367A3">
      <w:pPr>
        <w:spacing w:line="240" w:lineRule="auto"/>
      </w:pPr>
      <w:r>
        <w:separator/>
      </w:r>
    </w:p>
  </w:footnote>
  <w:footnote w:type="continuationSeparator" w:id="0">
    <w:p w14:paraId="39577368" w14:textId="77777777" w:rsidR="00B367A3" w:rsidRDefault="00B367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DFF6C" w14:textId="77777777" w:rsidR="0062783C" w:rsidRDefault="0062783C" w:rsidP="00AF7CE2">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4A6916" w14:textId="77D345CF" w:rsidR="0062783C" w:rsidRDefault="0062783C" w:rsidP="00AC5F82">
    <w:pPr>
      <w:tabs>
        <w:tab w:val="right" w:pos="10466"/>
      </w:tabs>
      <w:adjustRightInd w:val="0"/>
      <w:snapToGrid w:val="0"/>
      <w:spacing w:line="240" w:lineRule="auto"/>
      <w:rPr>
        <w:sz w:val="16"/>
      </w:rPr>
    </w:pPr>
    <w:r>
      <w:rPr>
        <w:i/>
        <w:sz w:val="16"/>
      </w:rPr>
      <w:t xml:space="preserve">Cancers </w:t>
    </w:r>
    <w:r>
      <w:rPr>
        <w:b/>
        <w:sz w:val="16"/>
      </w:rPr>
      <w:t>2022</w:t>
    </w:r>
    <w:r w:rsidRPr="00F71A8C">
      <w:rPr>
        <w:sz w:val="16"/>
      </w:rPr>
      <w:t>,</w:t>
    </w:r>
    <w:r>
      <w:rPr>
        <w:i/>
        <w:sz w:val="16"/>
      </w:rPr>
      <w:t xml:space="preserve"> 14</w:t>
    </w:r>
    <w:r>
      <w:rPr>
        <w:sz w:val="16"/>
      </w:rPr>
      <w:t xml:space="preserve">, x </w:t>
    </w:r>
    <w:r>
      <w:rPr>
        <w:sz w:val="16"/>
      </w:rPr>
      <w:tab/>
    </w:r>
    <w:r>
      <w:rPr>
        <w:sz w:val="16"/>
      </w:rPr>
      <w:fldChar w:fldCharType="begin"/>
    </w:r>
    <w:r>
      <w:rPr>
        <w:sz w:val="16"/>
      </w:rPr>
      <w:instrText xml:space="preserve"> PAGE   \* MERGEFORMAT </w:instrText>
    </w:r>
    <w:r>
      <w:rPr>
        <w:sz w:val="16"/>
      </w:rPr>
      <w:fldChar w:fldCharType="separate"/>
    </w:r>
    <w:r w:rsidR="009F451C">
      <w:rPr>
        <w:sz w:val="16"/>
      </w:rPr>
      <w:t>2</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sidR="009F451C">
      <w:rPr>
        <w:sz w:val="16"/>
      </w:rPr>
      <w:t>20</w:t>
    </w:r>
    <w:r>
      <w:rPr>
        <w:sz w:val="16"/>
      </w:rPr>
      <w:fldChar w:fldCharType="end"/>
    </w:r>
  </w:p>
  <w:p w14:paraId="13AE729F" w14:textId="77777777" w:rsidR="0062783C" w:rsidRPr="00836BB8" w:rsidRDefault="0062783C" w:rsidP="00B16808">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87" w:type="dxa"/>
      <w:tblCellMar>
        <w:left w:w="0" w:type="dxa"/>
        <w:right w:w="0" w:type="dxa"/>
      </w:tblCellMar>
      <w:tblLook w:val="04A0" w:firstRow="1" w:lastRow="0" w:firstColumn="1" w:lastColumn="0" w:noHBand="0" w:noVBand="1"/>
    </w:tblPr>
    <w:tblGrid>
      <w:gridCol w:w="3679"/>
      <w:gridCol w:w="4535"/>
      <w:gridCol w:w="2273"/>
    </w:tblGrid>
    <w:tr w:rsidR="0062783C" w:rsidRPr="00AC5F82" w14:paraId="6F813A5A" w14:textId="77777777" w:rsidTr="00D6477B">
      <w:trPr>
        <w:trHeight w:val="686"/>
      </w:trPr>
      <w:tc>
        <w:tcPr>
          <w:tcW w:w="3679" w:type="dxa"/>
          <w:shd w:val="clear" w:color="auto" w:fill="auto"/>
          <w:vAlign w:val="center"/>
        </w:tcPr>
        <w:p w14:paraId="551272EF" w14:textId="77777777" w:rsidR="0062783C" w:rsidRPr="00BD0BE9" w:rsidRDefault="0062783C" w:rsidP="00AC5F82">
          <w:pPr>
            <w:pStyle w:val="Header"/>
            <w:pBdr>
              <w:bottom w:val="none" w:sz="0" w:space="0" w:color="auto"/>
            </w:pBdr>
            <w:jc w:val="left"/>
            <w:rPr>
              <w:rFonts w:eastAsia="DengXian"/>
              <w:b/>
              <w:bCs/>
            </w:rPr>
          </w:pPr>
          <w:r w:rsidRPr="00BD0BE9">
            <w:rPr>
              <w:rFonts w:eastAsia="DengXian"/>
              <w:b/>
              <w:bCs/>
              <w:lang w:eastAsia="en-US"/>
            </w:rPr>
            <w:drawing>
              <wp:inline distT="0" distB="0" distL="0" distR="0" wp14:anchorId="103A8E7D" wp14:editId="31790CAE">
                <wp:extent cx="1683385" cy="429260"/>
                <wp:effectExtent l="0" t="0" r="0" b="0"/>
                <wp:docPr id="1" name="Picture 3" descr="C:\Users\home\Desktop\logos\cance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cance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3385" cy="429260"/>
                        </a:xfrm>
                        <a:prstGeom prst="rect">
                          <a:avLst/>
                        </a:prstGeom>
                        <a:noFill/>
                        <a:ln>
                          <a:noFill/>
                        </a:ln>
                      </pic:spPr>
                    </pic:pic>
                  </a:graphicData>
                </a:graphic>
              </wp:inline>
            </w:drawing>
          </w:r>
        </w:p>
      </w:tc>
      <w:tc>
        <w:tcPr>
          <w:tcW w:w="4535" w:type="dxa"/>
          <w:shd w:val="clear" w:color="auto" w:fill="auto"/>
          <w:vAlign w:val="center"/>
        </w:tcPr>
        <w:p w14:paraId="3FD01E41" w14:textId="77777777" w:rsidR="0062783C" w:rsidRPr="00BD0BE9" w:rsidRDefault="0062783C" w:rsidP="00AC5F82">
          <w:pPr>
            <w:pStyle w:val="Header"/>
            <w:pBdr>
              <w:bottom w:val="none" w:sz="0" w:space="0" w:color="auto"/>
            </w:pBdr>
            <w:rPr>
              <w:rFonts w:eastAsia="DengXian"/>
              <w:b/>
              <w:bCs/>
            </w:rPr>
          </w:pPr>
        </w:p>
      </w:tc>
      <w:tc>
        <w:tcPr>
          <w:tcW w:w="2273" w:type="dxa"/>
          <w:shd w:val="clear" w:color="auto" w:fill="auto"/>
          <w:vAlign w:val="center"/>
        </w:tcPr>
        <w:p w14:paraId="2E257EE1" w14:textId="77777777" w:rsidR="0062783C" w:rsidRPr="00BD0BE9" w:rsidRDefault="0062783C" w:rsidP="00D6477B">
          <w:pPr>
            <w:pStyle w:val="Header"/>
            <w:pBdr>
              <w:bottom w:val="none" w:sz="0" w:space="0" w:color="auto"/>
            </w:pBdr>
            <w:jc w:val="right"/>
            <w:rPr>
              <w:rFonts w:eastAsia="DengXian"/>
              <w:b/>
              <w:bCs/>
            </w:rPr>
          </w:pPr>
          <w:r>
            <w:rPr>
              <w:rFonts w:eastAsia="DengXian"/>
              <w:b/>
              <w:bCs/>
              <w:lang w:eastAsia="en-US"/>
            </w:rPr>
            <w:drawing>
              <wp:inline distT="0" distB="0" distL="0" distR="0" wp14:anchorId="0BE83CB1" wp14:editId="676CFEBB">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4BA88CE0" w14:textId="77777777" w:rsidR="0062783C" w:rsidRPr="005F530C" w:rsidRDefault="0062783C" w:rsidP="00B16808">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F6105"/>
    <w:multiLevelType w:val="hybridMultilevel"/>
    <w:tmpl w:val="615A3166"/>
    <w:lvl w:ilvl="0" w:tplc="F32C67BE">
      <w:start w:val="1"/>
      <w:numFmt w:val="decimal"/>
      <w:lvlRestart w:val="0"/>
      <w:pStyle w:val="MDPI71FootNotes"/>
      <w:lvlText w:val="%1."/>
      <w:lvlJc w:val="left"/>
      <w:pPr>
        <w:ind w:left="425" w:hanging="425"/>
      </w:pPr>
      <w:rPr>
        <w:rFonts w:hint="default"/>
        <w:b w:val="0"/>
        <w:i w:val="0"/>
        <w:sz w:val="2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6F7F4A"/>
    <w:multiLevelType w:val="hybridMultilevel"/>
    <w:tmpl w:val="5E48504A"/>
    <w:lvl w:ilvl="0" w:tplc="0F2A2F0C">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468F5"/>
    <w:multiLevelType w:val="hybridMultilevel"/>
    <w:tmpl w:val="A0A8E9F4"/>
    <w:lvl w:ilvl="0" w:tplc="2D78D088">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51848C1C"/>
    <w:lvl w:ilvl="0" w:tplc="F760CA7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9925253"/>
    <w:multiLevelType w:val="hybridMultilevel"/>
    <w:tmpl w:val="4816D25A"/>
    <w:lvl w:ilvl="0" w:tplc="207EE52C">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4ADA639D"/>
    <w:multiLevelType w:val="hybridMultilevel"/>
    <w:tmpl w:val="6DDA9CE2"/>
    <w:lvl w:ilvl="0" w:tplc="9EC8C5CA">
      <w:start w:val="1"/>
      <w:numFmt w:val="bullet"/>
      <w:lvlRestart w:val="0"/>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1"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075B53"/>
    <w:multiLevelType w:val="hybridMultilevel"/>
    <w:tmpl w:val="63CAD406"/>
    <w:lvl w:ilvl="0" w:tplc="03F08D6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3"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3533D2"/>
    <w:multiLevelType w:val="hybridMultilevel"/>
    <w:tmpl w:val="6E6697E0"/>
    <w:lvl w:ilvl="0" w:tplc="4B40426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6A5C18A7"/>
    <w:multiLevelType w:val="hybridMultilevel"/>
    <w:tmpl w:val="832210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3D73F1"/>
    <w:multiLevelType w:val="hybridMultilevel"/>
    <w:tmpl w:val="34B69322"/>
    <w:lvl w:ilvl="0" w:tplc="BA3ADDA8">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5"/>
  </w:num>
  <w:num w:numId="4">
    <w:abstractNumId w:val="7"/>
  </w:num>
  <w:num w:numId="5">
    <w:abstractNumId w:val="12"/>
  </w:num>
  <w:num w:numId="6">
    <w:abstractNumId w:val="4"/>
  </w:num>
  <w:num w:numId="7">
    <w:abstractNumId w:val="12"/>
  </w:num>
  <w:num w:numId="8">
    <w:abstractNumId w:val="4"/>
  </w:num>
  <w:num w:numId="9">
    <w:abstractNumId w:val="12"/>
  </w:num>
  <w:num w:numId="10">
    <w:abstractNumId w:val="4"/>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3"/>
  </w:num>
  <w:num w:numId="14">
    <w:abstractNumId w:val="16"/>
  </w:num>
  <w:num w:numId="15">
    <w:abstractNumId w:val="12"/>
  </w:num>
  <w:num w:numId="16">
    <w:abstractNumId w:val="4"/>
  </w:num>
  <w:num w:numId="17">
    <w:abstractNumId w:val="3"/>
  </w:num>
  <w:num w:numId="18">
    <w:abstractNumId w:val="11"/>
  </w:num>
  <w:num w:numId="19">
    <w:abstractNumId w:val="1"/>
  </w:num>
  <w:num w:numId="20">
    <w:abstractNumId w:val="12"/>
  </w:num>
  <w:num w:numId="21">
    <w:abstractNumId w:val="4"/>
  </w:num>
  <w:num w:numId="22">
    <w:abstractNumId w:val="3"/>
  </w:num>
  <w:num w:numId="23">
    <w:abstractNumId w:val="10"/>
  </w:num>
  <w:num w:numId="24">
    <w:abstractNumId w:val="9"/>
  </w:num>
  <w:num w:numId="25">
    <w:abstractNumId w:val="2"/>
  </w:num>
  <w:num w:numId="26">
    <w:abstractNumId w:val="15"/>
  </w:num>
  <w:num w:numId="27">
    <w:abstractNumId w:val="17"/>
  </w:num>
  <w:num w:numId="28">
    <w:abstractNumId w:val="0"/>
  </w:num>
  <w:num w:numId="29">
    <w:abstractNumId w:val="12"/>
  </w:num>
  <w:num w:numId="30">
    <w:abstractNumId w:val="4"/>
  </w:num>
  <w:num w:numId="31">
    <w:abstractNumId w:val="0"/>
  </w:num>
  <w:num w:numId="32">
    <w:abstractNumId w:val="3"/>
  </w:num>
  <w:num w:numId="33">
    <w:abstractNumId w:val="0"/>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lica Mihajlovic">
    <w15:presenceInfo w15:providerId="None" w15:userId="Milica Mihajlovic"/>
  </w15:person>
  <w15:person w15:author="Thomas Erol Tavolara">
    <w15:presenceInfo w15:providerId="AD" w15:userId="S-1-5-21-1134720642-1542789574-19223665-366053"/>
  </w15:person>
  <w15:person w15:author="MDPI">
    <w15:presenceInfo w15:providerId="None" w15:userId="MDPI"/>
  </w15:person>
  <w15:person w15:author="Elizabeth Tasker">
    <w15:presenceInfo w15:providerId="Windows Live" w15:userId="d5780d8046823b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1E92"/>
    <w:rsid w:val="00006480"/>
    <w:rsid w:val="00007A0A"/>
    <w:rsid w:val="00007F59"/>
    <w:rsid w:val="000121AD"/>
    <w:rsid w:val="00014FE6"/>
    <w:rsid w:val="00020A19"/>
    <w:rsid w:val="000618E3"/>
    <w:rsid w:val="000700D0"/>
    <w:rsid w:val="00076F7E"/>
    <w:rsid w:val="00083F83"/>
    <w:rsid w:val="00092478"/>
    <w:rsid w:val="000A6F47"/>
    <w:rsid w:val="000B07CD"/>
    <w:rsid w:val="000C7260"/>
    <w:rsid w:val="000D45C0"/>
    <w:rsid w:val="000D4AE8"/>
    <w:rsid w:val="000D6839"/>
    <w:rsid w:val="000E1399"/>
    <w:rsid w:val="000F0E63"/>
    <w:rsid w:val="000F525D"/>
    <w:rsid w:val="000F5B6A"/>
    <w:rsid w:val="000F681C"/>
    <w:rsid w:val="000F79E2"/>
    <w:rsid w:val="00103E20"/>
    <w:rsid w:val="001059C9"/>
    <w:rsid w:val="00110CC2"/>
    <w:rsid w:val="0011101E"/>
    <w:rsid w:val="00123CC2"/>
    <w:rsid w:val="00125CE1"/>
    <w:rsid w:val="00126C03"/>
    <w:rsid w:val="00131560"/>
    <w:rsid w:val="0013381F"/>
    <w:rsid w:val="00135C67"/>
    <w:rsid w:val="00136443"/>
    <w:rsid w:val="001432AB"/>
    <w:rsid w:val="00145BCC"/>
    <w:rsid w:val="001475F2"/>
    <w:rsid w:val="001539C3"/>
    <w:rsid w:val="00170785"/>
    <w:rsid w:val="001728E1"/>
    <w:rsid w:val="00180898"/>
    <w:rsid w:val="00186691"/>
    <w:rsid w:val="00193014"/>
    <w:rsid w:val="00194C22"/>
    <w:rsid w:val="001A3DE7"/>
    <w:rsid w:val="001B31F0"/>
    <w:rsid w:val="001B645A"/>
    <w:rsid w:val="001D0EB3"/>
    <w:rsid w:val="001D1653"/>
    <w:rsid w:val="001E2AEB"/>
    <w:rsid w:val="001F53FB"/>
    <w:rsid w:val="001F6F39"/>
    <w:rsid w:val="001F7B9E"/>
    <w:rsid w:val="002026A3"/>
    <w:rsid w:val="00206BFA"/>
    <w:rsid w:val="00232A00"/>
    <w:rsid w:val="002431C5"/>
    <w:rsid w:val="00272F25"/>
    <w:rsid w:val="00274E9D"/>
    <w:rsid w:val="0028149F"/>
    <w:rsid w:val="00282277"/>
    <w:rsid w:val="00284883"/>
    <w:rsid w:val="00287B9B"/>
    <w:rsid w:val="00293431"/>
    <w:rsid w:val="002A0D6E"/>
    <w:rsid w:val="002B5823"/>
    <w:rsid w:val="002D78E7"/>
    <w:rsid w:val="002E1727"/>
    <w:rsid w:val="00312B3C"/>
    <w:rsid w:val="00316E1B"/>
    <w:rsid w:val="003179E3"/>
    <w:rsid w:val="00326141"/>
    <w:rsid w:val="00326F1D"/>
    <w:rsid w:val="003271CA"/>
    <w:rsid w:val="003424EE"/>
    <w:rsid w:val="00346201"/>
    <w:rsid w:val="00372FB1"/>
    <w:rsid w:val="003734CA"/>
    <w:rsid w:val="003753D1"/>
    <w:rsid w:val="00375BAA"/>
    <w:rsid w:val="003816C3"/>
    <w:rsid w:val="00385333"/>
    <w:rsid w:val="00387520"/>
    <w:rsid w:val="00394E80"/>
    <w:rsid w:val="00395356"/>
    <w:rsid w:val="003A004E"/>
    <w:rsid w:val="003A0AA3"/>
    <w:rsid w:val="003A3C83"/>
    <w:rsid w:val="003A55A8"/>
    <w:rsid w:val="003B0587"/>
    <w:rsid w:val="003B4E27"/>
    <w:rsid w:val="003D1F44"/>
    <w:rsid w:val="003E5BF6"/>
    <w:rsid w:val="003F14A9"/>
    <w:rsid w:val="00401D30"/>
    <w:rsid w:val="00415DBA"/>
    <w:rsid w:val="00420E55"/>
    <w:rsid w:val="00440E3B"/>
    <w:rsid w:val="0044756D"/>
    <w:rsid w:val="004648D4"/>
    <w:rsid w:val="004807A8"/>
    <w:rsid w:val="0048534B"/>
    <w:rsid w:val="004A7705"/>
    <w:rsid w:val="004C1F28"/>
    <w:rsid w:val="004C6B45"/>
    <w:rsid w:val="004D321D"/>
    <w:rsid w:val="004D3593"/>
    <w:rsid w:val="004E0105"/>
    <w:rsid w:val="004E616C"/>
    <w:rsid w:val="004F3629"/>
    <w:rsid w:val="00507FB8"/>
    <w:rsid w:val="00513C95"/>
    <w:rsid w:val="00534C4A"/>
    <w:rsid w:val="00535ADB"/>
    <w:rsid w:val="00541837"/>
    <w:rsid w:val="005421C2"/>
    <w:rsid w:val="005425B6"/>
    <w:rsid w:val="005443DA"/>
    <w:rsid w:val="00547F78"/>
    <w:rsid w:val="00557A2C"/>
    <w:rsid w:val="00566149"/>
    <w:rsid w:val="00581792"/>
    <w:rsid w:val="0058576C"/>
    <w:rsid w:val="00596A63"/>
    <w:rsid w:val="005A0BED"/>
    <w:rsid w:val="005A2FC5"/>
    <w:rsid w:val="005A39DE"/>
    <w:rsid w:val="005A4292"/>
    <w:rsid w:val="005A5492"/>
    <w:rsid w:val="005E2B1B"/>
    <w:rsid w:val="005F5074"/>
    <w:rsid w:val="005F530C"/>
    <w:rsid w:val="005F7EC0"/>
    <w:rsid w:val="00611407"/>
    <w:rsid w:val="00612B5D"/>
    <w:rsid w:val="00614115"/>
    <w:rsid w:val="006249C7"/>
    <w:rsid w:val="0062783C"/>
    <w:rsid w:val="00627D4F"/>
    <w:rsid w:val="0063570B"/>
    <w:rsid w:val="00641A03"/>
    <w:rsid w:val="006457F2"/>
    <w:rsid w:val="00676FEB"/>
    <w:rsid w:val="00682FBB"/>
    <w:rsid w:val="006837C3"/>
    <w:rsid w:val="006849DA"/>
    <w:rsid w:val="00687C5F"/>
    <w:rsid w:val="00692393"/>
    <w:rsid w:val="0069273C"/>
    <w:rsid w:val="006A20EB"/>
    <w:rsid w:val="006A25D2"/>
    <w:rsid w:val="006A2730"/>
    <w:rsid w:val="006B08BD"/>
    <w:rsid w:val="006B71A5"/>
    <w:rsid w:val="006B7B26"/>
    <w:rsid w:val="006C032D"/>
    <w:rsid w:val="006C7381"/>
    <w:rsid w:val="006D299D"/>
    <w:rsid w:val="006D37E0"/>
    <w:rsid w:val="006D3DD5"/>
    <w:rsid w:val="006E1E92"/>
    <w:rsid w:val="006E643D"/>
    <w:rsid w:val="006F7149"/>
    <w:rsid w:val="00717FCA"/>
    <w:rsid w:val="0072432F"/>
    <w:rsid w:val="0073458F"/>
    <w:rsid w:val="007346D0"/>
    <w:rsid w:val="00735EA3"/>
    <w:rsid w:val="00740761"/>
    <w:rsid w:val="00741B69"/>
    <w:rsid w:val="007A54A4"/>
    <w:rsid w:val="007A71C0"/>
    <w:rsid w:val="007C17C4"/>
    <w:rsid w:val="007C4880"/>
    <w:rsid w:val="007F6471"/>
    <w:rsid w:val="007F65F7"/>
    <w:rsid w:val="007F76FE"/>
    <w:rsid w:val="00817FC9"/>
    <w:rsid w:val="0082566B"/>
    <w:rsid w:val="008413B6"/>
    <w:rsid w:val="008455C6"/>
    <w:rsid w:val="00851EBD"/>
    <w:rsid w:val="008566D4"/>
    <w:rsid w:val="00874B5B"/>
    <w:rsid w:val="00875932"/>
    <w:rsid w:val="008846FA"/>
    <w:rsid w:val="008940E4"/>
    <w:rsid w:val="008976A1"/>
    <w:rsid w:val="00897BFA"/>
    <w:rsid w:val="008A58E0"/>
    <w:rsid w:val="008A5BFD"/>
    <w:rsid w:val="008B0E4D"/>
    <w:rsid w:val="008B6C95"/>
    <w:rsid w:val="008D036F"/>
    <w:rsid w:val="008D09DD"/>
    <w:rsid w:val="008E21B8"/>
    <w:rsid w:val="008F4843"/>
    <w:rsid w:val="00912CEC"/>
    <w:rsid w:val="009202FC"/>
    <w:rsid w:val="00925B94"/>
    <w:rsid w:val="00925DAF"/>
    <w:rsid w:val="00944F3B"/>
    <w:rsid w:val="00956A64"/>
    <w:rsid w:val="00963346"/>
    <w:rsid w:val="00964FB2"/>
    <w:rsid w:val="00966C3F"/>
    <w:rsid w:val="009767DB"/>
    <w:rsid w:val="00994286"/>
    <w:rsid w:val="00994ED4"/>
    <w:rsid w:val="009A3491"/>
    <w:rsid w:val="009A5A53"/>
    <w:rsid w:val="009A7C8B"/>
    <w:rsid w:val="009B0211"/>
    <w:rsid w:val="009B080B"/>
    <w:rsid w:val="009B1AF5"/>
    <w:rsid w:val="009B3704"/>
    <w:rsid w:val="009D4726"/>
    <w:rsid w:val="009D74AE"/>
    <w:rsid w:val="009E69E6"/>
    <w:rsid w:val="009F451C"/>
    <w:rsid w:val="009F70E6"/>
    <w:rsid w:val="00A004BA"/>
    <w:rsid w:val="00A02616"/>
    <w:rsid w:val="00A040D1"/>
    <w:rsid w:val="00A06051"/>
    <w:rsid w:val="00A20B06"/>
    <w:rsid w:val="00A453A4"/>
    <w:rsid w:val="00A45543"/>
    <w:rsid w:val="00A52103"/>
    <w:rsid w:val="00A53B15"/>
    <w:rsid w:val="00A54818"/>
    <w:rsid w:val="00A56CF6"/>
    <w:rsid w:val="00A571AB"/>
    <w:rsid w:val="00A57B3E"/>
    <w:rsid w:val="00A64519"/>
    <w:rsid w:val="00A70EAB"/>
    <w:rsid w:val="00A72D48"/>
    <w:rsid w:val="00A846D4"/>
    <w:rsid w:val="00A935B2"/>
    <w:rsid w:val="00A941B5"/>
    <w:rsid w:val="00AB68AF"/>
    <w:rsid w:val="00AC1C84"/>
    <w:rsid w:val="00AC1D99"/>
    <w:rsid w:val="00AC2C4A"/>
    <w:rsid w:val="00AC5F82"/>
    <w:rsid w:val="00AC6FF1"/>
    <w:rsid w:val="00AD4A58"/>
    <w:rsid w:val="00AE3777"/>
    <w:rsid w:val="00AE48A6"/>
    <w:rsid w:val="00AF1AC2"/>
    <w:rsid w:val="00AF4AAA"/>
    <w:rsid w:val="00AF7226"/>
    <w:rsid w:val="00AF7CE2"/>
    <w:rsid w:val="00B005DB"/>
    <w:rsid w:val="00B00C21"/>
    <w:rsid w:val="00B052EA"/>
    <w:rsid w:val="00B06336"/>
    <w:rsid w:val="00B16352"/>
    <w:rsid w:val="00B16808"/>
    <w:rsid w:val="00B172A4"/>
    <w:rsid w:val="00B17EBC"/>
    <w:rsid w:val="00B229E0"/>
    <w:rsid w:val="00B22C35"/>
    <w:rsid w:val="00B26679"/>
    <w:rsid w:val="00B367A3"/>
    <w:rsid w:val="00B41681"/>
    <w:rsid w:val="00B43CFF"/>
    <w:rsid w:val="00B57B5A"/>
    <w:rsid w:val="00B63037"/>
    <w:rsid w:val="00B632B3"/>
    <w:rsid w:val="00B641AB"/>
    <w:rsid w:val="00B74A9D"/>
    <w:rsid w:val="00B874CF"/>
    <w:rsid w:val="00B904C6"/>
    <w:rsid w:val="00B94A81"/>
    <w:rsid w:val="00B9529E"/>
    <w:rsid w:val="00BA2605"/>
    <w:rsid w:val="00BA34A2"/>
    <w:rsid w:val="00BA7400"/>
    <w:rsid w:val="00BB5186"/>
    <w:rsid w:val="00BB5D5A"/>
    <w:rsid w:val="00BC29D4"/>
    <w:rsid w:val="00BC4E3E"/>
    <w:rsid w:val="00BC6218"/>
    <w:rsid w:val="00BD0BE9"/>
    <w:rsid w:val="00BF020E"/>
    <w:rsid w:val="00C03460"/>
    <w:rsid w:val="00C148EA"/>
    <w:rsid w:val="00C16173"/>
    <w:rsid w:val="00C1740F"/>
    <w:rsid w:val="00C1776F"/>
    <w:rsid w:val="00C32442"/>
    <w:rsid w:val="00C343B1"/>
    <w:rsid w:val="00C34630"/>
    <w:rsid w:val="00C40546"/>
    <w:rsid w:val="00C44C10"/>
    <w:rsid w:val="00C62A70"/>
    <w:rsid w:val="00C770AD"/>
    <w:rsid w:val="00C846CC"/>
    <w:rsid w:val="00C862EE"/>
    <w:rsid w:val="00C90FA1"/>
    <w:rsid w:val="00CA11A5"/>
    <w:rsid w:val="00CA391B"/>
    <w:rsid w:val="00CB21CA"/>
    <w:rsid w:val="00CB5381"/>
    <w:rsid w:val="00CB5C68"/>
    <w:rsid w:val="00CD4655"/>
    <w:rsid w:val="00CD4EB1"/>
    <w:rsid w:val="00CD6381"/>
    <w:rsid w:val="00CE3D9A"/>
    <w:rsid w:val="00CE5AF3"/>
    <w:rsid w:val="00D05A74"/>
    <w:rsid w:val="00D109C8"/>
    <w:rsid w:val="00D145AE"/>
    <w:rsid w:val="00D1563E"/>
    <w:rsid w:val="00D23016"/>
    <w:rsid w:val="00D45117"/>
    <w:rsid w:val="00D47808"/>
    <w:rsid w:val="00D52E07"/>
    <w:rsid w:val="00D6477B"/>
    <w:rsid w:val="00D6737D"/>
    <w:rsid w:val="00D67A84"/>
    <w:rsid w:val="00D81694"/>
    <w:rsid w:val="00D96303"/>
    <w:rsid w:val="00DA0C78"/>
    <w:rsid w:val="00DA4414"/>
    <w:rsid w:val="00DA4D27"/>
    <w:rsid w:val="00DE3283"/>
    <w:rsid w:val="00DF21E6"/>
    <w:rsid w:val="00E03F91"/>
    <w:rsid w:val="00E13705"/>
    <w:rsid w:val="00E14E13"/>
    <w:rsid w:val="00E2144B"/>
    <w:rsid w:val="00E21B5D"/>
    <w:rsid w:val="00E244D7"/>
    <w:rsid w:val="00E27AD2"/>
    <w:rsid w:val="00E317F8"/>
    <w:rsid w:val="00E4738D"/>
    <w:rsid w:val="00E521BD"/>
    <w:rsid w:val="00E60FB0"/>
    <w:rsid w:val="00E62619"/>
    <w:rsid w:val="00E73A24"/>
    <w:rsid w:val="00E90D7D"/>
    <w:rsid w:val="00E951C8"/>
    <w:rsid w:val="00EA7A45"/>
    <w:rsid w:val="00EC2D4D"/>
    <w:rsid w:val="00EC59E6"/>
    <w:rsid w:val="00EE169E"/>
    <w:rsid w:val="00F06986"/>
    <w:rsid w:val="00F17E93"/>
    <w:rsid w:val="00F2139E"/>
    <w:rsid w:val="00F22713"/>
    <w:rsid w:val="00F401AB"/>
    <w:rsid w:val="00F45481"/>
    <w:rsid w:val="00F5117F"/>
    <w:rsid w:val="00F528E5"/>
    <w:rsid w:val="00F62943"/>
    <w:rsid w:val="00F71A8C"/>
    <w:rsid w:val="00F741E5"/>
    <w:rsid w:val="00F77490"/>
    <w:rsid w:val="00F90736"/>
    <w:rsid w:val="00FA45EA"/>
    <w:rsid w:val="00FB2D45"/>
    <w:rsid w:val="00FC2569"/>
    <w:rsid w:val="00FE1EDE"/>
    <w:rsid w:val="00FE751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B75411F"/>
  <w15:chartTrackingRefBased/>
  <w15:docId w15:val="{A78686B6-10DE-4905-BD85-466114325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6839"/>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uiPriority w:val="99"/>
    <w:qFormat/>
    <w:rsid w:val="00966C3F"/>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uiPriority w:val="99"/>
    <w:qFormat/>
    <w:rsid w:val="00966C3F"/>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uiPriority w:val="99"/>
    <w:qFormat/>
    <w:rsid w:val="00966C3F"/>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uiPriority w:val="99"/>
    <w:qFormat/>
    <w:rsid w:val="00966C3F"/>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uiPriority w:val="99"/>
    <w:qFormat/>
    <w:rsid w:val="00966C3F"/>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uiPriority w:val="99"/>
    <w:qFormat/>
    <w:rsid w:val="00966C3F"/>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uiPriority w:val="99"/>
    <w:qFormat/>
    <w:rsid w:val="00966C3F"/>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uiPriority w:val="99"/>
    <w:qFormat/>
    <w:rsid w:val="00966C3F"/>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3A55A8"/>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0D6839"/>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0D6839"/>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0D6839"/>
    <w:rPr>
      <w:rFonts w:ascii="Palatino Linotype" w:hAnsi="Palatino Linotype"/>
      <w:noProof/>
      <w:color w:val="000000"/>
      <w:szCs w:val="18"/>
    </w:rPr>
  </w:style>
  <w:style w:type="paragraph" w:styleId="Header">
    <w:name w:val="header"/>
    <w:basedOn w:val="Normal"/>
    <w:link w:val="HeaderChar"/>
    <w:uiPriority w:val="99"/>
    <w:rsid w:val="000D6839"/>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0D6839"/>
    <w:rPr>
      <w:rFonts w:ascii="Palatino Linotype" w:hAnsi="Palatino Linotype"/>
      <w:noProof/>
      <w:color w:val="000000"/>
      <w:szCs w:val="18"/>
    </w:rPr>
  </w:style>
  <w:style w:type="paragraph" w:customStyle="1" w:styleId="MDPIheaderjournallogo">
    <w:name w:val="MDPI_header_journal_logo"/>
    <w:uiPriority w:val="99"/>
    <w:qFormat/>
    <w:rsid w:val="00966C3F"/>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66C3F"/>
    <w:pPr>
      <w:ind w:firstLine="0"/>
    </w:pPr>
  </w:style>
  <w:style w:type="paragraph" w:customStyle="1" w:styleId="MDPI31text">
    <w:name w:val="MDPI_3.1_text"/>
    <w:uiPriority w:val="99"/>
    <w:qFormat/>
    <w:rsid w:val="00966C3F"/>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uiPriority w:val="99"/>
    <w:qFormat/>
    <w:rsid w:val="00966C3F"/>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uiPriority w:val="99"/>
    <w:qFormat/>
    <w:rsid w:val="00966C3F"/>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uiPriority w:val="99"/>
    <w:qFormat/>
    <w:rsid w:val="00966C3F"/>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uiPriority w:val="99"/>
    <w:qFormat/>
    <w:rsid w:val="00966C3F"/>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uiPriority w:val="99"/>
    <w:qFormat/>
    <w:rsid w:val="00966C3F"/>
    <w:pPr>
      <w:numPr>
        <w:numId w:val="29"/>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uiPriority w:val="99"/>
    <w:qFormat/>
    <w:rsid w:val="00966C3F"/>
    <w:pPr>
      <w:numPr>
        <w:numId w:val="3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uiPriority w:val="99"/>
    <w:qFormat/>
    <w:rsid w:val="00966C3F"/>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uiPriority w:val="99"/>
    <w:qFormat/>
    <w:rsid w:val="00966C3F"/>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uiPriority w:val="99"/>
    <w:qFormat/>
    <w:rsid w:val="00966C3F"/>
    <w:pPr>
      <w:adjustRightInd w:val="0"/>
      <w:snapToGrid w:val="0"/>
      <w:spacing w:before="240" w:after="120" w:line="228" w:lineRule="auto"/>
      <w:ind w:left="2608"/>
    </w:pPr>
    <w:rPr>
      <w:rFonts w:ascii="Palatino Linotype" w:eastAsia="Times New Roman" w:hAnsi="Palatino Linotype" w:cstheme="minorBidi"/>
      <w:color w:val="000000"/>
      <w:sz w:val="18"/>
      <w:szCs w:val="22"/>
      <w:lang w:eastAsia="de-DE" w:bidi="en-US"/>
    </w:rPr>
  </w:style>
  <w:style w:type="paragraph" w:customStyle="1" w:styleId="MDPI42tablebody">
    <w:name w:val="MDPI_4.2_table_body"/>
    <w:uiPriority w:val="99"/>
    <w:qFormat/>
    <w:rsid w:val="00966C3F"/>
    <w:pPr>
      <w:adjustRightInd w:val="0"/>
      <w:snapToGrid w:val="0"/>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uiPriority w:val="99"/>
    <w:qFormat/>
    <w:rsid w:val="00966C3F"/>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uiPriority w:val="99"/>
    <w:qFormat/>
    <w:rsid w:val="00966C3F"/>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uiPriority w:val="99"/>
    <w:qFormat/>
    <w:rsid w:val="00966C3F"/>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uiPriority w:val="99"/>
    <w:qFormat/>
    <w:rsid w:val="00966C3F"/>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uiPriority w:val="99"/>
    <w:qFormat/>
    <w:rsid w:val="00966C3F"/>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footerfirstpage">
    <w:name w:val="MDPI_footer_firstpage"/>
    <w:uiPriority w:val="99"/>
    <w:qFormat/>
    <w:rsid w:val="00966C3F"/>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uiPriority w:val="99"/>
    <w:qFormat/>
    <w:rsid w:val="00966C3F"/>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uiPriority w:val="99"/>
    <w:qFormat/>
    <w:rsid w:val="00966C3F"/>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uiPriority w:val="99"/>
    <w:qFormat/>
    <w:rsid w:val="00966C3F"/>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uiPriority w:val="99"/>
    <w:qFormat/>
    <w:rsid w:val="00966C3F"/>
    <w:pPr>
      <w:numPr>
        <w:numId w:val="32"/>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0D6839"/>
    <w:rPr>
      <w:rFonts w:cs="Tahoma"/>
      <w:szCs w:val="18"/>
    </w:rPr>
  </w:style>
  <w:style w:type="character" w:customStyle="1" w:styleId="BalloonTextChar">
    <w:name w:val="Balloon Text Char"/>
    <w:link w:val="BalloonText"/>
    <w:uiPriority w:val="99"/>
    <w:rsid w:val="000D6839"/>
    <w:rPr>
      <w:rFonts w:ascii="Palatino Linotype" w:hAnsi="Palatino Linotype" w:cs="Tahoma"/>
      <w:noProof/>
      <w:color w:val="000000"/>
      <w:szCs w:val="18"/>
    </w:rPr>
  </w:style>
  <w:style w:type="character" w:styleId="LineNumber">
    <w:name w:val="line number"/>
    <w:uiPriority w:val="99"/>
    <w:rsid w:val="00C343B1"/>
    <w:rPr>
      <w:rFonts w:ascii="Palatino Linotype" w:hAnsi="Palatino Linotype"/>
      <w:sz w:val="16"/>
    </w:rPr>
  </w:style>
  <w:style w:type="table" w:customStyle="1" w:styleId="MDPI41threelinetable">
    <w:name w:val="MDPI_4.1_three_line_table"/>
    <w:basedOn w:val="TableNormal"/>
    <w:uiPriority w:val="99"/>
    <w:rsid w:val="00966C3F"/>
    <w:pPr>
      <w:adjustRightInd w:val="0"/>
      <w:snapToGrid w:val="0"/>
      <w:jc w:val="center"/>
    </w:pPr>
    <w:rPr>
      <w:rFonts w:ascii="Palatino Linotype" w:eastAsiaTheme="minorEastAsia"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0D6839"/>
    <w:rPr>
      <w:color w:val="0000FF"/>
      <w:u w:val="single"/>
    </w:rPr>
  </w:style>
  <w:style w:type="character" w:customStyle="1" w:styleId="UnresolvedMention">
    <w:name w:val="Unresolved Mention"/>
    <w:uiPriority w:val="99"/>
    <w:semiHidden/>
    <w:unhideWhenUsed/>
    <w:rsid w:val="00963346"/>
    <w:rPr>
      <w:color w:val="605E5C"/>
      <w:shd w:val="clear" w:color="auto" w:fill="E1DFDD"/>
    </w:rPr>
  </w:style>
  <w:style w:type="table" w:styleId="PlainTable4">
    <w:name w:val="Plain Table 4"/>
    <w:basedOn w:val="TableNormal"/>
    <w:uiPriority w:val="44"/>
    <w:rsid w:val="00F71A8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uiPriority w:val="99"/>
    <w:qFormat/>
    <w:rsid w:val="00966C3F"/>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uiPriority w:val="99"/>
    <w:qFormat/>
    <w:rsid w:val="00966C3F"/>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uiPriority w:val="99"/>
    <w:qFormat/>
    <w:rsid w:val="00966C3F"/>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uiPriority w:val="99"/>
    <w:qFormat/>
    <w:rsid w:val="00966C3F"/>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uiPriority w:val="99"/>
    <w:qFormat/>
    <w:rsid w:val="00966C3F"/>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uiPriority w:val="99"/>
    <w:qFormat/>
    <w:rsid w:val="00966C3F"/>
    <w:pPr>
      <w:adjustRightInd w:val="0"/>
      <w:snapToGrid w:val="0"/>
      <w:spacing w:before="240" w:after="120" w:line="260" w:lineRule="atLeast"/>
      <w:jc w:val="center"/>
    </w:pPr>
    <w:rPr>
      <w:rFonts w:ascii="Palatino Linotype" w:eastAsiaTheme="minorEastAsia" w:hAnsi="Palatino Linotype" w:cstheme="minorBidi"/>
      <w:noProof/>
      <w:color w:val="000000"/>
      <w:sz w:val="18"/>
      <w:szCs w:val="22"/>
      <w:lang w:bidi="en-US"/>
    </w:rPr>
  </w:style>
  <w:style w:type="paragraph" w:customStyle="1" w:styleId="MDPI511onefigurecaption">
    <w:name w:val="MDPI_5.1.1_one_figure_caption"/>
    <w:uiPriority w:val="99"/>
    <w:qFormat/>
    <w:rsid w:val="00966C3F"/>
    <w:pPr>
      <w:adjustRightInd w:val="0"/>
      <w:snapToGrid w:val="0"/>
      <w:spacing w:before="240" w:after="120" w:line="260" w:lineRule="atLeast"/>
      <w:jc w:val="center"/>
    </w:pPr>
    <w:rPr>
      <w:rFonts w:ascii="Palatino Linotype" w:eastAsiaTheme="minorEastAsia" w:hAnsi="Palatino Linotype"/>
      <w:noProof/>
      <w:color w:val="000000"/>
      <w:sz w:val="18"/>
      <w:lang w:bidi="en-US"/>
    </w:rPr>
  </w:style>
  <w:style w:type="paragraph" w:customStyle="1" w:styleId="MDPI72Copyright">
    <w:name w:val="MDPI_7.2_Copyright"/>
    <w:uiPriority w:val="99"/>
    <w:qFormat/>
    <w:rsid w:val="00966C3F"/>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uiPriority w:val="99"/>
    <w:rsid w:val="00966C3F"/>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uiPriority w:val="99"/>
    <w:qFormat/>
    <w:rsid w:val="00966C3F"/>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uiPriority w:val="99"/>
    <w:qFormat/>
    <w:rsid w:val="00966C3F"/>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uiPriority w:val="99"/>
    <w:qFormat/>
    <w:rsid w:val="00966C3F"/>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uiPriority w:val="99"/>
    <w:rsid w:val="00966C3F"/>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uiPriority w:val="99"/>
    <w:qFormat/>
    <w:rsid w:val="00966C3F"/>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66C3F"/>
    <w:rPr>
      <w:rFonts w:ascii="Palatino Linotype" w:hAnsi="Palatino Linotype"/>
      <w:color w:val="000000" w:themeColor="text1"/>
      <w:lang w:val="en-CA" w:eastAsia="en-US"/>
    </w:rPr>
    <w:tblPr>
      <w:tblCellMar>
        <w:left w:w="0" w:type="dxa"/>
        <w:right w:w="0" w:type="dxa"/>
      </w:tblCellMar>
    </w:tblPr>
  </w:style>
  <w:style w:type="paragraph" w:customStyle="1" w:styleId="MDPItext">
    <w:name w:val="MDPI_text"/>
    <w:uiPriority w:val="99"/>
    <w:qFormat/>
    <w:rsid w:val="00966C3F"/>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uiPriority w:val="99"/>
    <w:qFormat/>
    <w:rsid w:val="00966C3F"/>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0D6839"/>
  </w:style>
  <w:style w:type="paragraph" w:styleId="Bibliography">
    <w:name w:val="Bibliography"/>
    <w:basedOn w:val="Normal"/>
    <w:next w:val="Normal"/>
    <w:uiPriority w:val="37"/>
    <w:semiHidden/>
    <w:unhideWhenUsed/>
    <w:rsid w:val="000D6839"/>
  </w:style>
  <w:style w:type="paragraph" w:styleId="BodyText">
    <w:name w:val="Body Text"/>
    <w:link w:val="BodyTextChar"/>
    <w:uiPriority w:val="99"/>
    <w:rsid w:val="000D6839"/>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uiPriority w:val="99"/>
    <w:rsid w:val="000D6839"/>
    <w:rPr>
      <w:rFonts w:ascii="Palatino Linotype" w:hAnsi="Palatino Linotype"/>
      <w:color w:val="000000"/>
      <w:sz w:val="24"/>
      <w:lang w:eastAsia="de-DE"/>
    </w:rPr>
  </w:style>
  <w:style w:type="character" w:styleId="CommentReference">
    <w:name w:val="annotation reference"/>
    <w:rsid w:val="000D6839"/>
    <w:rPr>
      <w:sz w:val="21"/>
      <w:szCs w:val="21"/>
    </w:rPr>
  </w:style>
  <w:style w:type="paragraph" w:styleId="CommentText">
    <w:name w:val="annotation text"/>
    <w:basedOn w:val="Normal"/>
    <w:link w:val="CommentTextChar"/>
    <w:uiPriority w:val="99"/>
    <w:rsid w:val="000D6839"/>
  </w:style>
  <w:style w:type="character" w:customStyle="1" w:styleId="CommentTextChar">
    <w:name w:val="Comment Text Char"/>
    <w:link w:val="CommentText"/>
    <w:uiPriority w:val="99"/>
    <w:rsid w:val="000D6839"/>
    <w:rPr>
      <w:rFonts w:ascii="Palatino Linotype" w:hAnsi="Palatino Linotype"/>
      <w:noProof/>
      <w:color w:val="000000"/>
    </w:rPr>
  </w:style>
  <w:style w:type="paragraph" w:styleId="CommentSubject">
    <w:name w:val="annotation subject"/>
    <w:basedOn w:val="CommentText"/>
    <w:next w:val="CommentText"/>
    <w:link w:val="CommentSubjectChar"/>
    <w:uiPriority w:val="99"/>
    <w:rsid w:val="000D6839"/>
    <w:rPr>
      <w:b/>
      <w:bCs/>
    </w:rPr>
  </w:style>
  <w:style w:type="character" w:customStyle="1" w:styleId="CommentSubjectChar">
    <w:name w:val="Comment Subject Char"/>
    <w:link w:val="CommentSubject"/>
    <w:uiPriority w:val="99"/>
    <w:rsid w:val="000D6839"/>
    <w:rPr>
      <w:rFonts w:ascii="Palatino Linotype" w:hAnsi="Palatino Linotype"/>
      <w:b/>
      <w:bCs/>
      <w:noProof/>
      <w:color w:val="000000"/>
    </w:rPr>
  </w:style>
  <w:style w:type="character" w:styleId="EndnoteReference">
    <w:name w:val="endnote reference"/>
    <w:rsid w:val="000D6839"/>
    <w:rPr>
      <w:vertAlign w:val="superscript"/>
    </w:rPr>
  </w:style>
  <w:style w:type="paragraph" w:styleId="EndnoteText">
    <w:name w:val="endnote text"/>
    <w:basedOn w:val="Normal"/>
    <w:link w:val="EndnoteTextChar"/>
    <w:uiPriority w:val="99"/>
    <w:semiHidden/>
    <w:unhideWhenUsed/>
    <w:rsid w:val="000D6839"/>
    <w:pPr>
      <w:spacing w:line="240" w:lineRule="auto"/>
    </w:pPr>
  </w:style>
  <w:style w:type="character" w:customStyle="1" w:styleId="EndnoteTextChar">
    <w:name w:val="Endnote Text Char"/>
    <w:link w:val="EndnoteText"/>
    <w:uiPriority w:val="99"/>
    <w:semiHidden/>
    <w:rsid w:val="000D6839"/>
    <w:rPr>
      <w:rFonts w:ascii="Palatino Linotype" w:hAnsi="Palatino Linotype"/>
      <w:noProof/>
      <w:color w:val="000000"/>
    </w:rPr>
  </w:style>
  <w:style w:type="character" w:styleId="FollowedHyperlink">
    <w:name w:val="FollowedHyperlink"/>
    <w:rsid w:val="000D6839"/>
    <w:rPr>
      <w:color w:val="954F72"/>
      <w:u w:val="single"/>
    </w:rPr>
  </w:style>
  <w:style w:type="paragraph" w:styleId="FootnoteText">
    <w:name w:val="footnote text"/>
    <w:basedOn w:val="Normal"/>
    <w:link w:val="FootnoteTextChar"/>
    <w:uiPriority w:val="99"/>
    <w:semiHidden/>
    <w:unhideWhenUsed/>
    <w:rsid w:val="000D6839"/>
    <w:pPr>
      <w:spacing w:line="240" w:lineRule="auto"/>
    </w:pPr>
  </w:style>
  <w:style w:type="character" w:customStyle="1" w:styleId="FootnoteTextChar">
    <w:name w:val="Footnote Text Char"/>
    <w:link w:val="FootnoteText"/>
    <w:uiPriority w:val="99"/>
    <w:semiHidden/>
    <w:rsid w:val="000D6839"/>
    <w:rPr>
      <w:rFonts w:ascii="Palatino Linotype" w:hAnsi="Palatino Linotype"/>
      <w:noProof/>
      <w:color w:val="000000"/>
    </w:rPr>
  </w:style>
  <w:style w:type="paragraph" w:styleId="NormalWeb">
    <w:name w:val="Normal (Web)"/>
    <w:basedOn w:val="Normal"/>
    <w:uiPriority w:val="99"/>
    <w:rsid w:val="000D6839"/>
    <w:rPr>
      <w:szCs w:val="24"/>
    </w:rPr>
  </w:style>
  <w:style w:type="paragraph" w:customStyle="1" w:styleId="MsoFootnoteText0">
    <w:name w:val="MsoFootnoteText"/>
    <w:basedOn w:val="NormalWeb"/>
    <w:uiPriority w:val="99"/>
    <w:qFormat/>
    <w:rsid w:val="000D6839"/>
    <w:rPr>
      <w:rFonts w:ascii="Times New Roman" w:hAnsi="Times New Roman"/>
    </w:rPr>
  </w:style>
  <w:style w:type="character" w:styleId="PageNumber">
    <w:name w:val="page number"/>
    <w:rsid w:val="000D6839"/>
  </w:style>
  <w:style w:type="character" w:styleId="PlaceholderText">
    <w:name w:val="Placeholder Text"/>
    <w:uiPriority w:val="99"/>
    <w:semiHidden/>
    <w:rsid w:val="000D6839"/>
    <w:rPr>
      <w:color w:val="808080"/>
    </w:rPr>
  </w:style>
  <w:style w:type="paragraph" w:customStyle="1" w:styleId="MDPI71FootNotes">
    <w:name w:val="MDPI_7.1_FootNotes"/>
    <w:uiPriority w:val="99"/>
    <w:qFormat/>
    <w:rsid w:val="00966C3F"/>
    <w:pPr>
      <w:numPr>
        <w:numId w:val="33"/>
      </w:numPr>
      <w:adjustRightInd w:val="0"/>
      <w:snapToGrid w:val="0"/>
      <w:spacing w:line="228" w:lineRule="auto"/>
    </w:pPr>
    <w:rPr>
      <w:rFonts w:ascii="Palatino Linotype" w:eastAsiaTheme="minorEastAsia" w:hAnsi="Palatino Linotype"/>
      <w:noProof/>
      <w:color w:val="000000"/>
      <w:sz w:val="18"/>
    </w:rPr>
  </w:style>
  <w:style w:type="paragraph" w:customStyle="1" w:styleId="EndNoteBibliographyTitle">
    <w:name w:val="EndNote Bibliography Title"/>
    <w:basedOn w:val="Normal"/>
    <w:link w:val="EndNoteBibliographyTitleChar"/>
    <w:rsid w:val="006E1E92"/>
    <w:pPr>
      <w:jc w:val="center"/>
    </w:pPr>
    <w:rPr>
      <w:rFonts w:ascii="Calibri" w:eastAsiaTheme="minorHAnsi" w:hAnsi="Calibri" w:cs="Calibri"/>
      <w:noProof w:val="0"/>
      <w:sz w:val="22"/>
      <w:lang w:eastAsia="en-US"/>
    </w:rPr>
  </w:style>
  <w:style w:type="character" w:customStyle="1" w:styleId="EndNoteBibliographyTitleChar">
    <w:name w:val="EndNote Bibliography Title Char"/>
    <w:basedOn w:val="DefaultParagraphFont"/>
    <w:link w:val="EndNoteBibliographyTitle"/>
    <w:rsid w:val="006E1E92"/>
    <w:rPr>
      <w:rFonts w:eastAsiaTheme="minorHAnsi" w:cs="Calibri"/>
      <w:color w:val="000000"/>
      <w:sz w:val="22"/>
      <w:lang w:eastAsia="en-US"/>
    </w:rPr>
  </w:style>
  <w:style w:type="paragraph" w:customStyle="1" w:styleId="EndNoteBibliography">
    <w:name w:val="EndNote Bibliography"/>
    <w:basedOn w:val="Normal"/>
    <w:link w:val="EndNoteBibliographyChar"/>
    <w:rsid w:val="006E1E92"/>
    <w:pPr>
      <w:spacing w:line="240" w:lineRule="atLeast"/>
    </w:pPr>
    <w:rPr>
      <w:rFonts w:ascii="Calibri" w:eastAsiaTheme="minorHAnsi" w:hAnsi="Calibri" w:cs="Calibri"/>
      <w:noProof w:val="0"/>
      <w:sz w:val="22"/>
      <w:lang w:eastAsia="en-US"/>
    </w:rPr>
  </w:style>
  <w:style w:type="character" w:customStyle="1" w:styleId="EndNoteBibliographyChar">
    <w:name w:val="EndNote Bibliography Char"/>
    <w:basedOn w:val="DefaultParagraphFont"/>
    <w:link w:val="EndNoteBibliography"/>
    <w:rsid w:val="006E1E92"/>
    <w:rPr>
      <w:rFonts w:eastAsiaTheme="minorHAnsi" w:cs="Calibri"/>
      <w:color w:val="000000"/>
      <w:sz w:val="22"/>
      <w:lang w:eastAsia="en-US"/>
    </w:rPr>
  </w:style>
  <w:style w:type="paragraph" w:customStyle="1" w:styleId="SPIEbodytext">
    <w:name w:val="SPIE body text"/>
    <w:basedOn w:val="Normal"/>
    <w:link w:val="SPIEbodytextCharChar"/>
    <w:rsid w:val="006E1E92"/>
    <w:pPr>
      <w:spacing w:after="120"/>
    </w:pPr>
    <w:rPr>
      <w:rFonts w:ascii="Times New Roman" w:eastAsia="Times New Roman" w:hAnsi="Times New Roman"/>
      <w:noProof w:val="0"/>
      <w:szCs w:val="24"/>
      <w:lang w:eastAsia="en-US"/>
    </w:rPr>
  </w:style>
  <w:style w:type="character" w:customStyle="1" w:styleId="SPIEbodytextCharChar">
    <w:name w:val="SPIE body text Char Char"/>
    <w:link w:val="SPIEbodytext"/>
    <w:locked/>
    <w:rsid w:val="006E1E92"/>
    <w:rPr>
      <w:rFonts w:ascii="Times New Roman" w:eastAsia="Times New Roman" w:hAnsi="Times New Roman"/>
      <w:color w:val="000000"/>
      <w:szCs w:val="24"/>
      <w:lang w:eastAsia="en-US"/>
    </w:rPr>
  </w:style>
  <w:style w:type="paragraph" w:styleId="Revision">
    <w:name w:val="Revision"/>
    <w:hidden/>
    <w:uiPriority w:val="99"/>
    <w:semiHidden/>
    <w:rsid w:val="006E1E92"/>
    <w:rPr>
      <w:rFonts w:asciiTheme="minorHAnsi" w:eastAsiaTheme="minorEastAsia" w:hAnsiTheme="minorHAnsi" w:cstheme="minorBidi"/>
      <w:sz w:val="22"/>
      <w:szCs w:val="22"/>
      <w:lang w:eastAsia="ja-JP"/>
    </w:rPr>
  </w:style>
  <w:style w:type="paragraph" w:styleId="ListParagraph">
    <w:name w:val="List Paragraph"/>
    <w:basedOn w:val="Normal"/>
    <w:uiPriority w:val="34"/>
    <w:qFormat/>
    <w:rsid w:val="006E1E92"/>
    <w:pPr>
      <w:ind w:left="720"/>
      <w:contextualSpacing/>
    </w:pPr>
    <w:rPr>
      <w:rFonts w:eastAsiaTheme="minorHAnsi"/>
      <w:noProof w:val="0"/>
      <w:lang w:eastAsia="en-US"/>
    </w:rPr>
  </w:style>
  <w:style w:type="paragraph" w:customStyle="1" w:styleId="Default">
    <w:name w:val="Default"/>
    <w:rsid w:val="00994286"/>
    <w:pPr>
      <w:autoSpaceDE w:val="0"/>
      <w:autoSpaceDN w:val="0"/>
      <w:adjustRightInd w:val="0"/>
    </w:pPr>
    <w:rPr>
      <w:rFonts w:ascii="Palatino Linotype" w:hAnsi="Palatino Linotype" w:cs="Palatino Linotype"/>
      <w:color w:val="000000"/>
      <w:sz w:val="24"/>
      <w:szCs w:val="24"/>
    </w:rPr>
  </w:style>
  <w:style w:type="paragraph" w:customStyle="1" w:styleId="msonormal0">
    <w:name w:val="msonormal"/>
    <w:basedOn w:val="Normal"/>
    <w:uiPriority w:val="99"/>
    <w:rsid w:val="00BA7400"/>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1444446">
      <w:bodyDiv w:val="1"/>
      <w:marLeft w:val="0"/>
      <w:marRight w:val="0"/>
      <w:marTop w:val="0"/>
      <w:marBottom w:val="0"/>
      <w:divBdr>
        <w:top w:val="none" w:sz="0" w:space="0" w:color="auto"/>
        <w:left w:val="none" w:sz="0" w:space="0" w:color="auto"/>
        <w:bottom w:val="none" w:sz="0" w:space="0" w:color="auto"/>
        <w:right w:val="none" w:sz="0" w:space="0" w:color="auto"/>
      </w:divBdr>
    </w:div>
    <w:div w:id="177081393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em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eader" Target="header2.xml"/><Relationship Id="rId23" Type="http://schemas.microsoft.com/office/2016/09/relationships/commentsIds" Target="commentsIds.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microsoft.com/office/2018/08/relationships/commentsExtensible" Target="commentsExtensible.xml"/></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DPI\Desktop\Word%20templates\cance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5E662-7411-4E14-ABEF-AF4E22700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cancers-template</Template>
  <TotalTime>55</TotalTime>
  <Pages>20</Pages>
  <Words>27211</Words>
  <Characters>155106</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181954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Thomas Erol Tavolara</cp:lastModifiedBy>
  <cp:revision>7</cp:revision>
  <cp:lastPrinted>2022-11-22T09:35:00Z</cp:lastPrinted>
  <dcterms:created xsi:type="dcterms:W3CDTF">2022-11-21T21:58:00Z</dcterms:created>
  <dcterms:modified xsi:type="dcterms:W3CDTF">2022-11-22T22:32:00Z</dcterms:modified>
</cp:coreProperties>
</file>